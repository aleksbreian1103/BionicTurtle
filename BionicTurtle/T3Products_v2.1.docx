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A15689" w:rsidRPr="00D61794" w:rsidRDefault="00A15689" w:rsidP="001E3158">
                            <w:pPr>
                              <w:pStyle w:val="Heading1"/>
                              <w:jc w:val="center"/>
                              <w:rPr>
                                <w:sz w:val="60"/>
                                <w:szCs w:val="60"/>
                              </w:rPr>
                            </w:pPr>
                            <w:r>
                              <w:rPr>
                                <w:sz w:val="60"/>
                                <w:szCs w:val="60"/>
                              </w:rPr>
                              <w:t>P1.T</w:t>
                            </w:r>
                            <w:ins w:id="2" w:author="Aleksander Hansen" w:date="2013-02-09T12:38:00Z">
                              <w:r>
                                <w:rPr>
                                  <w:sz w:val="60"/>
                                  <w:szCs w:val="60"/>
                                </w:rPr>
                                <w:t>3</w:t>
                              </w:r>
                            </w:ins>
                            <w:del w:id="3" w:author="Aleksander Hansen" w:date="2013-02-09T12:38:00Z">
                              <w:r w:rsidDel="00821F16">
                                <w:rPr>
                                  <w:sz w:val="60"/>
                                  <w:szCs w:val="60"/>
                                </w:rPr>
                                <w:delText>1</w:delText>
                              </w:r>
                            </w:del>
                            <w:r>
                              <w:rPr>
                                <w:sz w:val="60"/>
                                <w:szCs w:val="60"/>
                              </w:rPr>
                              <w:t xml:space="preserve">. </w:t>
                            </w:r>
                            <w:ins w:id="4" w:author="Aleksander Hansen" w:date="2013-02-09T12:38:00Z">
                              <w:r>
                                <w:rPr>
                                  <w:sz w:val="60"/>
                                  <w:szCs w:val="60"/>
                                </w:rPr>
                                <w:t>Financial Markets and Products</w:t>
                              </w:r>
                            </w:ins>
                            <w:del w:id="5" w:author="Aleksander Hansen" w:date="2013-02-09T12:38:00Z">
                              <w:r w:rsidRPr="00D61794" w:rsidDel="00821F16">
                                <w:rPr>
                                  <w:sz w:val="60"/>
                                  <w:szCs w:val="60"/>
                                </w:rPr>
                                <w:delText>Foundations of Risk Management</w:delText>
                              </w:r>
                            </w:del>
                          </w:p>
                          <w:p w14:paraId="29BE846E" w14:textId="77777777" w:rsidR="00A15689" w:rsidRDefault="00A15689"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A15689" w:rsidRPr="00D61794" w:rsidRDefault="00A15689" w:rsidP="001E3158">
                            <w:pPr>
                              <w:pStyle w:val="Paragraph"/>
                              <w:rPr>
                                <w:lang w:bidi="ar-SA"/>
                              </w:rPr>
                            </w:pPr>
                          </w:p>
                          <w:p w14:paraId="38C0378D" w14:textId="77777777" w:rsidR="00A15689" w:rsidRPr="00D61794" w:rsidRDefault="00A15689"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5AD1D146" w:rsidR="00A15689" w:rsidRPr="00D61794" w:rsidRDefault="00A15689" w:rsidP="001E3158">
                      <w:pPr>
                        <w:pStyle w:val="Heading1"/>
                        <w:jc w:val="center"/>
                        <w:rPr>
                          <w:sz w:val="60"/>
                          <w:szCs w:val="60"/>
                        </w:rPr>
                      </w:pPr>
                      <w:r>
                        <w:rPr>
                          <w:sz w:val="60"/>
                          <w:szCs w:val="60"/>
                        </w:rPr>
                        <w:t>P1.T</w:t>
                      </w:r>
                      <w:ins w:id="6" w:author="Aleksander Hansen" w:date="2013-02-09T12:38:00Z">
                        <w:r>
                          <w:rPr>
                            <w:sz w:val="60"/>
                            <w:szCs w:val="60"/>
                          </w:rPr>
                          <w:t>3</w:t>
                        </w:r>
                      </w:ins>
                      <w:del w:id="7" w:author="Aleksander Hansen" w:date="2013-02-09T12:38:00Z">
                        <w:r w:rsidDel="00821F16">
                          <w:rPr>
                            <w:sz w:val="60"/>
                            <w:szCs w:val="60"/>
                          </w:rPr>
                          <w:delText>1</w:delText>
                        </w:r>
                      </w:del>
                      <w:r>
                        <w:rPr>
                          <w:sz w:val="60"/>
                          <w:szCs w:val="60"/>
                        </w:rPr>
                        <w:t xml:space="preserve">. </w:t>
                      </w:r>
                      <w:ins w:id="8" w:author="Aleksander Hansen" w:date="2013-02-09T12:38:00Z">
                        <w:r>
                          <w:rPr>
                            <w:sz w:val="60"/>
                            <w:szCs w:val="60"/>
                          </w:rPr>
                          <w:t>Financial Markets and Products</w:t>
                        </w:r>
                      </w:ins>
                      <w:del w:id="9" w:author="Aleksander Hansen" w:date="2013-02-09T12:38:00Z">
                        <w:r w:rsidRPr="00D61794" w:rsidDel="00821F16">
                          <w:rPr>
                            <w:sz w:val="60"/>
                            <w:szCs w:val="60"/>
                          </w:rPr>
                          <w:delText>Foundations of Risk Management</w:delText>
                        </w:r>
                      </w:del>
                    </w:p>
                    <w:p w14:paraId="29BE846E" w14:textId="77777777" w:rsidR="00A15689" w:rsidRDefault="00A15689"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A15689" w:rsidRPr="00D61794" w:rsidRDefault="00A15689" w:rsidP="001E3158">
                      <w:pPr>
                        <w:pStyle w:val="Paragraph"/>
                        <w:rPr>
                          <w:lang w:bidi="ar-SA"/>
                        </w:rPr>
                      </w:pPr>
                    </w:p>
                    <w:p w14:paraId="38C0378D" w14:textId="77777777" w:rsidR="00A15689" w:rsidRPr="00D61794" w:rsidRDefault="00A15689" w:rsidP="001E3158">
                      <w:pPr>
                        <w:pStyle w:val="Paragraph"/>
                        <w:rPr>
                          <w:lang w:bidi="ar-SA"/>
                        </w:rPr>
                      </w:pPr>
                    </w:p>
                  </w:txbxContent>
                </v:textbox>
              </v:shape>
            </w:pict>
          </mc:Fallback>
        </mc:AlternateContent>
      </w:r>
      <w:r w:rsidR="001E3158">
        <w:br w:type="page"/>
      </w:r>
    </w:p>
    <w:p w14:paraId="7FEB3BF5" w14:textId="77777777" w:rsidR="008D32BD" w:rsidRDefault="00963501">
      <w:pPr>
        <w:pStyle w:val="TOC1"/>
        <w:tabs>
          <w:tab w:val="right" w:leader="dot" w:pos="9080"/>
        </w:tabs>
        <w:rPr>
          <w:ins w:id="10" w:author="Aleksander Hansen" w:date="2013-02-15T15:17: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bookmarkStart w:id="11" w:name="_GoBack"/>
      <w:bookmarkEnd w:id="11"/>
      <w:ins w:id="12" w:author="Aleksander Hansen" w:date="2013-02-15T15:17:00Z">
        <w:r w:rsidR="008D32BD" w:rsidRPr="00C8533A">
          <w:rPr>
            <w:rFonts w:ascii="Calibri" w:hAnsi="Calibri"/>
            <w:noProof/>
          </w:rPr>
          <w:t>Hull, Chapter 1, Introduction</w:t>
        </w:r>
        <w:r w:rsidR="008D32BD">
          <w:rPr>
            <w:noProof/>
          </w:rPr>
          <w:tab/>
        </w:r>
        <w:r w:rsidR="008D32BD">
          <w:rPr>
            <w:noProof/>
          </w:rPr>
          <w:fldChar w:fldCharType="begin"/>
        </w:r>
        <w:r w:rsidR="008D32BD">
          <w:rPr>
            <w:noProof/>
          </w:rPr>
          <w:instrText xml:space="preserve"> PAGEREF _Toc222561199 \h </w:instrText>
        </w:r>
        <w:r w:rsidR="008D32BD">
          <w:rPr>
            <w:noProof/>
          </w:rPr>
        </w:r>
      </w:ins>
      <w:r w:rsidR="008D32BD">
        <w:rPr>
          <w:noProof/>
        </w:rPr>
        <w:fldChar w:fldCharType="separate"/>
      </w:r>
      <w:ins w:id="13" w:author="Aleksander Hansen" w:date="2013-02-15T15:17:00Z">
        <w:r w:rsidR="008D32BD">
          <w:rPr>
            <w:noProof/>
          </w:rPr>
          <w:t>10</w:t>
        </w:r>
        <w:r w:rsidR="008D32BD">
          <w:rPr>
            <w:noProof/>
          </w:rPr>
          <w:fldChar w:fldCharType="end"/>
        </w:r>
      </w:ins>
    </w:p>
    <w:p w14:paraId="7E6831F7" w14:textId="77777777" w:rsidR="008D32BD" w:rsidRDefault="008D32BD">
      <w:pPr>
        <w:pStyle w:val="TOC2"/>
        <w:tabs>
          <w:tab w:val="right" w:leader="dot" w:pos="9080"/>
        </w:tabs>
        <w:rPr>
          <w:ins w:id="14" w:author="Aleksander Hansen" w:date="2013-02-15T15:17:00Z"/>
          <w:b w:val="0"/>
          <w:noProof/>
          <w:sz w:val="24"/>
          <w:szCs w:val="24"/>
          <w:lang w:eastAsia="ja-JP"/>
        </w:rPr>
      </w:pPr>
      <w:ins w:id="15" w:author="Aleksander Hansen" w:date="2013-02-15T15:17:00Z">
        <w:r>
          <w:rPr>
            <w:noProof/>
          </w:rPr>
          <w:t>Differentiate between an open outcry system and electronic trading</w:t>
        </w:r>
        <w:r>
          <w:rPr>
            <w:noProof/>
          </w:rPr>
          <w:tab/>
        </w:r>
        <w:r>
          <w:rPr>
            <w:noProof/>
          </w:rPr>
          <w:fldChar w:fldCharType="begin"/>
        </w:r>
        <w:r>
          <w:rPr>
            <w:noProof/>
          </w:rPr>
          <w:instrText xml:space="preserve"> PAGEREF _Toc222561200 \h </w:instrText>
        </w:r>
        <w:r>
          <w:rPr>
            <w:noProof/>
          </w:rPr>
        </w:r>
      </w:ins>
      <w:r>
        <w:rPr>
          <w:noProof/>
        </w:rPr>
        <w:fldChar w:fldCharType="separate"/>
      </w:r>
      <w:ins w:id="16" w:author="Aleksander Hansen" w:date="2013-02-15T15:17:00Z">
        <w:r>
          <w:rPr>
            <w:noProof/>
          </w:rPr>
          <w:t>10</w:t>
        </w:r>
        <w:r>
          <w:rPr>
            <w:noProof/>
          </w:rPr>
          <w:fldChar w:fldCharType="end"/>
        </w:r>
      </w:ins>
    </w:p>
    <w:p w14:paraId="7E51DC9E" w14:textId="77777777" w:rsidR="008D32BD" w:rsidRDefault="008D32BD">
      <w:pPr>
        <w:pStyle w:val="TOC3"/>
        <w:tabs>
          <w:tab w:val="right" w:leader="dot" w:pos="9080"/>
        </w:tabs>
        <w:rPr>
          <w:ins w:id="17" w:author="Aleksander Hansen" w:date="2013-02-15T15:17:00Z"/>
          <w:noProof/>
          <w:sz w:val="24"/>
          <w:szCs w:val="24"/>
          <w:lang w:eastAsia="ja-JP"/>
        </w:rPr>
      </w:pPr>
      <w:ins w:id="18" w:author="Aleksander Hansen" w:date="2013-02-15T15:17:00Z">
        <w:r>
          <w:rPr>
            <w:noProof/>
          </w:rPr>
          <w:t>Open outcry</w:t>
        </w:r>
        <w:r>
          <w:rPr>
            <w:noProof/>
          </w:rPr>
          <w:tab/>
        </w:r>
        <w:r>
          <w:rPr>
            <w:noProof/>
          </w:rPr>
          <w:fldChar w:fldCharType="begin"/>
        </w:r>
        <w:r>
          <w:rPr>
            <w:noProof/>
          </w:rPr>
          <w:instrText xml:space="preserve"> PAGEREF _Toc222561201 \h </w:instrText>
        </w:r>
        <w:r>
          <w:rPr>
            <w:noProof/>
          </w:rPr>
        </w:r>
      </w:ins>
      <w:r>
        <w:rPr>
          <w:noProof/>
        </w:rPr>
        <w:fldChar w:fldCharType="separate"/>
      </w:r>
      <w:ins w:id="19" w:author="Aleksander Hansen" w:date="2013-02-15T15:17:00Z">
        <w:r>
          <w:rPr>
            <w:noProof/>
          </w:rPr>
          <w:t>10</w:t>
        </w:r>
        <w:r>
          <w:rPr>
            <w:noProof/>
          </w:rPr>
          <w:fldChar w:fldCharType="end"/>
        </w:r>
      </w:ins>
    </w:p>
    <w:p w14:paraId="25899E66" w14:textId="77777777" w:rsidR="008D32BD" w:rsidRDefault="008D32BD">
      <w:pPr>
        <w:pStyle w:val="TOC3"/>
        <w:tabs>
          <w:tab w:val="right" w:leader="dot" w:pos="9080"/>
        </w:tabs>
        <w:rPr>
          <w:ins w:id="20" w:author="Aleksander Hansen" w:date="2013-02-15T15:17:00Z"/>
          <w:noProof/>
          <w:sz w:val="24"/>
          <w:szCs w:val="24"/>
          <w:lang w:eastAsia="ja-JP"/>
        </w:rPr>
      </w:pPr>
      <w:ins w:id="21" w:author="Aleksander Hansen" w:date="2013-02-15T15:17:00Z">
        <w:r>
          <w:rPr>
            <w:noProof/>
          </w:rPr>
          <w:t>Electronic trading</w:t>
        </w:r>
        <w:r>
          <w:rPr>
            <w:noProof/>
          </w:rPr>
          <w:tab/>
        </w:r>
        <w:r>
          <w:rPr>
            <w:noProof/>
          </w:rPr>
          <w:fldChar w:fldCharType="begin"/>
        </w:r>
        <w:r>
          <w:rPr>
            <w:noProof/>
          </w:rPr>
          <w:instrText xml:space="preserve"> PAGEREF _Toc222561202 \h </w:instrText>
        </w:r>
        <w:r>
          <w:rPr>
            <w:noProof/>
          </w:rPr>
        </w:r>
      </w:ins>
      <w:r>
        <w:rPr>
          <w:noProof/>
        </w:rPr>
        <w:fldChar w:fldCharType="separate"/>
      </w:r>
      <w:ins w:id="22" w:author="Aleksander Hansen" w:date="2013-02-15T15:17:00Z">
        <w:r>
          <w:rPr>
            <w:noProof/>
          </w:rPr>
          <w:t>10</w:t>
        </w:r>
        <w:r>
          <w:rPr>
            <w:noProof/>
          </w:rPr>
          <w:fldChar w:fldCharType="end"/>
        </w:r>
      </w:ins>
    </w:p>
    <w:p w14:paraId="2B8E726B" w14:textId="77777777" w:rsidR="008D32BD" w:rsidRDefault="008D32BD">
      <w:pPr>
        <w:pStyle w:val="TOC2"/>
        <w:tabs>
          <w:tab w:val="right" w:leader="dot" w:pos="9080"/>
        </w:tabs>
        <w:rPr>
          <w:ins w:id="23" w:author="Aleksander Hansen" w:date="2013-02-15T15:17:00Z"/>
          <w:b w:val="0"/>
          <w:noProof/>
          <w:sz w:val="24"/>
          <w:szCs w:val="24"/>
          <w:lang w:eastAsia="ja-JP"/>
        </w:rPr>
      </w:pPr>
      <w:ins w:id="24" w:author="Aleksander Hansen" w:date="2013-02-15T15:17: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_Toc222561203 \h </w:instrText>
        </w:r>
        <w:r>
          <w:rPr>
            <w:noProof/>
          </w:rPr>
        </w:r>
      </w:ins>
      <w:r>
        <w:rPr>
          <w:noProof/>
        </w:rPr>
        <w:fldChar w:fldCharType="separate"/>
      </w:r>
      <w:ins w:id="25" w:author="Aleksander Hansen" w:date="2013-02-15T15:17:00Z">
        <w:r>
          <w:rPr>
            <w:noProof/>
          </w:rPr>
          <w:t>11</w:t>
        </w:r>
        <w:r>
          <w:rPr>
            <w:noProof/>
          </w:rPr>
          <w:fldChar w:fldCharType="end"/>
        </w:r>
      </w:ins>
    </w:p>
    <w:p w14:paraId="12C831AA" w14:textId="77777777" w:rsidR="008D32BD" w:rsidRDefault="008D32BD">
      <w:pPr>
        <w:pStyle w:val="TOC2"/>
        <w:tabs>
          <w:tab w:val="right" w:leader="dot" w:pos="9080"/>
        </w:tabs>
        <w:rPr>
          <w:ins w:id="26" w:author="Aleksander Hansen" w:date="2013-02-15T15:17:00Z"/>
          <w:b w:val="0"/>
          <w:noProof/>
          <w:sz w:val="24"/>
          <w:szCs w:val="24"/>
          <w:lang w:eastAsia="ja-JP"/>
        </w:rPr>
      </w:pPr>
      <w:ins w:id="27" w:author="Aleksander Hansen" w:date="2013-02-15T15:17:00Z">
        <w:r>
          <w:rPr>
            <w:noProof/>
          </w:rPr>
          <w:t>Differentiate between options, forwards, and Futures contracts</w:t>
        </w:r>
        <w:r>
          <w:rPr>
            <w:noProof/>
          </w:rPr>
          <w:tab/>
        </w:r>
        <w:r>
          <w:rPr>
            <w:noProof/>
          </w:rPr>
          <w:fldChar w:fldCharType="begin"/>
        </w:r>
        <w:r>
          <w:rPr>
            <w:noProof/>
          </w:rPr>
          <w:instrText xml:space="preserve"> PAGEREF _Toc222561204 \h </w:instrText>
        </w:r>
        <w:r>
          <w:rPr>
            <w:noProof/>
          </w:rPr>
        </w:r>
      </w:ins>
      <w:r>
        <w:rPr>
          <w:noProof/>
        </w:rPr>
        <w:fldChar w:fldCharType="separate"/>
      </w:r>
      <w:ins w:id="28" w:author="Aleksander Hansen" w:date="2013-02-15T15:17:00Z">
        <w:r>
          <w:rPr>
            <w:noProof/>
          </w:rPr>
          <w:t>11</w:t>
        </w:r>
        <w:r>
          <w:rPr>
            <w:noProof/>
          </w:rPr>
          <w:fldChar w:fldCharType="end"/>
        </w:r>
      </w:ins>
    </w:p>
    <w:p w14:paraId="2526027A" w14:textId="77777777" w:rsidR="008D32BD" w:rsidRDefault="008D32BD">
      <w:pPr>
        <w:pStyle w:val="TOC2"/>
        <w:tabs>
          <w:tab w:val="right" w:leader="dot" w:pos="9080"/>
        </w:tabs>
        <w:rPr>
          <w:ins w:id="29" w:author="Aleksander Hansen" w:date="2013-02-15T15:17:00Z"/>
          <w:b w:val="0"/>
          <w:noProof/>
          <w:sz w:val="24"/>
          <w:szCs w:val="24"/>
          <w:lang w:eastAsia="ja-JP"/>
        </w:rPr>
      </w:pPr>
      <w:ins w:id="30" w:author="Aleksander Hansen" w:date="2013-02-15T15:17:00Z">
        <w:r>
          <w:rPr>
            <w:noProof/>
          </w:rPr>
          <w:t>Calculate and identify option and forward contract payoffs</w:t>
        </w:r>
        <w:r>
          <w:rPr>
            <w:noProof/>
          </w:rPr>
          <w:tab/>
        </w:r>
        <w:r>
          <w:rPr>
            <w:noProof/>
          </w:rPr>
          <w:fldChar w:fldCharType="begin"/>
        </w:r>
        <w:r>
          <w:rPr>
            <w:noProof/>
          </w:rPr>
          <w:instrText xml:space="preserve"> PAGEREF _Toc222561205 \h </w:instrText>
        </w:r>
        <w:r>
          <w:rPr>
            <w:noProof/>
          </w:rPr>
        </w:r>
      </w:ins>
      <w:r>
        <w:rPr>
          <w:noProof/>
        </w:rPr>
        <w:fldChar w:fldCharType="separate"/>
      </w:r>
      <w:ins w:id="31" w:author="Aleksander Hansen" w:date="2013-02-15T15:17:00Z">
        <w:r>
          <w:rPr>
            <w:noProof/>
          </w:rPr>
          <w:t>12</w:t>
        </w:r>
        <w:r>
          <w:rPr>
            <w:noProof/>
          </w:rPr>
          <w:fldChar w:fldCharType="end"/>
        </w:r>
      </w:ins>
    </w:p>
    <w:p w14:paraId="3E39D33E" w14:textId="77777777" w:rsidR="008D32BD" w:rsidRDefault="008D32BD">
      <w:pPr>
        <w:pStyle w:val="TOC3"/>
        <w:tabs>
          <w:tab w:val="right" w:leader="dot" w:pos="9080"/>
        </w:tabs>
        <w:rPr>
          <w:ins w:id="32" w:author="Aleksander Hansen" w:date="2013-02-15T15:17:00Z"/>
          <w:noProof/>
          <w:sz w:val="24"/>
          <w:szCs w:val="24"/>
          <w:lang w:eastAsia="ja-JP"/>
        </w:rPr>
      </w:pPr>
      <w:ins w:id="33" w:author="Aleksander Hansen" w:date="2013-02-15T15:17:00Z">
        <w:r>
          <w:rPr>
            <w:noProof/>
          </w:rPr>
          <w:t>In regard to stock options:</w:t>
        </w:r>
        <w:r>
          <w:rPr>
            <w:noProof/>
          </w:rPr>
          <w:tab/>
        </w:r>
        <w:r>
          <w:rPr>
            <w:noProof/>
          </w:rPr>
          <w:fldChar w:fldCharType="begin"/>
        </w:r>
        <w:r>
          <w:rPr>
            <w:noProof/>
          </w:rPr>
          <w:instrText xml:space="preserve"> PAGEREF _Toc222561206 \h </w:instrText>
        </w:r>
        <w:r>
          <w:rPr>
            <w:noProof/>
          </w:rPr>
        </w:r>
      </w:ins>
      <w:r>
        <w:rPr>
          <w:noProof/>
        </w:rPr>
        <w:fldChar w:fldCharType="separate"/>
      </w:r>
      <w:ins w:id="34" w:author="Aleksander Hansen" w:date="2013-02-15T15:17:00Z">
        <w:r>
          <w:rPr>
            <w:noProof/>
          </w:rPr>
          <w:t>12</w:t>
        </w:r>
        <w:r>
          <w:rPr>
            <w:noProof/>
          </w:rPr>
          <w:fldChar w:fldCharType="end"/>
        </w:r>
      </w:ins>
    </w:p>
    <w:p w14:paraId="4B69D1F5" w14:textId="77777777" w:rsidR="008D32BD" w:rsidRDefault="008D32BD">
      <w:pPr>
        <w:pStyle w:val="TOC2"/>
        <w:tabs>
          <w:tab w:val="right" w:leader="dot" w:pos="9080"/>
        </w:tabs>
        <w:rPr>
          <w:ins w:id="35" w:author="Aleksander Hansen" w:date="2013-02-15T15:17:00Z"/>
          <w:b w:val="0"/>
          <w:noProof/>
          <w:sz w:val="24"/>
          <w:szCs w:val="24"/>
          <w:lang w:eastAsia="ja-JP"/>
        </w:rPr>
      </w:pPr>
      <w:ins w:id="36" w:author="Aleksander Hansen" w:date="2013-02-15T15:17: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_Toc222561207 \h </w:instrText>
        </w:r>
        <w:r>
          <w:rPr>
            <w:noProof/>
          </w:rPr>
        </w:r>
      </w:ins>
      <w:r>
        <w:rPr>
          <w:noProof/>
        </w:rPr>
        <w:fldChar w:fldCharType="separate"/>
      </w:r>
      <w:ins w:id="37" w:author="Aleksander Hansen" w:date="2013-02-15T15:17:00Z">
        <w:r>
          <w:rPr>
            <w:noProof/>
          </w:rPr>
          <w:t>13</w:t>
        </w:r>
        <w:r>
          <w:rPr>
            <w:noProof/>
          </w:rPr>
          <w:fldChar w:fldCharType="end"/>
        </w:r>
      </w:ins>
    </w:p>
    <w:p w14:paraId="35A87514" w14:textId="77777777" w:rsidR="008D32BD" w:rsidRDefault="008D32BD">
      <w:pPr>
        <w:pStyle w:val="TOC3"/>
        <w:tabs>
          <w:tab w:val="right" w:leader="dot" w:pos="9080"/>
        </w:tabs>
        <w:rPr>
          <w:ins w:id="38" w:author="Aleksander Hansen" w:date="2013-02-15T15:17:00Z"/>
          <w:noProof/>
          <w:sz w:val="24"/>
          <w:szCs w:val="24"/>
          <w:lang w:eastAsia="ja-JP"/>
        </w:rPr>
      </w:pPr>
      <w:ins w:id="39" w:author="Aleksander Hansen" w:date="2013-02-15T15:17:00Z">
        <w:r>
          <w:rPr>
            <w:noProof/>
          </w:rPr>
          <w:t>Forward contract:</w:t>
        </w:r>
        <w:r>
          <w:rPr>
            <w:noProof/>
          </w:rPr>
          <w:tab/>
        </w:r>
        <w:r>
          <w:rPr>
            <w:noProof/>
          </w:rPr>
          <w:fldChar w:fldCharType="begin"/>
        </w:r>
        <w:r>
          <w:rPr>
            <w:noProof/>
          </w:rPr>
          <w:instrText xml:space="preserve"> PAGEREF _Toc222561208 \h </w:instrText>
        </w:r>
        <w:r>
          <w:rPr>
            <w:noProof/>
          </w:rPr>
        </w:r>
      </w:ins>
      <w:r>
        <w:rPr>
          <w:noProof/>
        </w:rPr>
        <w:fldChar w:fldCharType="separate"/>
      </w:r>
      <w:ins w:id="40" w:author="Aleksander Hansen" w:date="2013-02-15T15:17:00Z">
        <w:r>
          <w:rPr>
            <w:noProof/>
          </w:rPr>
          <w:t>13</w:t>
        </w:r>
        <w:r>
          <w:rPr>
            <w:noProof/>
          </w:rPr>
          <w:fldChar w:fldCharType="end"/>
        </w:r>
      </w:ins>
    </w:p>
    <w:p w14:paraId="1AA04846" w14:textId="77777777" w:rsidR="008D32BD" w:rsidRDefault="008D32BD">
      <w:pPr>
        <w:pStyle w:val="TOC3"/>
        <w:tabs>
          <w:tab w:val="right" w:leader="dot" w:pos="9080"/>
        </w:tabs>
        <w:rPr>
          <w:ins w:id="41" w:author="Aleksander Hansen" w:date="2013-02-15T15:17:00Z"/>
          <w:noProof/>
          <w:sz w:val="24"/>
          <w:szCs w:val="24"/>
          <w:lang w:eastAsia="ja-JP"/>
        </w:rPr>
      </w:pPr>
      <w:ins w:id="42" w:author="Aleksander Hansen" w:date="2013-02-15T15:17:00Z">
        <w:r>
          <w:rPr>
            <w:noProof/>
          </w:rPr>
          <w:t>Option:</w:t>
        </w:r>
        <w:r>
          <w:rPr>
            <w:noProof/>
          </w:rPr>
          <w:tab/>
        </w:r>
        <w:r>
          <w:rPr>
            <w:noProof/>
          </w:rPr>
          <w:fldChar w:fldCharType="begin"/>
        </w:r>
        <w:r>
          <w:rPr>
            <w:noProof/>
          </w:rPr>
          <w:instrText xml:space="preserve"> PAGEREF _Toc222561209 \h </w:instrText>
        </w:r>
        <w:r>
          <w:rPr>
            <w:noProof/>
          </w:rPr>
        </w:r>
      </w:ins>
      <w:r>
        <w:rPr>
          <w:noProof/>
        </w:rPr>
        <w:fldChar w:fldCharType="separate"/>
      </w:r>
      <w:ins w:id="43" w:author="Aleksander Hansen" w:date="2013-02-15T15:17:00Z">
        <w:r>
          <w:rPr>
            <w:noProof/>
          </w:rPr>
          <w:t>13</w:t>
        </w:r>
        <w:r>
          <w:rPr>
            <w:noProof/>
          </w:rPr>
          <w:fldChar w:fldCharType="end"/>
        </w:r>
      </w:ins>
    </w:p>
    <w:p w14:paraId="12016E43" w14:textId="77777777" w:rsidR="008D32BD" w:rsidRDefault="008D32BD">
      <w:pPr>
        <w:pStyle w:val="TOC2"/>
        <w:tabs>
          <w:tab w:val="right" w:leader="dot" w:pos="9080"/>
        </w:tabs>
        <w:rPr>
          <w:ins w:id="44" w:author="Aleksander Hansen" w:date="2013-02-15T15:17:00Z"/>
          <w:b w:val="0"/>
          <w:noProof/>
          <w:sz w:val="24"/>
          <w:szCs w:val="24"/>
          <w:lang w:eastAsia="ja-JP"/>
        </w:rPr>
      </w:pPr>
      <w:ins w:id="45" w:author="Aleksander Hansen" w:date="2013-02-15T15:17:00Z">
        <w:r>
          <w:rPr>
            <w:noProof/>
          </w:rPr>
          <w:t>Calculate an arbitrage payoff &amp; ephemeral arbitrage opportunities</w:t>
        </w:r>
        <w:r>
          <w:rPr>
            <w:noProof/>
          </w:rPr>
          <w:tab/>
        </w:r>
        <w:r>
          <w:rPr>
            <w:noProof/>
          </w:rPr>
          <w:fldChar w:fldCharType="begin"/>
        </w:r>
        <w:r>
          <w:rPr>
            <w:noProof/>
          </w:rPr>
          <w:instrText xml:space="preserve"> PAGEREF _Toc222561210 \h </w:instrText>
        </w:r>
        <w:r>
          <w:rPr>
            <w:noProof/>
          </w:rPr>
        </w:r>
      </w:ins>
      <w:r>
        <w:rPr>
          <w:noProof/>
        </w:rPr>
        <w:fldChar w:fldCharType="separate"/>
      </w:r>
      <w:ins w:id="46" w:author="Aleksander Hansen" w:date="2013-02-15T15:17:00Z">
        <w:r>
          <w:rPr>
            <w:noProof/>
          </w:rPr>
          <w:t>14</w:t>
        </w:r>
        <w:r>
          <w:rPr>
            <w:noProof/>
          </w:rPr>
          <w:fldChar w:fldCharType="end"/>
        </w:r>
      </w:ins>
    </w:p>
    <w:p w14:paraId="5BEFC918" w14:textId="77777777" w:rsidR="008D32BD" w:rsidRDefault="008D32BD">
      <w:pPr>
        <w:pStyle w:val="TOC2"/>
        <w:tabs>
          <w:tab w:val="right" w:leader="dot" w:pos="9080"/>
        </w:tabs>
        <w:rPr>
          <w:ins w:id="47" w:author="Aleksander Hansen" w:date="2013-02-15T15:17:00Z"/>
          <w:b w:val="0"/>
          <w:noProof/>
          <w:sz w:val="24"/>
          <w:szCs w:val="24"/>
          <w:lang w:eastAsia="ja-JP"/>
        </w:rPr>
      </w:pPr>
      <w:ins w:id="48" w:author="Aleksander Hansen" w:date="2013-02-15T15:17:00Z">
        <w:r>
          <w:rPr>
            <w:noProof/>
          </w:rPr>
          <w:t>Describe some of the risks that can arise from the use of derivatives</w:t>
        </w:r>
        <w:r>
          <w:rPr>
            <w:noProof/>
          </w:rPr>
          <w:tab/>
        </w:r>
        <w:r>
          <w:rPr>
            <w:noProof/>
          </w:rPr>
          <w:fldChar w:fldCharType="begin"/>
        </w:r>
        <w:r>
          <w:rPr>
            <w:noProof/>
          </w:rPr>
          <w:instrText xml:space="preserve"> PAGEREF _Toc222561211 \h </w:instrText>
        </w:r>
        <w:r>
          <w:rPr>
            <w:noProof/>
          </w:rPr>
        </w:r>
      </w:ins>
      <w:r>
        <w:rPr>
          <w:noProof/>
        </w:rPr>
        <w:fldChar w:fldCharType="separate"/>
      </w:r>
      <w:ins w:id="49" w:author="Aleksander Hansen" w:date="2013-02-15T15:17:00Z">
        <w:r>
          <w:rPr>
            <w:noProof/>
          </w:rPr>
          <w:t>16</w:t>
        </w:r>
        <w:r>
          <w:rPr>
            <w:noProof/>
          </w:rPr>
          <w:fldChar w:fldCharType="end"/>
        </w:r>
      </w:ins>
    </w:p>
    <w:p w14:paraId="190285DF" w14:textId="77777777" w:rsidR="008D32BD" w:rsidRDefault="008D32BD">
      <w:pPr>
        <w:pStyle w:val="TOC3"/>
        <w:tabs>
          <w:tab w:val="right" w:leader="dot" w:pos="9080"/>
        </w:tabs>
        <w:rPr>
          <w:ins w:id="50" w:author="Aleksander Hansen" w:date="2013-02-15T15:17:00Z"/>
          <w:noProof/>
          <w:sz w:val="24"/>
          <w:szCs w:val="24"/>
          <w:lang w:eastAsia="ja-JP"/>
        </w:rPr>
      </w:pPr>
      <w:ins w:id="51" w:author="Aleksander Hansen" w:date="2013-02-15T15:17:00Z">
        <w:r>
          <w:rPr>
            <w:noProof/>
          </w:rPr>
          <w:t>Lessons for Financial Institutions (Unassigned Hull, Chapter 34):</w:t>
        </w:r>
        <w:r>
          <w:rPr>
            <w:noProof/>
          </w:rPr>
          <w:tab/>
        </w:r>
        <w:r>
          <w:rPr>
            <w:noProof/>
          </w:rPr>
          <w:fldChar w:fldCharType="begin"/>
        </w:r>
        <w:r>
          <w:rPr>
            <w:noProof/>
          </w:rPr>
          <w:instrText xml:space="preserve"> PAGEREF _Toc222561212 \h </w:instrText>
        </w:r>
        <w:r>
          <w:rPr>
            <w:noProof/>
          </w:rPr>
        </w:r>
      </w:ins>
      <w:r>
        <w:rPr>
          <w:noProof/>
        </w:rPr>
        <w:fldChar w:fldCharType="separate"/>
      </w:r>
      <w:ins w:id="52" w:author="Aleksander Hansen" w:date="2013-02-15T15:17:00Z">
        <w:r>
          <w:rPr>
            <w:noProof/>
          </w:rPr>
          <w:t>16</w:t>
        </w:r>
        <w:r>
          <w:rPr>
            <w:noProof/>
          </w:rPr>
          <w:fldChar w:fldCharType="end"/>
        </w:r>
      </w:ins>
    </w:p>
    <w:p w14:paraId="10D681EC" w14:textId="77777777" w:rsidR="008D32BD" w:rsidRDefault="008D32BD">
      <w:pPr>
        <w:pStyle w:val="TOC2"/>
        <w:tabs>
          <w:tab w:val="right" w:leader="dot" w:pos="9080"/>
        </w:tabs>
        <w:rPr>
          <w:ins w:id="53" w:author="Aleksander Hansen" w:date="2013-02-15T15:17:00Z"/>
          <w:b w:val="0"/>
          <w:noProof/>
          <w:sz w:val="24"/>
          <w:szCs w:val="24"/>
          <w:lang w:eastAsia="ja-JP"/>
        </w:rPr>
      </w:pPr>
      <w:ins w:id="54" w:author="Aleksander Hansen" w:date="2013-02-15T15:17:00Z">
        <w:r>
          <w:rPr>
            <w:noProof/>
          </w:rPr>
          <w:t>Chapter Summary</w:t>
        </w:r>
        <w:r>
          <w:rPr>
            <w:noProof/>
          </w:rPr>
          <w:tab/>
        </w:r>
        <w:r>
          <w:rPr>
            <w:noProof/>
          </w:rPr>
          <w:fldChar w:fldCharType="begin"/>
        </w:r>
        <w:r>
          <w:rPr>
            <w:noProof/>
          </w:rPr>
          <w:instrText xml:space="preserve"> PAGEREF _Toc222561213 \h </w:instrText>
        </w:r>
        <w:r>
          <w:rPr>
            <w:noProof/>
          </w:rPr>
        </w:r>
      </w:ins>
      <w:r>
        <w:rPr>
          <w:noProof/>
        </w:rPr>
        <w:fldChar w:fldCharType="separate"/>
      </w:r>
      <w:ins w:id="55" w:author="Aleksander Hansen" w:date="2013-02-15T15:17:00Z">
        <w:r>
          <w:rPr>
            <w:noProof/>
          </w:rPr>
          <w:t>18</w:t>
        </w:r>
        <w:r>
          <w:rPr>
            <w:noProof/>
          </w:rPr>
          <w:fldChar w:fldCharType="end"/>
        </w:r>
      </w:ins>
    </w:p>
    <w:p w14:paraId="10430045" w14:textId="77777777" w:rsidR="008D32BD" w:rsidRDefault="008D32BD">
      <w:pPr>
        <w:pStyle w:val="TOC2"/>
        <w:tabs>
          <w:tab w:val="right" w:leader="dot" w:pos="9080"/>
        </w:tabs>
        <w:rPr>
          <w:ins w:id="56" w:author="Aleksander Hansen" w:date="2013-02-15T15:17:00Z"/>
          <w:b w:val="0"/>
          <w:noProof/>
          <w:sz w:val="24"/>
          <w:szCs w:val="24"/>
          <w:lang w:eastAsia="ja-JP"/>
        </w:rPr>
      </w:pPr>
      <w:ins w:id="57" w:author="Aleksander Hansen" w:date="2013-02-15T15:17:00Z">
        <w:r>
          <w:rPr>
            <w:noProof/>
          </w:rPr>
          <w:t>1 Questions &amp; Answers</w:t>
        </w:r>
        <w:r>
          <w:rPr>
            <w:noProof/>
          </w:rPr>
          <w:tab/>
        </w:r>
        <w:r>
          <w:rPr>
            <w:noProof/>
          </w:rPr>
          <w:fldChar w:fldCharType="begin"/>
        </w:r>
        <w:r>
          <w:rPr>
            <w:noProof/>
          </w:rPr>
          <w:instrText xml:space="preserve"> PAGEREF _Toc222561214 \h </w:instrText>
        </w:r>
        <w:r>
          <w:rPr>
            <w:noProof/>
          </w:rPr>
        </w:r>
      </w:ins>
      <w:r>
        <w:rPr>
          <w:noProof/>
        </w:rPr>
        <w:fldChar w:fldCharType="separate"/>
      </w:r>
      <w:ins w:id="58" w:author="Aleksander Hansen" w:date="2013-02-15T15:17:00Z">
        <w:r>
          <w:rPr>
            <w:noProof/>
          </w:rPr>
          <w:t>19</w:t>
        </w:r>
        <w:r>
          <w:rPr>
            <w:noProof/>
          </w:rPr>
          <w:fldChar w:fldCharType="end"/>
        </w:r>
      </w:ins>
    </w:p>
    <w:p w14:paraId="756E201E" w14:textId="77777777" w:rsidR="008D32BD" w:rsidRDefault="008D32BD">
      <w:pPr>
        <w:pStyle w:val="TOC3"/>
        <w:tabs>
          <w:tab w:val="right" w:leader="dot" w:pos="9080"/>
        </w:tabs>
        <w:rPr>
          <w:ins w:id="59" w:author="Aleksander Hansen" w:date="2013-02-15T15:17:00Z"/>
          <w:noProof/>
          <w:sz w:val="24"/>
          <w:szCs w:val="24"/>
          <w:lang w:eastAsia="ja-JP"/>
        </w:rPr>
      </w:pPr>
      <w:ins w:id="60" w:author="Aleksander Hansen" w:date="2013-02-15T15:17:00Z">
        <w:r>
          <w:rPr>
            <w:noProof/>
          </w:rPr>
          <w:t>Questions</w:t>
        </w:r>
        <w:r>
          <w:rPr>
            <w:noProof/>
          </w:rPr>
          <w:tab/>
        </w:r>
        <w:r>
          <w:rPr>
            <w:noProof/>
          </w:rPr>
          <w:fldChar w:fldCharType="begin"/>
        </w:r>
        <w:r>
          <w:rPr>
            <w:noProof/>
          </w:rPr>
          <w:instrText xml:space="preserve"> PAGEREF _Toc222561215 \h </w:instrText>
        </w:r>
        <w:r>
          <w:rPr>
            <w:noProof/>
          </w:rPr>
        </w:r>
      </w:ins>
      <w:r>
        <w:rPr>
          <w:noProof/>
        </w:rPr>
        <w:fldChar w:fldCharType="separate"/>
      </w:r>
      <w:ins w:id="61" w:author="Aleksander Hansen" w:date="2013-02-15T15:17:00Z">
        <w:r>
          <w:rPr>
            <w:noProof/>
          </w:rPr>
          <w:t>19</w:t>
        </w:r>
        <w:r>
          <w:rPr>
            <w:noProof/>
          </w:rPr>
          <w:fldChar w:fldCharType="end"/>
        </w:r>
      </w:ins>
    </w:p>
    <w:p w14:paraId="1CD322ED" w14:textId="77777777" w:rsidR="008D32BD" w:rsidRDefault="008D32BD">
      <w:pPr>
        <w:pStyle w:val="TOC3"/>
        <w:tabs>
          <w:tab w:val="right" w:leader="dot" w:pos="9080"/>
        </w:tabs>
        <w:rPr>
          <w:ins w:id="62" w:author="Aleksander Hansen" w:date="2013-02-15T15:17:00Z"/>
          <w:noProof/>
          <w:sz w:val="24"/>
          <w:szCs w:val="24"/>
          <w:lang w:eastAsia="ja-JP"/>
        </w:rPr>
      </w:pPr>
      <w:ins w:id="63" w:author="Aleksander Hansen" w:date="2013-02-15T15:17:00Z">
        <w:r>
          <w:rPr>
            <w:noProof/>
          </w:rPr>
          <w:t>Answers</w:t>
        </w:r>
        <w:r>
          <w:rPr>
            <w:noProof/>
          </w:rPr>
          <w:tab/>
        </w:r>
        <w:r>
          <w:rPr>
            <w:noProof/>
          </w:rPr>
          <w:fldChar w:fldCharType="begin"/>
        </w:r>
        <w:r>
          <w:rPr>
            <w:noProof/>
          </w:rPr>
          <w:instrText xml:space="preserve"> PAGEREF _Toc222561216 \h </w:instrText>
        </w:r>
        <w:r>
          <w:rPr>
            <w:noProof/>
          </w:rPr>
        </w:r>
      </w:ins>
      <w:r>
        <w:rPr>
          <w:noProof/>
        </w:rPr>
        <w:fldChar w:fldCharType="separate"/>
      </w:r>
      <w:ins w:id="64" w:author="Aleksander Hansen" w:date="2013-02-15T15:17:00Z">
        <w:r>
          <w:rPr>
            <w:noProof/>
          </w:rPr>
          <w:t>20</w:t>
        </w:r>
        <w:r>
          <w:rPr>
            <w:noProof/>
          </w:rPr>
          <w:fldChar w:fldCharType="end"/>
        </w:r>
      </w:ins>
    </w:p>
    <w:p w14:paraId="6AEF93AB" w14:textId="77777777" w:rsidR="008D32BD" w:rsidRDefault="008D32BD">
      <w:pPr>
        <w:pStyle w:val="TOC1"/>
        <w:tabs>
          <w:tab w:val="right" w:leader="dot" w:pos="9080"/>
        </w:tabs>
        <w:rPr>
          <w:ins w:id="65" w:author="Aleksander Hansen" w:date="2013-02-15T15:17:00Z"/>
          <w:b w:val="0"/>
          <w:noProof/>
          <w:lang w:eastAsia="ja-JP"/>
        </w:rPr>
      </w:pPr>
      <w:ins w:id="66" w:author="Aleksander Hansen" w:date="2013-02-15T15:17:00Z">
        <w:r w:rsidRPr="00C8533A">
          <w:rPr>
            <w:rFonts w:ascii="Calibri" w:hAnsi="Calibri"/>
            <w:noProof/>
          </w:rPr>
          <w:t>Hull, Chapter 2: Mechanics of Futures Markets</w:t>
        </w:r>
        <w:r>
          <w:rPr>
            <w:noProof/>
          </w:rPr>
          <w:tab/>
        </w:r>
        <w:r>
          <w:rPr>
            <w:noProof/>
          </w:rPr>
          <w:fldChar w:fldCharType="begin"/>
        </w:r>
        <w:r>
          <w:rPr>
            <w:noProof/>
          </w:rPr>
          <w:instrText xml:space="preserve"> PAGEREF _Toc222561217 \h </w:instrText>
        </w:r>
        <w:r>
          <w:rPr>
            <w:noProof/>
          </w:rPr>
        </w:r>
      </w:ins>
      <w:r>
        <w:rPr>
          <w:noProof/>
        </w:rPr>
        <w:fldChar w:fldCharType="separate"/>
      </w:r>
      <w:ins w:id="67" w:author="Aleksander Hansen" w:date="2013-02-15T15:17:00Z">
        <w:r>
          <w:rPr>
            <w:noProof/>
          </w:rPr>
          <w:t>21</w:t>
        </w:r>
        <w:r>
          <w:rPr>
            <w:noProof/>
          </w:rPr>
          <w:fldChar w:fldCharType="end"/>
        </w:r>
      </w:ins>
    </w:p>
    <w:p w14:paraId="04010275" w14:textId="77777777" w:rsidR="008D32BD" w:rsidRDefault="008D32BD">
      <w:pPr>
        <w:pStyle w:val="TOC2"/>
        <w:tabs>
          <w:tab w:val="right" w:leader="dot" w:pos="9080"/>
        </w:tabs>
        <w:rPr>
          <w:ins w:id="68" w:author="Aleksander Hansen" w:date="2013-02-15T15:17:00Z"/>
          <w:b w:val="0"/>
          <w:noProof/>
          <w:sz w:val="24"/>
          <w:szCs w:val="24"/>
          <w:lang w:eastAsia="ja-JP"/>
        </w:rPr>
      </w:pPr>
      <w:ins w:id="69" w:author="Aleksander Hansen" w:date="2013-02-15T15:17: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_Toc222561218 \h </w:instrText>
        </w:r>
        <w:r>
          <w:rPr>
            <w:noProof/>
          </w:rPr>
        </w:r>
      </w:ins>
      <w:r>
        <w:rPr>
          <w:noProof/>
        </w:rPr>
        <w:fldChar w:fldCharType="separate"/>
      </w:r>
      <w:ins w:id="70" w:author="Aleksander Hansen" w:date="2013-02-15T15:17:00Z">
        <w:r>
          <w:rPr>
            <w:noProof/>
          </w:rPr>
          <w:t>21</w:t>
        </w:r>
        <w:r>
          <w:rPr>
            <w:noProof/>
          </w:rPr>
          <w:fldChar w:fldCharType="end"/>
        </w:r>
      </w:ins>
    </w:p>
    <w:p w14:paraId="35C7F562" w14:textId="77777777" w:rsidR="008D32BD" w:rsidRDefault="008D32BD">
      <w:pPr>
        <w:pStyle w:val="TOC3"/>
        <w:tabs>
          <w:tab w:val="right" w:leader="dot" w:pos="9080"/>
        </w:tabs>
        <w:rPr>
          <w:ins w:id="71" w:author="Aleksander Hansen" w:date="2013-02-15T15:17:00Z"/>
          <w:noProof/>
          <w:sz w:val="24"/>
          <w:szCs w:val="24"/>
          <w:lang w:eastAsia="ja-JP"/>
        </w:rPr>
      </w:pPr>
      <w:ins w:id="72" w:author="Aleksander Hansen" w:date="2013-02-15T15:17:00Z">
        <w:r>
          <w:rPr>
            <w:noProof/>
          </w:rPr>
          <w:t>Delivery Arrangement</w:t>
        </w:r>
        <w:r>
          <w:rPr>
            <w:noProof/>
          </w:rPr>
          <w:tab/>
        </w:r>
        <w:r>
          <w:rPr>
            <w:noProof/>
          </w:rPr>
          <w:fldChar w:fldCharType="begin"/>
        </w:r>
        <w:r>
          <w:rPr>
            <w:noProof/>
          </w:rPr>
          <w:instrText xml:space="preserve"> PAGEREF _Toc222561219 \h </w:instrText>
        </w:r>
        <w:r>
          <w:rPr>
            <w:noProof/>
          </w:rPr>
        </w:r>
      </w:ins>
      <w:r>
        <w:rPr>
          <w:noProof/>
        </w:rPr>
        <w:fldChar w:fldCharType="separate"/>
      </w:r>
      <w:ins w:id="73" w:author="Aleksander Hansen" w:date="2013-02-15T15:17:00Z">
        <w:r>
          <w:rPr>
            <w:noProof/>
          </w:rPr>
          <w:t>22</w:t>
        </w:r>
        <w:r>
          <w:rPr>
            <w:noProof/>
          </w:rPr>
          <w:fldChar w:fldCharType="end"/>
        </w:r>
      </w:ins>
    </w:p>
    <w:p w14:paraId="531D70E4" w14:textId="77777777" w:rsidR="008D32BD" w:rsidRDefault="008D32BD">
      <w:pPr>
        <w:pStyle w:val="TOC3"/>
        <w:tabs>
          <w:tab w:val="right" w:leader="dot" w:pos="9080"/>
        </w:tabs>
        <w:rPr>
          <w:ins w:id="74" w:author="Aleksander Hansen" w:date="2013-02-15T15:17:00Z"/>
          <w:noProof/>
          <w:sz w:val="24"/>
          <w:szCs w:val="24"/>
          <w:lang w:eastAsia="ja-JP"/>
        </w:rPr>
      </w:pPr>
      <w:ins w:id="75" w:author="Aleksander Hansen" w:date="2013-02-15T15:17:00Z">
        <w:r>
          <w:rPr>
            <w:noProof/>
          </w:rPr>
          <w:t>Price limits and position limits</w:t>
        </w:r>
        <w:r>
          <w:rPr>
            <w:noProof/>
          </w:rPr>
          <w:tab/>
        </w:r>
        <w:r>
          <w:rPr>
            <w:noProof/>
          </w:rPr>
          <w:fldChar w:fldCharType="begin"/>
        </w:r>
        <w:r>
          <w:rPr>
            <w:noProof/>
          </w:rPr>
          <w:instrText xml:space="preserve"> PAGEREF _Toc222561220 \h </w:instrText>
        </w:r>
        <w:r>
          <w:rPr>
            <w:noProof/>
          </w:rPr>
        </w:r>
      </w:ins>
      <w:r>
        <w:rPr>
          <w:noProof/>
        </w:rPr>
        <w:fldChar w:fldCharType="separate"/>
      </w:r>
      <w:ins w:id="76" w:author="Aleksander Hansen" w:date="2013-02-15T15:17:00Z">
        <w:r>
          <w:rPr>
            <w:noProof/>
          </w:rPr>
          <w:t>22</w:t>
        </w:r>
        <w:r>
          <w:rPr>
            <w:noProof/>
          </w:rPr>
          <w:fldChar w:fldCharType="end"/>
        </w:r>
      </w:ins>
    </w:p>
    <w:p w14:paraId="2B80AED3" w14:textId="77777777" w:rsidR="008D32BD" w:rsidRDefault="008D32BD">
      <w:pPr>
        <w:pStyle w:val="TOC2"/>
        <w:tabs>
          <w:tab w:val="right" w:leader="dot" w:pos="9080"/>
        </w:tabs>
        <w:rPr>
          <w:ins w:id="77" w:author="Aleksander Hansen" w:date="2013-02-15T15:17:00Z"/>
          <w:b w:val="0"/>
          <w:noProof/>
          <w:sz w:val="24"/>
          <w:szCs w:val="24"/>
          <w:lang w:eastAsia="ja-JP"/>
        </w:rPr>
      </w:pPr>
      <w:ins w:id="78" w:author="Aleksander Hansen" w:date="2013-02-15T15:17:00Z">
        <w:r>
          <w:rPr>
            <w:noProof/>
          </w:rPr>
          <w:t>Explain the convergence of Futures and spot prices</w:t>
        </w:r>
        <w:r>
          <w:rPr>
            <w:noProof/>
          </w:rPr>
          <w:tab/>
        </w:r>
        <w:r>
          <w:rPr>
            <w:noProof/>
          </w:rPr>
          <w:fldChar w:fldCharType="begin"/>
        </w:r>
        <w:r>
          <w:rPr>
            <w:noProof/>
          </w:rPr>
          <w:instrText xml:space="preserve"> PAGEREF _Toc222561221 \h </w:instrText>
        </w:r>
        <w:r>
          <w:rPr>
            <w:noProof/>
          </w:rPr>
        </w:r>
      </w:ins>
      <w:r>
        <w:rPr>
          <w:noProof/>
        </w:rPr>
        <w:fldChar w:fldCharType="separate"/>
      </w:r>
      <w:ins w:id="79" w:author="Aleksander Hansen" w:date="2013-02-15T15:17:00Z">
        <w:r>
          <w:rPr>
            <w:noProof/>
          </w:rPr>
          <w:t>23</w:t>
        </w:r>
        <w:r>
          <w:rPr>
            <w:noProof/>
          </w:rPr>
          <w:fldChar w:fldCharType="end"/>
        </w:r>
      </w:ins>
    </w:p>
    <w:p w14:paraId="02BF9FE2" w14:textId="77777777" w:rsidR="008D32BD" w:rsidRDefault="008D32BD">
      <w:pPr>
        <w:pStyle w:val="TOC2"/>
        <w:tabs>
          <w:tab w:val="right" w:leader="dot" w:pos="9080"/>
        </w:tabs>
        <w:rPr>
          <w:ins w:id="80" w:author="Aleksander Hansen" w:date="2013-02-15T15:17:00Z"/>
          <w:b w:val="0"/>
          <w:noProof/>
          <w:sz w:val="24"/>
          <w:szCs w:val="24"/>
          <w:lang w:eastAsia="ja-JP"/>
        </w:rPr>
      </w:pPr>
      <w:ins w:id="81" w:author="Aleksander Hansen" w:date="2013-02-15T15:17:00Z">
        <w:r>
          <w:rPr>
            <w:noProof/>
          </w:rPr>
          <w:t>Describe the rationale for margin requirements and explain how they work</w:t>
        </w:r>
        <w:r>
          <w:rPr>
            <w:noProof/>
          </w:rPr>
          <w:tab/>
        </w:r>
        <w:r>
          <w:rPr>
            <w:noProof/>
          </w:rPr>
          <w:fldChar w:fldCharType="begin"/>
        </w:r>
        <w:r>
          <w:rPr>
            <w:noProof/>
          </w:rPr>
          <w:instrText xml:space="preserve"> PAGEREF _Toc222561222 \h </w:instrText>
        </w:r>
        <w:r>
          <w:rPr>
            <w:noProof/>
          </w:rPr>
        </w:r>
      </w:ins>
      <w:r>
        <w:rPr>
          <w:noProof/>
        </w:rPr>
        <w:fldChar w:fldCharType="separate"/>
      </w:r>
      <w:ins w:id="82" w:author="Aleksander Hansen" w:date="2013-02-15T15:17:00Z">
        <w:r>
          <w:rPr>
            <w:noProof/>
          </w:rPr>
          <w:t>25</w:t>
        </w:r>
        <w:r>
          <w:rPr>
            <w:noProof/>
          </w:rPr>
          <w:fldChar w:fldCharType="end"/>
        </w:r>
      </w:ins>
    </w:p>
    <w:p w14:paraId="0C6562AB" w14:textId="77777777" w:rsidR="008D32BD" w:rsidRDefault="008D32BD">
      <w:pPr>
        <w:pStyle w:val="TOC3"/>
        <w:tabs>
          <w:tab w:val="right" w:leader="dot" w:pos="9080"/>
        </w:tabs>
        <w:rPr>
          <w:ins w:id="83" w:author="Aleksander Hansen" w:date="2013-02-15T15:17:00Z"/>
          <w:noProof/>
          <w:sz w:val="24"/>
          <w:szCs w:val="24"/>
          <w:lang w:eastAsia="ja-JP"/>
        </w:rPr>
      </w:pPr>
      <w:ins w:id="84" w:author="Aleksander Hansen" w:date="2013-02-15T15:17:00Z">
        <w:r>
          <w:rPr>
            <w:noProof/>
          </w:rPr>
          <w:t>Operations of Margins:</w:t>
        </w:r>
        <w:r>
          <w:rPr>
            <w:noProof/>
          </w:rPr>
          <w:tab/>
        </w:r>
        <w:r>
          <w:rPr>
            <w:noProof/>
          </w:rPr>
          <w:fldChar w:fldCharType="begin"/>
        </w:r>
        <w:r>
          <w:rPr>
            <w:noProof/>
          </w:rPr>
          <w:instrText xml:space="preserve"> PAGEREF _Toc222561223 \h </w:instrText>
        </w:r>
        <w:r>
          <w:rPr>
            <w:noProof/>
          </w:rPr>
        </w:r>
      </w:ins>
      <w:r>
        <w:rPr>
          <w:noProof/>
        </w:rPr>
        <w:fldChar w:fldCharType="separate"/>
      </w:r>
      <w:ins w:id="85" w:author="Aleksander Hansen" w:date="2013-02-15T15:17:00Z">
        <w:r>
          <w:rPr>
            <w:noProof/>
          </w:rPr>
          <w:t>25</w:t>
        </w:r>
        <w:r>
          <w:rPr>
            <w:noProof/>
          </w:rPr>
          <w:fldChar w:fldCharType="end"/>
        </w:r>
      </w:ins>
    </w:p>
    <w:p w14:paraId="2886EB21" w14:textId="77777777" w:rsidR="008D32BD" w:rsidRDefault="008D32BD">
      <w:pPr>
        <w:pStyle w:val="TOC2"/>
        <w:tabs>
          <w:tab w:val="right" w:leader="dot" w:pos="9080"/>
        </w:tabs>
        <w:rPr>
          <w:ins w:id="86" w:author="Aleksander Hansen" w:date="2013-02-15T15:17:00Z"/>
          <w:b w:val="0"/>
          <w:noProof/>
          <w:sz w:val="24"/>
          <w:szCs w:val="24"/>
          <w:lang w:eastAsia="ja-JP"/>
        </w:rPr>
      </w:pPr>
      <w:ins w:id="87" w:author="Aleksander Hansen" w:date="2013-02-15T15:17:00Z">
        <w:r>
          <w:rPr>
            <w:noProof/>
          </w:rPr>
          <w:t>Describe the role of a clearinghouse in Futures transactions</w:t>
        </w:r>
        <w:r>
          <w:rPr>
            <w:noProof/>
          </w:rPr>
          <w:tab/>
        </w:r>
        <w:r>
          <w:rPr>
            <w:noProof/>
          </w:rPr>
          <w:fldChar w:fldCharType="begin"/>
        </w:r>
        <w:r>
          <w:rPr>
            <w:noProof/>
          </w:rPr>
          <w:instrText xml:space="preserve"> PAGEREF _Toc222561224 \h </w:instrText>
        </w:r>
        <w:r>
          <w:rPr>
            <w:noProof/>
          </w:rPr>
        </w:r>
      </w:ins>
      <w:r>
        <w:rPr>
          <w:noProof/>
        </w:rPr>
        <w:fldChar w:fldCharType="separate"/>
      </w:r>
      <w:ins w:id="88" w:author="Aleksander Hansen" w:date="2013-02-15T15:17:00Z">
        <w:r>
          <w:rPr>
            <w:noProof/>
          </w:rPr>
          <w:t>27</w:t>
        </w:r>
        <w:r>
          <w:rPr>
            <w:noProof/>
          </w:rPr>
          <w:fldChar w:fldCharType="end"/>
        </w:r>
      </w:ins>
    </w:p>
    <w:p w14:paraId="5AF71384" w14:textId="77777777" w:rsidR="008D32BD" w:rsidRDefault="008D32BD">
      <w:pPr>
        <w:pStyle w:val="TOC2"/>
        <w:tabs>
          <w:tab w:val="right" w:leader="dot" w:pos="9080"/>
        </w:tabs>
        <w:rPr>
          <w:ins w:id="89" w:author="Aleksander Hansen" w:date="2013-02-15T15:17:00Z"/>
          <w:b w:val="0"/>
          <w:noProof/>
          <w:sz w:val="24"/>
          <w:szCs w:val="24"/>
          <w:lang w:eastAsia="ja-JP"/>
        </w:rPr>
      </w:pPr>
      <w:ins w:id="90" w:author="Aleksander Hansen" w:date="2013-02-15T15:17:00Z">
        <w:r>
          <w:rPr>
            <w:noProof/>
          </w:rPr>
          <w:t>Describe the role of collateralization in the over</w:t>
        </w:r>
        <w:r w:rsidRPr="00C8533A">
          <w:rPr>
            <w:rFonts w:cs="Monaco" w:hint="eastAsia"/>
            <w:noProof/>
          </w:rPr>
          <w:t>‐</w:t>
        </w:r>
        <w:r>
          <w:rPr>
            <w:noProof/>
          </w:rPr>
          <w:t>the</w:t>
        </w:r>
        <w:r w:rsidRPr="00C8533A">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_Toc222561225 \h </w:instrText>
        </w:r>
        <w:r>
          <w:rPr>
            <w:noProof/>
          </w:rPr>
        </w:r>
      </w:ins>
      <w:r>
        <w:rPr>
          <w:noProof/>
        </w:rPr>
        <w:fldChar w:fldCharType="separate"/>
      </w:r>
      <w:ins w:id="91" w:author="Aleksander Hansen" w:date="2013-02-15T15:17:00Z">
        <w:r>
          <w:rPr>
            <w:noProof/>
          </w:rPr>
          <w:t>28</w:t>
        </w:r>
        <w:r>
          <w:rPr>
            <w:noProof/>
          </w:rPr>
          <w:fldChar w:fldCharType="end"/>
        </w:r>
      </w:ins>
    </w:p>
    <w:p w14:paraId="53B484EF" w14:textId="77777777" w:rsidR="008D32BD" w:rsidRDefault="008D32BD">
      <w:pPr>
        <w:pStyle w:val="TOC3"/>
        <w:tabs>
          <w:tab w:val="right" w:leader="dot" w:pos="9080"/>
        </w:tabs>
        <w:rPr>
          <w:ins w:id="92" w:author="Aleksander Hansen" w:date="2013-02-15T15:17:00Z"/>
          <w:noProof/>
          <w:sz w:val="24"/>
          <w:szCs w:val="24"/>
          <w:lang w:eastAsia="ja-JP"/>
        </w:rPr>
      </w:pPr>
      <w:ins w:id="93" w:author="Aleksander Hansen" w:date="2013-02-15T15:17:00Z">
        <w:r>
          <w:rPr>
            <w:noProof/>
          </w:rPr>
          <w:t>Collateralization</w:t>
        </w:r>
        <w:r>
          <w:rPr>
            <w:noProof/>
          </w:rPr>
          <w:tab/>
        </w:r>
        <w:r>
          <w:rPr>
            <w:noProof/>
          </w:rPr>
          <w:fldChar w:fldCharType="begin"/>
        </w:r>
        <w:r>
          <w:rPr>
            <w:noProof/>
          </w:rPr>
          <w:instrText xml:space="preserve"> PAGEREF _Toc222561226 \h </w:instrText>
        </w:r>
        <w:r>
          <w:rPr>
            <w:noProof/>
          </w:rPr>
        </w:r>
      </w:ins>
      <w:r>
        <w:rPr>
          <w:noProof/>
        </w:rPr>
        <w:fldChar w:fldCharType="separate"/>
      </w:r>
      <w:ins w:id="94" w:author="Aleksander Hansen" w:date="2013-02-15T15:17:00Z">
        <w:r>
          <w:rPr>
            <w:noProof/>
          </w:rPr>
          <w:t>28</w:t>
        </w:r>
        <w:r>
          <w:rPr>
            <w:noProof/>
          </w:rPr>
          <w:fldChar w:fldCharType="end"/>
        </w:r>
      </w:ins>
    </w:p>
    <w:p w14:paraId="4F5C9C0A" w14:textId="77777777" w:rsidR="008D32BD" w:rsidRDefault="008D32BD">
      <w:pPr>
        <w:pStyle w:val="TOC2"/>
        <w:tabs>
          <w:tab w:val="right" w:leader="dot" w:pos="9080"/>
        </w:tabs>
        <w:rPr>
          <w:ins w:id="95" w:author="Aleksander Hansen" w:date="2013-02-15T15:17:00Z"/>
          <w:b w:val="0"/>
          <w:noProof/>
          <w:sz w:val="24"/>
          <w:szCs w:val="24"/>
          <w:lang w:eastAsia="ja-JP"/>
        </w:rPr>
      </w:pPr>
      <w:ins w:id="96" w:author="Aleksander Hansen" w:date="2013-02-15T15:17:00Z">
        <w:r>
          <w:rPr>
            <w:noProof/>
          </w:rPr>
          <w:t>Identify and describe the differences between a normal and inverted Futures market</w:t>
        </w:r>
        <w:r>
          <w:rPr>
            <w:noProof/>
          </w:rPr>
          <w:tab/>
        </w:r>
        <w:r>
          <w:rPr>
            <w:noProof/>
          </w:rPr>
          <w:fldChar w:fldCharType="begin"/>
        </w:r>
        <w:r>
          <w:rPr>
            <w:noProof/>
          </w:rPr>
          <w:instrText xml:space="preserve"> PAGEREF _Toc222561227 \h </w:instrText>
        </w:r>
        <w:r>
          <w:rPr>
            <w:noProof/>
          </w:rPr>
        </w:r>
      </w:ins>
      <w:r>
        <w:rPr>
          <w:noProof/>
        </w:rPr>
        <w:fldChar w:fldCharType="separate"/>
      </w:r>
      <w:ins w:id="97" w:author="Aleksander Hansen" w:date="2013-02-15T15:17:00Z">
        <w:r>
          <w:rPr>
            <w:noProof/>
          </w:rPr>
          <w:t>28</w:t>
        </w:r>
        <w:r>
          <w:rPr>
            <w:noProof/>
          </w:rPr>
          <w:fldChar w:fldCharType="end"/>
        </w:r>
      </w:ins>
    </w:p>
    <w:p w14:paraId="2EDB15F5" w14:textId="77777777" w:rsidR="008D32BD" w:rsidRDefault="008D32BD">
      <w:pPr>
        <w:pStyle w:val="TOC2"/>
        <w:tabs>
          <w:tab w:val="right" w:leader="dot" w:pos="9080"/>
        </w:tabs>
        <w:rPr>
          <w:ins w:id="98" w:author="Aleksander Hansen" w:date="2013-02-15T15:17:00Z"/>
          <w:b w:val="0"/>
          <w:noProof/>
          <w:sz w:val="24"/>
          <w:szCs w:val="24"/>
          <w:lang w:eastAsia="ja-JP"/>
        </w:rPr>
      </w:pPr>
      <w:ins w:id="99" w:author="Aleksander Hansen" w:date="2013-02-15T15:17:00Z">
        <w:r>
          <w:rPr>
            <w:noProof/>
          </w:rPr>
          <w:t>Describe the mechanics of the delivery process and contrast it with cash settlement</w:t>
        </w:r>
        <w:r>
          <w:rPr>
            <w:noProof/>
          </w:rPr>
          <w:tab/>
        </w:r>
        <w:r>
          <w:rPr>
            <w:noProof/>
          </w:rPr>
          <w:fldChar w:fldCharType="begin"/>
        </w:r>
        <w:r>
          <w:rPr>
            <w:noProof/>
          </w:rPr>
          <w:instrText xml:space="preserve"> PAGEREF _Toc222561228 \h </w:instrText>
        </w:r>
        <w:r>
          <w:rPr>
            <w:noProof/>
          </w:rPr>
        </w:r>
      </w:ins>
      <w:r>
        <w:rPr>
          <w:noProof/>
        </w:rPr>
        <w:fldChar w:fldCharType="separate"/>
      </w:r>
      <w:ins w:id="100" w:author="Aleksander Hansen" w:date="2013-02-15T15:17:00Z">
        <w:r>
          <w:rPr>
            <w:noProof/>
          </w:rPr>
          <w:t>29</w:t>
        </w:r>
        <w:r>
          <w:rPr>
            <w:noProof/>
          </w:rPr>
          <w:fldChar w:fldCharType="end"/>
        </w:r>
      </w:ins>
    </w:p>
    <w:p w14:paraId="25E6282E" w14:textId="77777777" w:rsidR="008D32BD" w:rsidRDefault="008D32BD">
      <w:pPr>
        <w:pStyle w:val="TOC2"/>
        <w:tabs>
          <w:tab w:val="right" w:leader="dot" w:pos="9080"/>
        </w:tabs>
        <w:rPr>
          <w:ins w:id="101" w:author="Aleksander Hansen" w:date="2013-02-15T15:17:00Z"/>
          <w:b w:val="0"/>
          <w:noProof/>
          <w:sz w:val="24"/>
          <w:szCs w:val="24"/>
          <w:lang w:eastAsia="ja-JP"/>
        </w:rPr>
      </w:pPr>
      <w:ins w:id="102" w:author="Aleksander Hansen" w:date="2013-02-15T15:17:00Z">
        <w:r>
          <w:rPr>
            <w:noProof/>
          </w:rPr>
          <w:t>Define and demonstrate an understanding of the impact of different order types, including: market, limit, stop</w:t>
        </w:r>
        <w:r w:rsidRPr="00C8533A">
          <w:rPr>
            <w:rFonts w:cs="Monaco"/>
            <w:noProof/>
          </w:rPr>
          <w:t>-</w:t>
        </w:r>
        <w:r>
          <w:rPr>
            <w:noProof/>
          </w:rPr>
          <w:t>loss, stop</w:t>
        </w:r>
        <w:r w:rsidRPr="00C8533A">
          <w:rPr>
            <w:rFonts w:cs="Monaco"/>
            <w:noProof/>
          </w:rPr>
          <w:t>-</w:t>
        </w:r>
        <w:r>
          <w:rPr>
            <w:noProof/>
          </w:rPr>
          <w:t>limit, market</w:t>
        </w:r>
        <w:r w:rsidRPr="00C8533A">
          <w:rPr>
            <w:rFonts w:cs="Monaco"/>
            <w:noProof/>
          </w:rPr>
          <w:t>-</w:t>
        </w:r>
        <w:r>
          <w:rPr>
            <w:noProof/>
          </w:rPr>
          <w:t>if</w:t>
        </w:r>
        <w:r w:rsidRPr="00C8533A">
          <w:rPr>
            <w:rFonts w:cs="Monaco"/>
            <w:noProof/>
          </w:rPr>
          <w:t>-</w:t>
        </w:r>
        <w:r>
          <w:rPr>
            <w:noProof/>
          </w:rPr>
          <w:t>touched, discretionary, time</w:t>
        </w:r>
        <w:r w:rsidRPr="00C8533A">
          <w:rPr>
            <w:rFonts w:cs="Monaco"/>
            <w:noProof/>
          </w:rPr>
          <w:t>-</w:t>
        </w:r>
        <w:r>
          <w:rPr>
            <w:noProof/>
          </w:rPr>
          <w:t>of</w:t>
        </w:r>
        <w:r w:rsidRPr="00C8533A">
          <w:rPr>
            <w:rFonts w:cs="Monaco"/>
            <w:noProof/>
          </w:rPr>
          <w:t>-</w:t>
        </w:r>
        <w:r>
          <w:rPr>
            <w:noProof/>
          </w:rPr>
          <w:t>day, open, and fill</w:t>
        </w:r>
        <w:r w:rsidRPr="00C8533A">
          <w:rPr>
            <w:rFonts w:cs="Monaco"/>
            <w:noProof/>
          </w:rPr>
          <w:t>-</w:t>
        </w:r>
        <w:r>
          <w:rPr>
            <w:noProof/>
          </w:rPr>
          <w:t>or</w:t>
        </w:r>
        <w:r w:rsidRPr="00C8533A">
          <w:rPr>
            <w:rFonts w:cs="Monaco"/>
            <w:noProof/>
          </w:rPr>
          <w:t>-</w:t>
        </w:r>
        <w:r>
          <w:rPr>
            <w:noProof/>
          </w:rPr>
          <w:t>kill</w:t>
        </w:r>
        <w:r>
          <w:rPr>
            <w:noProof/>
          </w:rPr>
          <w:tab/>
        </w:r>
        <w:r>
          <w:rPr>
            <w:noProof/>
          </w:rPr>
          <w:fldChar w:fldCharType="begin"/>
        </w:r>
        <w:r>
          <w:rPr>
            <w:noProof/>
          </w:rPr>
          <w:instrText xml:space="preserve"> PAGEREF _Toc222561229 \h </w:instrText>
        </w:r>
        <w:r>
          <w:rPr>
            <w:noProof/>
          </w:rPr>
        </w:r>
      </w:ins>
      <w:r>
        <w:rPr>
          <w:noProof/>
        </w:rPr>
        <w:fldChar w:fldCharType="separate"/>
      </w:r>
      <w:ins w:id="103" w:author="Aleksander Hansen" w:date="2013-02-15T15:17:00Z">
        <w:r>
          <w:rPr>
            <w:noProof/>
          </w:rPr>
          <w:t>29</w:t>
        </w:r>
        <w:r>
          <w:rPr>
            <w:noProof/>
          </w:rPr>
          <w:fldChar w:fldCharType="end"/>
        </w:r>
      </w:ins>
    </w:p>
    <w:p w14:paraId="09A02DD4" w14:textId="77777777" w:rsidR="008D32BD" w:rsidRDefault="008D32BD">
      <w:pPr>
        <w:pStyle w:val="TOC2"/>
        <w:tabs>
          <w:tab w:val="right" w:leader="dot" w:pos="9080"/>
        </w:tabs>
        <w:rPr>
          <w:ins w:id="104" w:author="Aleksander Hansen" w:date="2013-02-15T15:17:00Z"/>
          <w:b w:val="0"/>
          <w:noProof/>
          <w:sz w:val="24"/>
          <w:szCs w:val="24"/>
          <w:lang w:eastAsia="ja-JP"/>
        </w:rPr>
      </w:pPr>
      <w:ins w:id="105" w:author="Aleksander Hansen" w:date="2013-02-15T15:17:00Z">
        <w:r>
          <w:rPr>
            <w:noProof/>
          </w:rPr>
          <w:t>Compare and contrast forward and Futures contracts</w:t>
        </w:r>
        <w:r>
          <w:rPr>
            <w:noProof/>
          </w:rPr>
          <w:tab/>
        </w:r>
        <w:r>
          <w:rPr>
            <w:noProof/>
          </w:rPr>
          <w:fldChar w:fldCharType="begin"/>
        </w:r>
        <w:r>
          <w:rPr>
            <w:noProof/>
          </w:rPr>
          <w:instrText xml:space="preserve"> PAGEREF _Toc222561230 \h </w:instrText>
        </w:r>
        <w:r>
          <w:rPr>
            <w:noProof/>
          </w:rPr>
        </w:r>
      </w:ins>
      <w:r>
        <w:rPr>
          <w:noProof/>
        </w:rPr>
        <w:fldChar w:fldCharType="separate"/>
      </w:r>
      <w:ins w:id="106" w:author="Aleksander Hansen" w:date="2013-02-15T15:17:00Z">
        <w:r>
          <w:rPr>
            <w:noProof/>
          </w:rPr>
          <w:t>30</w:t>
        </w:r>
        <w:r>
          <w:rPr>
            <w:noProof/>
          </w:rPr>
          <w:fldChar w:fldCharType="end"/>
        </w:r>
      </w:ins>
    </w:p>
    <w:p w14:paraId="610ACB92" w14:textId="77777777" w:rsidR="008D32BD" w:rsidRDefault="008D32BD">
      <w:pPr>
        <w:pStyle w:val="TOC2"/>
        <w:tabs>
          <w:tab w:val="right" w:leader="dot" w:pos="9080"/>
        </w:tabs>
        <w:rPr>
          <w:ins w:id="107" w:author="Aleksander Hansen" w:date="2013-02-15T15:17:00Z"/>
          <w:b w:val="0"/>
          <w:noProof/>
          <w:sz w:val="24"/>
          <w:szCs w:val="24"/>
          <w:lang w:eastAsia="ja-JP"/>
        </w:rPr>
      </w:pPr>
      <w:ins w:id="108" w:author="Aleksander Hansen" w:date="2013-02-15T15:17:00Z">
        <w:r>
          <w:rPr>
            <w:noProof/>
          </w:rPr>
          <w:t>Chapter Summary</w:t>
        </w:r>
        <w:r>
          <w:rPr>
            <w:noProof/>
          </w:rPr>
          <w:tab/>
        </w:r>
        <w:r>
          <w:rPr>
            <w:noProof/>
          </w:rPr>
          <w:fldChar w:fldCharType="begin"/>
        </w:r>
        <w:r>
          <w:rPr>
            <w:noProof/>
          </w:rPr>
          <w:instrText xml:space="preserve"> PAGEREF _Toc222561231 \h </w:instrText>
        </w:r>
        <w:r>
          <w:rPr>
            <w:noProof/>
          </w:rPr>
        </w:r>
      </w:ins>
      <w:r>
        <w:rPr>
          <w:noProof/>
        </w:rPr>
        <w:fldChar w:fldCharType="separate"/>
      </w:r>
      <w:ins w:id="109" w:author="Aleksander Hansen" w:date="2013-02-15T15:17:00Z">
        <w:r>
          <w:rPr>
            <w:noProof/>
          </w:rPr>
          <w:t>31</w:t>
        </w:r>
        <w:r>
          <w:rPr>
            <w:noProof/>
          </w:rPr>
          <w:fldChar w:fldCharType="end"/>
        </w:r>
      </w:ins>
    </w:p>
    <w:p w14:paraId="76308AA9" w14:textId="77777777" w:rsidR="008D32BD" w:rsidRDefault="008D32BD">
      <w:pPr>
        <w:pStyle w:val="TOC2"/>
        <w:tabs>
          <w:tab w:val="right" w:leader="dot" w:pos="9080"/>
        </w:tabs>
        <w:rPr>
          <w:ins w:id="110" w:author="Aleksander Hansen" w:date="2013-02-15T15:17:00Z"/>
          <w:b w:val="0"/>
          <w:noProof/>
          <w:sz w:val="24"/>
          <w:szCs w:val="24"/>
          <w:lang w:eastAsia="ja-JP"/>
        </w:rPr>
      </w:pPr>
      <w:ins w:id="111" w:author="Aleksander Hansen" w:date="2013-02-15T15:17:00Z">
        <w:r>
          <w:rPr>
            <w:noProof/>
          </w:rPr>
          <w:t>2 Questions &amp; Answers</w:t>
        </w:r>
        <w:r>
          <w:rPr>
            <w:noProof/>
          </w:rPr>
          <w:tab/>
        </w:r>
        <w:r>
          <w:rPr>
            <w:noProof/>
          </w:rPr>
          <w:fldChar w:fldCharType="begin"/>
        </w:r>
        <w:r>
          <w:rPr>
            <w:noProof/>
          </w:rPr>
          <w:instrText xml:space="preserve"> PAGEREF _Toc222561232 \h </w:instrText>
        </w:r>
        <w:r>
          <w:rPr>
            <w:noProof/>
          </w:rPr>
        </w:r>
      </w:ins>
      <w:r>
        <w:rPr>
          <w:noProof/>
        </w:rPr>
        <w:fldChar w:fldCharType="separate"/>
      </w:r>
      <w:ins w:id="112" w:author="Aleksander Hansen" w:date="2013-02-15T15:17:00Z">
        <w:r>
          <w:rPr>
            <w:noProof/>
          </w:rPr>
          <w:t>32</w:t>
        </w:r>
        <w:r>
          <w:rPr>
            <w:noProof/>
          </w:rPr>
          <w:fldChar w:fldCharType="end"/>
        </w:r>
      </w:ins>
    </w:p>
    <w:p w14:paraId="3F446171" w14:textId="77777777" w:rsidR="008D32BD" w:rsidRDefault="008D32BD">
      <w:pPr>
        <w:pStyle w:val="TOC3"/>
        <w:tabs>
          <w:tab w:val="right" w:leader="dot" w:pos="9080"/>
        </w:tabs>
        <w:rPr>
          <w:ins w:id="113" w:author="Aleksander Hansen" w:date="2013-02-15T15:17:00Z"/>
          <w:noProof/>
          <w:sz w:val="24"/>
          <w:szCs w:val="24"/>
          <w:lang w:eastAsia="ja-JP"/>
        </w:rPr>
      </w:pPr>
      <w:ins w:id="114" w:author="Aleksander Hansen" w:date="2013-02-15T15:17:00Z">
        <w:r>
          <w:rPr>
            <w:noProof/>
          </w:rPr>
          <w:t>Questions</w:t>
        </w:r>
        <w:r>
          <w:rPr>
            <w:noProof/>
          </w:rPr>
          <w:tab/>
        </w:r>
        <w:r>
          <w:rPr>
            <w:noProof/>
          </w:rPr>
          <w:fldChar w:fldCharType="begin"/>
        </w:r>
        <w:r>
          <w:rPr>
            <w:noProof/>
          </w:rPr>
          <w:instrText xml:space="preserve"> PAGEREF _Toc222561233 \h </w:instrText>
        </w:r>
        <w:r>
          <w:rPr>
            <w:noProof/>
          </w:rPr>
        </w:r>
      </w:ins>
      <w:r>
        <w:rPr>
          <w:noProof/>
        </w:rPr>
        <w:fldChar w:fldCharType="separate"/>
      </w:r>
      <w:ins w:id="115" w:author="Aleksander Hansen" w:date="2013-02-15T15:17:00Z">
        <w:r>
          <w:rPr>
            <w:noProof/>
          </w:rPr>
          <w:t>32</w:t>
        </w:r>
        <w:r>
          <w:rPr>
            <w:noProof/>
          </w:rPr>
          <w:fldChar w:fldCharType="end"/>
        </w:r>
      </w:ins>
    </w:p>
    <w:p w14:paraId="3D5B0331" w14:textId="77777777" w:rsidR="008D32BD" w:rsidRDefault="008D32BD">
      <w:pPr>
        <w:pStyle w:val="TOC3"/>
        <w:tabs>
          <w:tab w:val="right" w:leader="dot" w:pos="9080"/>
        </w:tabs>
        <w:rPr>
          <w:ins w:id="116" w:author="Aleksander Hansen" w:date="2013-02-15T15:17:00Z"/>
          <w:noProof/>
          <w:sz w:val="24"/>
          <w:szCs w:val="24"/>
          <w:lang w:eastAsia="ja-JP"/>
        </w:rPr>
      </w:pPr>
      <w:ins w:id="117" w:author="Aleksander Hansen" w:date="2013-02-15T15:17:00Z">
        <w:r>
          <w:rPr>
            <w:noProof/>
          </w:rPr>
          <w:t>Answers</w:t>
        </w:r>
        <w:r>
          <w:rPr>
            <w:noProof/>
          </w:rPr>
          <w:tab/>
        </w:r>
        <w:r>
          <w:rPr>
            <w:noProof/>
          </w:rPr>
          <w:fldChar w:fldCharType="begin"/>
        </w:r>
        <w:r>
          <w:rPr>
            <w:noProof/>
          </w:rPr>
          <w:instrText xml:space="preserve"> PAGEREF _Toc222561234 \h </w:instrText>
        </w:r>
        <w:r>
          <w:rPr>
            <w:noProof/>
          </w:rPr>
        </w:r>
      </w:ins>
      <w:r>
        <w:rPr>
          <w:noProof/>
        </w:rPr>
        <w:fldChar w:fldCharType="separate"/>
      </w:r>
      <w:ins w:id="118" w:author="Aleksander Hansen" w:date="2013-02-15T15:17:00Z">
        <w:r>
          <w:rPr>
            <w:noProof/>
          </w:rPr>
          <w:t>33</w:t>
        </w:r>
        <w:r>
          <w:rPr>
            <w:noProof/>
          </w:rPr>
          <w:fldChar w:fldCharType="end"/>
        </w:r>
      </w:ins>
    </w:p>
    <w:p w14:paraId="67965227" w14:textId="77777777" w:rsidR="008D32BD" w:rsidRDefault="008D32BD">
      <w:pPr>
        <w:pStyle w:val="TOC1"/>
        <w:tabs>
          <w:tab w:val="right" w:leader="dot" w:pos="9080"/>
        </w:tabs>
        <w:rPr>
          <w:ins w:id="119" w:author="Aleksander Hansen" w:date="2013-02-15T15:17:00Z"/>
          <w:b w:val="0"/>
          <w:noProof/>
          <w:lang w:eastAsia="ja-JP"/>
        </w:rPr>
      </w:pPr>
      <w:ins w:id="120" w:author="Aleksander Hansen" w:date="2013-02-15T15:17:00Z">
        <w:r w:rsidRPr="00C8533A">
          <w:rPr>
            <w:rFonts w:ascii="Calibri" w:hAnsi="Calibri"/>
            <w:noProof/>
          </w:rPr>
          <w:t>Hull, Chapter 3: Hedging Strategies Using Futures</w:t>
        </w:r>
        <w:r>
          <w:rPr>
            <w:noProof/>
          </w:rPr>
          <w:tab/>
        </w:r>
        <w:r>
          <w:rPr>
            <w:noProof/>
          </w:rPr>
          <w:fldChar w:fldCharType="begin"/>
        </w:r>
        <w:r>
          <w:rPr>
            <w:noProof/>
          </w:rPr>
          <w:instrText xml:space="preserve"> PAGEREF _Toc222561235 \h </w:instrText>
        </w:r>
        <w:r>
          <w:rPr>
            <w:noProof/>
          </w:rPr>
        </w:r>
      </w:ins>
      <w:r>
        <w:rPr>
          <w:noProof/>
        </w:rPr>
        <w:fldChar w:fldCharType="separate"/>
      </w:r>
      <w:ins w:id="121" w:author="Aleksander Hansen" w:date="2013-02-15T15:17:00Z">
        <w:r>
          <w:rPr>
            <w:noProof/>
          </w:rPr>
          <w:t>34</w:t>
        </w:r>
        <w:r>
          <w:rPr>
            <w:noProof/>
          </w:rPr>
          <w:fldChar w:fldCharType="end"/>
        </w:r>
      </w:ins>
    </w:p>
    <w:p w14:paraId="0CDA9CD4" w14:textId="77777777" w:rsidR="008D32BD" w:rsidRDefault="008D32BD">
      <w:pPr>
        <w:pStyle w:val="TOC2"/>
        <w:tabs>
          <w:tab w:val="right" w:leader="dot" w:pos="9080"/>
        </w:tabs>
        <w:rPr>
          <w:ins w:id="122" w:author="Aleksander Hansen" w:date="2013-02-15T15:17:00Z"/>
          <w:b w:val="0"/>
          <w:noProof/>
          <w:sz w:val="24"/>
          <w:szCs w:val="24"/>
          <w:lang w:eastAsia="ja-JP"/>
        </w:rPr>
      </w:pPr>
      <w:ins w:id="123" w:author="Aleksander Hansen" w:date="2013-02-15T15:17:00Z">
        <w:r>
          <w:rPr>
            <w:noProof/>
          </w:rPr>
          <w:t>Define and differentiate between short and long hedges and identify appropriate use.</w:t>
        </w:r>
        <w:r>
          <w:rPr>
            <w:noProof/>
          </w:rPr>
          <w:tab/>
        </w:r>
        <w:r>
          <w:rPr>
            <w:noProof/>
          </w:rPr>
          <w:fldChar w:fldCharType="begin"/>
        </w:r>
        <w:r>
          <w:rPr>
            <w:noProof/>
          </w:rPr>
          <w:instrText xml:space="preserve"> PAGEREF _Toc222561236 \h </w:instrText>
        </w:r>
        <w:r>
          <w:rPr>
            <w:noProof/>
          </w:rPr>
        </w:r>
      </w:ins>
      <w:r>
        <w:rPr>
          <w:noProof/>
        </w:rPr>
        <w:fldChar w:fldCharType="separate"/>
      </w:r>
      <w:ins w:id="124" w:author="Aleksander Hansen" w:date="2013-02-15T15:17:00Z">
        <w:r>
          <w:rPr>
            <w:noProof/>
          </w:rPr>
          <w:t>34</w:t>
        </w:r>
        <w:r>
          <w:rPr>
            <w:noProof/>
          </w:rPr>
          <w:fldChar w:fldCharType="end"/>
        </w:r>
      </w:ins>
    </w:p>
    <w:p w14:paraId="39BF31C1" w14:textId="77777777" w:rsidR="008D32BD" w:rsidRDefault="008D32BD">
      <w:pPr>
        <w:pStyle w:val="TOC3"/>
        <w:tabs>
          <w:tab w:val="right" w:leader="dot" w:pos="9080"/>
        </w:tabs>
        <w:rPr>
          <w:ins w:id="125" w:author="Aleksander Hansen" w:date="2013-02-15T15:17:00Z"/>
          <w:noProof/>
          <w:sz w:val="24"/>
          <w:szCs w:val="24"/>
          <w:lang w:eastAsia="ja-JP"/>
        </w:rPr>
      </w:pPr>
      <w:ins w:id="126" w:author="Aleksander Hansen" w:date="2013-02-15T15:17:00Z">
        <w:r>
          <w:rPr>
            <w:noProof/>
          </w:rPr>
          <w:t>Short hedge</w:t>
        </w:r>
        <w:r>
          <w:rPr>
            <w:noProof/>
          </w:rPr>
          <w:tab/>
        </w:r>
        <w:r>
          <w:rPr>
            <w:noProof/>
          </w:rPr>
          <w:fldChar w:fldCharType="begin"/>
        </w:r>
        <w:r>
          <w:rPr>
            <w:noProof/>
          </w:rPr>
          <w:instrText xml:space="preserve"> PAGEREF _Toc222561237 \h </w:instrText>
        </w:r>
        <w:r>
          <w:rPr>
            <w:noProof/>
          </w:rPr>
        </w:r>
      </w:ins>
      <w:r>
        <w:rPr>
          <w:noProof/>
        </w:rPr>
        <w:fldChar w:fldCharType="separate"/>
      </w:r>
      <w:ins w:id="127" w:author="Aleksander Hansen" w:date="2013-02-15T15:17:00Z">
        <w:r>
          <w:rPr>
            <w:noProof/>
          </w:rPr>
          <w:t>34</w:t>
        </w:r>
        <w:r>
          <w:rPr>
            <w:noProof/>
          </w:rPr>
          <w:fldChar w:fldCharType="end"/>
        </w:r>
      </w:ins>
    </w:p>
    <w:p w14:paraId="76E4908D" w14:textId="77777777" w:rsidR="008D32BD" w:rsidRDefault="008D32BD">
      <w:pPr>
        <w:pStyle w:val="TOC2"/>
        <w:tabs>
          <w:tab w:val="right" w:leader="dot" w:pos="9080"/>
        </w:tabs>
        <w:rPr>
          <w:ins w:id="128" w:author="Aleksander Hansen" w:date="2013-02-15T15:17:00Z"/>
          <w:b w:val="0"/>
          <w:noProof/>
          <w:sz w:val="24"/>
          <w:szCs w:val="24"/>
          <w:lang w:eastAsia="ja-JP"/>
        </w:rPr>
      </w:pPr>
      <w:ins w:id="129" w:author="Aleksander Hansen" w:date="2013-02-15T15:17:00Z">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_Toc222561238 \h </w:instrText>
        </w:r>
        <w:r>
          <w:rPr>
            <w:noProof/>
          </w:rPr>
        </w:r>
      </w:ins>
      <w:r>
        <w:rPr>
          <w:noProof/>
        </w:rPr>
        <w:fldChar w:fldCharType="separate"/>
      </w:r>
      <w:ins w:id="130" w:author="Aleksander Hansen" w:date="2013-02-15T15:17:00Z">
        <w:r>
          <w:rPr>
            <w:noProof/>
          </w:rPr>
          <w:t>35</w:t>
        </w:r>
        <w:r>
          <w:rPr>
            <w:noProof/>
          </w:rPr>
          <w:fldChar w:fldCharType="end"/>
        </w:r>
      </w:ins>
    </w:p>
    <w:p w14:paraId="398A7074" w14:textId="77777777" w:rsidR="008D32BD" w:rsidRDefault="008D32BD">
      <w:pPr>
        <w:pStyle w:val="TOC3"/>
        <w:tabs>
          <w:tab w:val="right" w:leader="dot" w:pos="9080"/>
        </w:tabs>
        <w:rPr>
          <w:ins w:id="131" w:author="Aleksander Hansen" w:date="2013-02-15T15:17:00Z"/>
          <w:noProof/>
          <w:sz w:val="24"/>
          <w:szCs w:val="24"/>
          <w:lang w:eastAsia="ja-JP"/>
        </w:rPr>
      </w:pPr>
      <w:ins w:id="132" w:author="Aleksander Hansen" w:date="2013-02-15T15:17:00Z">
        <w:r>
          <w:rPr>
            <w:noProof/>
          </w:rPr>
          <w:t>In favor of hedging:</w:t>
        </w:r>
        <w:r>
          <w:rPr>
            <w:noProof/>
          </w:rPr>
          <w:tab/>
        </w:r>
        <w:r>
          <w:rPr>
            <w:noProof/>
          </w:rPr>
          <w:fldChar w:fldCharType="begin"/>
        </w:r>
        <w:r>
          <w:rPr>
            <w:noProof/>
          </w:rPr>
          <w:instrText xml:space="preserve"> PAGEREF _Toc222561239 \h </w:instrText>
        </w:r>
        <w:r>
          <w:rPr>
            <w:noProof/>
          </w:rPr>
        </w:r>
      </w:ins>
      <w:r>
        <w:rPr>
          <w:noProof/>
        </w:rPr>
        <w:fldChar w:fldCharType="separate"/>
      </w:r>
      <w:ins w:id="133" w:author="Aleksander Hansen" w:date="2013-02-15T15:17:00Z">
        <w:r>
          <w:rPr>
            <w:noProof/>
          </w:rPr>
          <w:t>35</w:t>
        </w:r>
        <w:r>
          <w:rPr>
            <w:noProof/>
          </w:rPr>
          <w:fldChar w:fldCharType="end"/>
        </w:r>
      </w:ins>
    </w:p>
    <w:p w14:paraId="0F08D61B" w14:textId="77777777" w:rsidR="008D32BD" w:rsidRDefault="008D32BD">
      <w:pPr>
        <w:pStyle w:val="TOC3"/>
        <w:tabs>
          <w:tab w:val="right" w:leader="dot" w:pos="9080"/>
        </w:tabs>
        <w:rPr>
          <w:ins w:id="134" w:author="Aleksander Hansen" w:date="2013-02-15T15:17:00Z"/>
          <w:noProof/>
          <w:sz w:val="24"/>
          <w:szCs w:val="24"/>
          <w:lang w:eastAsia="ja-JP"/>
        </w:rPr>
      </w:pPr>
      <w:ins w:id="135" w:author="Aleksander Hansen" w:date="2013-02-15T15:17:00Z">
        <w:r>
          <w:rPr>
            <w:noProof/>
          </w:rPr>
          <w:t>Against hedging:</w:t>
        </w:r>
        <w:r>
          <w:rPr>
            <w:noProof/>
          </w:rPr>
          <w:tab/>
        </w:r>
        <w:r>
          <w:rPr>
            <w:noProof/>
          </w:rPr>
          <w:fldChar w:fldCharType="begin"/>
        </w:r>
        <w:r>
          <w:rPr>
            <w:noProof/>
          </w:rPr>
          <w:instrText xml:space="preserve"> PAGEREF _Toc222561240 \h </w:instrText>
        </w:r>
        <w:r>
          <w:rPr>
            <w:noProof/>
          </w:rPr>
        </w:r>
      </w:ins>
      <w:r>
        <w:rPr>
          <w:noProof/>
        </w:rPr>
        <w:fldChar w:fldCharType="separate"/>
      </w:r>
      <w:ins w:id="136" w:author="Aleksander Hansen" w:date="2013-02-15T15:17:00Z">
        <w:r>
          <w:rPr>
            <w:noProof/>
          </w:rPr>
          <w:t>35</w:t>
        </w:r>
        <w:r>
          <w:rPr>
            <w:noProof/>
          </w:rPr>
          <w:fldChar w:fldCharType="end"/>
        </w:r>
      </w:ins>
    </w:p>
    <w:p w14:paraId="610A739E" w14:textId="77777777" w:rsidR="008D32BD" w:rsidRDefault="008D32BD">
      <w:pPr>
        <w:pStyle w:val="TOC2"/>
        <w:tabs>
          <w:tab w:val="right" w:leader="dot" w:pos="9080"/>
        </w:tabs>
        <w:rPr>
          <w:ins w:id="137" w:author="Aleksander Hansen" w:date="2013-02-15T15:17:00Z"/>
          <w:b w:val="0"/>
          <w:noProof/>
          <w:sz w:val="24"/>
          <w:szCs w:val="24"/>
          <w:lang w:eastAsia="ja-JP"/>
        </w:rPr>
      </w:pPr>
      <w:ins w:id="138" w:author="Aleksander Hansen" w:date="2013-02-15T15:17: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_Toc222561241 \h </w:instrText>
        </w:r>
        <w:r>
          <w:rPr>
            <w:noProof/>
          </w:rPr>
        </w:r>
      </w:ins>
      <w:r>
        <w:rPr>
          <w:noProof/>
        </w:rPr>
        <w:fldChar w:fldCharType="separate"/>
      </w:r>
      <w:ins w:id="139" w:author="Aleksander Hansen" w:date="2013-02-15T15:17:00Z">
        <w:r>
          <w:rPr>
            <w:noProof/>
          </w:rPr>
          <w:t>36</w:t>
        </w:r>
        <w:r>
          <w:rPr>
            <w:noProof/>
          </w:rPr>
          <w:fldChar w:fldCharType="end"/>
        </w:r>
      </w:ins>
    </w:p>
    <w:p w14:paraId="69025BDF" w14:textId="77777777" w:rsidR="008D32BD" w:rsidRDefault="008D32BD">
      <w:pPr>
        <w:pStyle w:val="TOC3"/>
        <w:tabs>
          <w:tab w:val="right" w:leader="dot" w:pos="9080"/>
        </w:tabs>
        <w:rPr>
          <w:ins w:id="140" w:author="Aleksander Hansen" w:date="2013-02-15T15:17:00Z"/>
          <w:noProof/>
          <w:sz w:val="24"/>
          <w:szCs w:val="24"/>
          <w:lang w:eastAsia="ja-JP"/>
        </w:rPr>
      </w:pPr>
      <w:ins w:id="141" w:author="Aleksander Hansen" w:date="2013-02-15T15:17:00Z">
        <w:r>
          <w:rPr>
            <w:noProof/>
          </w:rPr>
          <w:t>Define and compute the basis</w:t>
        </w:r>
        <w:r>
          <w:rPr>
            <w:noProof/>
          </w:rPr>
          <w:tab/>
        </w:r>
        <w:r>
          <w:rPr>
            <w:noProof/>
          </w:rPr>
          <w:fldChar w:fldCharType="begin"/>
        </w:r>
        <w:r>
          <w:rPr>
            <w:noProof/>
          </w:rPr>
          <w:instrText xml:space="preserve"> PAGEREF _Toc222561242 \h </w:instrText>
        </w:r>
        <w:r>
          <w:rPr>
            <w:noProof/>
          </w:rPr>
        </w:r>
      </w:ins>
      <w:r>
        <w:rPr>
          <w:noProof/>
        </w:rPr>
        <w:fldChar w:fldCharType="separate"/>
      </w:r>
      <w:ins w:id="142" w:author="Aleksander Hansen" w:date="2013-02-15T15:17:00Z">
        <w:r>
          <w:rPr>
            <w:noProof/>
          </w:rPr>
          <w:t>36</w:t>
        </w:r>
        <w:r>
          <w:rPr>
            <w:noProof/>
          </w:rPr>
          <w:fldChar w:fldCharType="end"/>
        </w:r>
      </w:ins>
    </w:p>
    <w:p w14:paraId="1A8B744C" w14:textId="77777777" w:rsidR="008D32BD" w:rsidRDefault="008D32BD">
      <w:pPr>
        <w:pStyle w:val="TOC3"/>
        <w:tabs>
          <w:tab w:val="right" w:leader="dot" w:pos="9080"/>
        </w:tabs>
        <w:rPr>
          <w:ins w:id="143" w:author="Aleksander Hansen" w:date="2013-02-15T15:17:00Z"/>
          <w:noProof/>
          <w:sz w:val="24"/>
          <w:szCs w:val="24"/>
          <w:lang w:eastAsia="ja-JP"/>
        </w:rPr>
      </w:pPr>
      <w:ins w:id="144" w:author="Aleksander Hansen" w:date="2013-02-15T15:17: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_Toc222561243 \h </w:instrText>
        </w:r>
        <w:r>
          <w:rPr>
            <w:noProof/>
          </w:rPr>
        </w:r>
      </w:ins>
      <w:r>
        <w:rPr>
          <w:noProof/>
        </w:rPr>
        <w:fldChar w:fldCharType="separate"/>
      </w:r>
      <w:ins w:id="145" w:author="Aleksander Hansen" w:date="2013-02-15T15:17:00Z">
        <w:r>
          <w:rPr>
            <w:noProof/>
          </w:rPr>
          <w:t>38</w:t>
        </w:r>
        <w:r>
          <w:rPr>
            <w:noProof/>
          </w:rPr>
          <w:fldChar w:fldCharType="end"/>
        </w:r>
      </w:ins>
    </w:p>
    <w:p w14:paraId="72F94BDE" w14:textId="77777777" w:rsidR="008D32BD" w:rsidRDefault="008D32BD">
      <w:pPr>
        <w:pStyle w:val="TOC3"/>
        <w:tabs>
          <w:tab w:val="right" w:leader="dot" w:pos="9080"/>
        </w:tabs>
        <w:rPr>
          <w:ins w:id="146" w:author="Aleksander Hansen" w:date="2013-02-15T15:17:00Z"/>
          <w:noProof/>
          <w:sz w:val="24"/>
          <w:szCs w:val="24"/>
          <w:lang w:eastAsia="ja-JP"/>
        </w:rPr>
      </w:pPr>
      <w:ins w:id="147" w:author="Aleksander Hansen" w:date="2013-02-15T15:17:00Z">
        <w:r>
          <w:rPr>
            <w:noProof/>
          </w:rPr>
          <w:t>Basis risk arises when hedging with Futures</w:t>
        </w:r>
        <w:r>
          <w:rPr>
            <w:noProof/>
          </w:rPr>
          <w:tab/>
        </w:r>
        <w:r>
          <w:rPr>
            <w:noProof/>
          </w:rPr>
          <w:fldChar w:fldCharType="begin"/>
        </w:r>
        <w:r>
          <w:rPr>
            <w:noProof/>
          </w:rPr>
          <w:instrText xml:space="preserve"> PAGEREF _Toc222561244 \h </w:instrText>
        </w:r>
        <w:r>
          <w:rPr>
            <w:noProof/>
          </w:rPr>
        </w:r>
      </w:ins>
      <w:r>
        <w:rPr>
          <w:noProof/>
        </w:rPr>
        <w:fldChar w:fldCharType="separate"/>
      </w:r>
      <w:ins w:id="148" w:author="Aleksander Hansen" w:date="2013-02-15T15:17:00Z">
        <w:r>
          <w:rPr>
            <w:noProof/>
          </w:rPr>
          <w:t>38</w:t>
        </w:r>
        <w:r>
          <w:rPr>
            <w:noProof/>
          </w:rPr>
          <w:fldChar w:fldCharType="end"/>
        </w:r>
      </w:ins>
    </w:p>
    <w:p w14:paraId="60E06FB2" w14:textId="77777777" w:rsidR="008D32BD" w:rsidRDefault="008D32BD">
      <w:pPr>
        <w:pStyle w:val="TOC2"/>
        <w:tabs>
          <w:tab w:val="right" w:leader="dot" w:pos="9080"/>
        </w:tabs>
        <w:rPr>
          <w:ins w:id="149" w:author="Aleksander Hansen" w:date="2013-02-15T15:17:00Z"/>
          <w:b w:val="0"/>
          <w:noProof/>
          <w:sz w:val="24"/>
          <w:szCs w:val="24"/>
          <w:lang w:eastAsia="ja-JP"/>
        </w:rPr>
      </w:pPr>
      <w:ins w:id="150" w:author="Aleksander Hansen" w:date="2013-02-15T15:17: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_Toc222561245 \h </w:instrText>
        </w:r>
        <w:r>
          <w:rPr>
            <w:noProof/>
          </w:rPr>
        </w:r>
      </w:ins>
      <w:r>
        <w:rPr>
          <w:noProof/>
        </w:rPr>
        <w:fldChar w:fldCharType="separate"/>
      </w:r>
      <w:ins w:id="151" w:author="Aleksander Hansen" w:date="2013-02-15T15:17:00Z">
        <w:r>
          <w:rPr>
            <w:noProof/>
          </w:rPr>
          <w:t>39</w:t>
        </w:r>
        <w:r>
          <w:rPr>
            <w:noProof/>
          </w:rPr>
          <w:fldChar w:fldCharType="end"/>
        </w:r>
      </w:ins>
    </w:p>
    <w:p w14:paraId="1D29D6CF" w14:textId="77777777" w:rsidR="008D32BD" w:rsidRDefault="008D32BD">
      <w:pPr>
        <w:pStyle w:val="TOC3"/>
        <w:tabs>
          <w:tab w:val="right" w:leader="dot" w:pos="9080"/>
        </w:tabs>
        <w:rPr>
          <w:ins w:id="152" w:author="Aleksander Hansen" w:date="2013-02-15T15:17:00Z"/>
          <w:noProof/>
          <w:sz w:val="24"/>
          <w:szCs w:val="24"/>
          <w:lang w:eastAsia="ja-JP"/>
        </w:rPr>
      </w:pPr>
      <w:ins w:id="153" w:author="Aleksander Hansen" w:date="2013-02-15T15:17:00Z">
        <w:r>
          <w:rPr>
            <w:noProof/>
          </w:rPr>
          <w:t>Define cross hedging</w:t>
        </w:r>
        <w:r>
          <w:rPr>
            <w:noProof/>
          </w:rPr>
          <w:tab/>
        </w:r>
        <w:r>
          <w:rPr>
            <w:noProof/>
          </w:rPr>
          <w:fldChar w:fldCharType="begin"/>
        </w:r>
        <w:r>
          <w:rPr>
            <w:noProof/>
          </w:rPr>
          <w:instrText xml:space="preserve"> PAGEREF _Toc222561246 \h </w:instrText>
        </w:r>
        <w:r>
          <w:rPr>
            <w:noProof/>
          </w:rPr>
        </w:r>
      </w:ins>
      <w:r>
        <w:rPr>
          <w:noProof/>
        </w:rPr>
        <w:fldChar w:fldCharType="separate"/>
      </w:r>
      <w:ins w:id="154" w:author="Aleksander Hansen" w:date="2013-02-15T15:17:00Z">
        <w:r>
          <w:rPr>
            <w:noProof/>
          </w:rPr>
          <w:t>39</w:t>
        </w:r>
        <w:r>
          <w:rPr>
            <w:noProof/>
          </w:rPr>
          <w:fldChar w:fldCharType="end"/>
        </w:r>
      </w:ins>
    </w:p>
    <w:p w14:paraId="69228030" w14:textId="77777777" w:rsidR="008D32BD" w:rsidRDefault="008D32BD">
      <w:pPr>
        <w:pStyle w:val="TOC3"/>
        <w:tabs>
          <w:tab w:val="right" w:leader="dot" w:pos="9080"/>
        </w:tabs>
        <w:rPr>
          <w:ins w:id="155" w:author="Aleksander Hansen" w:date="2013-02-15T15:17:00Z"/>
          <w:noProof/>
          <w:sz w:val="24"/>
          <w:szCs w:val="24"/>
          <w:lang w:eastAsia="ja-JP"/>
        </w:rPr>
      </w:pPr>
      <w:ins w:id="156" w:author="Aleksander Hansen" w:date="2013-02-15T15:17:00Z">
        <w:r>
          <w:rPr>
            <w:noProof/>
          </w:rPr>
          <w:t>Define, compute and interpret the minimum variance hedge ratio and hedge effectiveness</w:t>
        </w:r>
        <w:r>
          <w:rPr>
            <w:noProof/>
          </w:rPr>
          <w:tab/>
        </w:r>
        <w:r>
          <w:rPr>
            <w:noProof/>
          </w:rPr>
          <w:fldChar w:fldCharType="begin"/>
        </w:r>
        <w:r>
          <w:rPr>
            <w:noProof/>
          </w:rPr>
          <w:instrText xml:space="preserve"> PAGEREF _Toc222561247 \h </w:instrText>
        </w:r>
        <w:r>
          <w:rPr>
            <w:noProof/>
          </w:rPr>
        </w:r>
      </w:ins>
      <w:r>
        <w:rPr>
          <w:noProof/>
        </w:rPr>
        <w:fldChar w:fldCharType="separate"/>
      </w:r>
      <w:ins w:id="157" w:author="Aleksander Hansen" w:date="2013-02-15T15:17:00Z">
        <w:r>
          <w:rPr>
            <w:noProof/>
          </w:rPr>
          <w:t>39</w:t>
        </w:r>
        <w:r>
          <w:rPr>
            <w:noProof/>
          </w:rPr>
          <w:fldChar w:fldCharType="end"/>
        </w:r>
      </w:ins>
    </w:p>
    <w:p w14:paraId="6B9CAC18" w14:textId="77777777" w:rsidR="008D32BD" w:rsidRDefault="008D32BD">
      <w:pPr>
        <w:pStyle w:val="TOC2"/>
        <w:tabs>
          <w:tab w:val="right" w:leader="dot" w:pos="9080"/>
        </w:tabs>
        <w:rPr>
          <w:ins w:id="158" w:author="Aleksander Hansen" w:date="2013-02-15T15:17:00Z"/>
          <w:b w:val="0"/>
          <w:noProof/>
          <w:sz w:val="24"/>
          <w:szCs w:val="24"/>
          <w:lang w:eastAsia="ja-JP"/>
        </w:rPr>
      </w:pPr>
      <w:ins w:id="159" w:author="Aleksander Hansen" w:date="2013-02-15T15:17: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_Toc222561248 \h </w:instrText>
        </w:r>
        <w:r>
          <w:rPr>
            <w:noProof/>
          </w:rPr>
        </w:r>
      </w:ins>
      <w:r>
        <w:rPr>
          <w:noProof/>
        </w:rPr>
        <w:fldChar w:fldCharType="separate"/>
      </w:r>
      <w:ins w:id="160" w:author="Aleksander Hansen" w:date="2013-02-15T15:17:00Z">
        <w:r>
          <w:rPr>
            <w:noProof/>
          </w:rPr>
          <w:t>41</w:t>
        </w:r>
        <w:r>
          <w:rPr>
            <w:noProof/>
          </w:rPr>
          <w:fldChar w:fldCharType="end"/>
        </w:r>
      </w:ins>
    </w:p>
    <w:p w14:paraId="7482FBD1" w14:textId="77777777" w:rsidR="008D32BD" w:rsidRDefault="008D32BD">
      <w:pPr>
        <w:pStyle w:val="TOC2"/>
        <w:tabs>
          <w:tab w:val="right" w:leader="dot" w:pos="9080"/>
        </w:tabs>
        <w:rPr>
          <w:ins w:id="161" w:author="Aleksander Hansen" w:date="2013-02-15T15:17:00Z"/>
          <w:b w:val="0"/>
          <w:noProof/>
          <w:sz w:val="24"/>
          <w:szCs w:val="24"/>
          <w:lang w:eastAsia="ja-JP"/>
        </w:rPr>
      </w:pPr>
      <w:ins w:id="162" w:author="Aleksander Hansen" w:date="2013-02-15T15:17:00Z">
        <w:r>
          <w:rPr>
            <w:noProof/>
          </w:rPr>
          <w:t>Explain how to use stock index Futures contracts to change a stock portfolio’s beta</w:t>
        </w:r>
        <w:r>
          <w:rPr>
            <w:noProof/>
          </w:rPr>
          <w:tab/>
        </w:r>
        <w:r>
          <w:rPr>
            <w:noProof/>
          </w:rPr>
          <w:fldChar w:fldCharType="begin"/>
        </w:r>
        <w:r>
          <w:rPr>
            <w:noProof/>
          </w:rPr>
          <w:instrText xml:space="preserve"> PAGEREF _Toc222561249 \h </w:instrText>
        </w:r>
        <w:r>
          <w:rPr>
            <w:noProof/>
          </w:rPr>
        </w:r>
      </w:ins>
      <w:r>
        <w:rPr>
          <w:noProof/>
        </w:rPr>
        <w:fldChar w:fldCharType="separate"/>
      </w:r>
      <w:ins w:id="163" w:author="Aleksander Hansen" w:date="2013-02-15T15:17:00Z">
        <w:r>
          <w:rPr>
            <w:noProof/>
          </w:rPr>
          <w:t>42</w:t>
        </w:r>
        <w:r>
          <w:rPr>
            <w:noProof/>
          </w:rPr>
          <w:fldChar w:fldCharType="end"/>
        </w:r>
      </w:ins>
    </w:p>
    <w:p w14:paraId="60037EBB" w14:textId="77777777" w:rsidR="008D32BD" w:rsidRDefault="008D32BD">
      <w:pPr>
        <w:pStyle w:val="TOC2"/>
        <w:tabs>
          <w:tab w:val="right" w:leader="dot" w:pos="9080"/>
        </w:tabs>
        <w:rPr>
          <w:ins w:id="164" w:author="Aleksander Hansen" w:date="2013-02-15T15:17:00Z"/>
          <w:b w:val="0"/>
          <w:noProof/>
          <w:sz w:val="24"/>
          <w:szCs w:val="24"/>
          <w:lang w:eastAsia="ja-JP"/>
        </w:rPr>
      </w:pPr>
      <w:ins w:id="165" w:author="Aleksander Hansen" w:date="2013-02-15T15:17: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_Toc222561250 \h </w:instrText>
        </w:r>
        <w:r>
          <w:rPr>
            <w:noProof/>
          </w:rPr>
        </w:r>
      </w:ins>
      <w:r>
        <w:rPr>
          <w:noProof/>
        </w:rPr>
        <w:fldChar w:fldCharType="separate"/>
      </w:r>
      <w:ins w:id="166" w:author="Aleksander Hansen" w:date="2013-02-15T15:17:00Z">
        <w:r>
          <w:rPr>
            <w:noProof/>
          </w:rPr>
          <w:t>43</w:t>
        </w:r>
        <w:r>
          <w:rPr>
            <w:noProof/>
          </w:rPr>
          <w:fldChar w:fldCharType="end"/>
        </w:r>
      </w:ins>
    </w:p>
    <w:p w14:paraId="0121A4E1" w14:textId="77777777" w:rsidR="008D32BD" w:rsidRDefault="008D32BD">
      <w:pPr>
        <w:pStyle w:val="TOC3"/>
        <w:tabs>
          <w:tab w:val="right" w:leader="dot" w:pos="9080"/>
        </w:tabs>
        <w:rPr>
          <w:ins w:id="167" w:author="Aleksander Hansen" w:date="2013-02-15T15:17:00Z"/>
          <w:noProof/>
          <w:sz w:val="24"/>
          <w:szCs w:val="24"/>
          <w:lang w:eastAsia="ja-JP"/>
        </w:rPr>
      </w:pPr>
      <w:ins w:id="168" w:author="Aleksander Hansen" w:date="2013-02-15T15:17:00Z">
        <w:r>
          <w:rPr>
            <w:noProof/>
          </w:rPr>
          <w:t>Risk arising from a stack and roll strategy</w:t>
        </w:r>
        <w:r>
          <w:rPr>
            <w:noProof/>
          </w:rPr>
          <w:tab/>
        </w:r>
        <w:r>
          <w:rPr>
            <w:noProof/>
          </w:rPr>
          <w:fldChar w:fldCharType="begin"/>
        </w:r>
        <w:r>
          <w:rPr>
            <w:noProof/>
          </w:rPr>
          <w:instrText xml:space="preserve"> PAGEREF _Toc222561251 \h </w:instrText>
        </w:r>
        <w:r>
          <w:rPr>
            <w:noProof/>
          </w:rPr>
        </w:r>
      </w:ins>
      <w:r>
        <w:rPr>
          <w:noProof/>
        </w:rPr>
        <w:fldChar w:fldCharType="separate"/>
      </w:r>
      <w:ins w:id="169" w:author="Aleksander Hansen" w:date="2013-02-15T15:17:00Z">
        <w:r>
          <w:rPr>
            <w:noProof/>
          </w:rPr>
          <w:t>43</w:t>
        </w:r>
        <w:r>
          <w:rPr>
            <w:noProof/>
          </w:rPr>
          <w:fldChar w:fldCharType="end"/>
        </w:r>
      </w:ins>
    </w:p>
    <w:p w14:paraId="02BEF028" w14:textId="77777777" w:rsidR="008D32BD" w:rsidRDefault="008D32BD">
      <w:pPr>
        <w:pStyle w:val="TOC2"/>
        <w:tabs>
          <w:tab w:val="right" w:leader="dot" w:pos="9080"/>
        </w:tabs>
        <w:rPr>
          <w:ins w:id="170" w:author="Aleksander Hansen" w:date="2013-02-15T15:17:00Z"/>
          <w:b w:val="0"/>
          <w:noProof/>
          <w:sz w:val="24"/>
          <w:szCs w:val="24"/>
          <w:lang w:eastAsia="ja-JP"/>
        </w:rPr>
      </w:pPr>
      <w:ins w:id="171" w:author="Aleksander Hansen" w:date="2013-02-15T15:17:00Z">
        <w:r>
          <w:rPr>
            <w:noProof/>
          </w:rPr>
          <w:t>Chapter Summary</w:t>
        </w:r>
        <w:r>
          <w:rPr>
            <w:noProof/>
          </w:rPr>
          <w:tab/>
        </w:r>
        <w:r>
          <w:rPr>
            <w:noProof/>
          </w:rPr>
          <w:fldChar w:fldCharType="begin"/>
        </w:r>
        <w:r>
          <w:rPr>
            <w:noProof/>
          </w:rPr>
          <w:instrText xml:space="preserve"> PAGEREF _Toc222561252 \h </w:instrText>
        </w:r>
        <w:r>
          <w:rPr>
            <w:noProof/>
          </w:rPr>
        </w:r>
      </w:ins>
      <w:r>
        <w:rPr>
          <w:noProof/>
        </w:rPr>
        <w:fldChar w:fldCharType="separate"/>
      </w:r>
      <w:ins w:id="172" w:author="Aleksander Hansen" w:date="2013-02-15T15:17:00Z">
        <w:r>
          <w:rPr>
            <w:noProof/>
          </w:rPr>
          <w:t>44</w:t>
        </w:r>
        <w:r>
          <w:rPr>
            <w:noProof/>
          </w:rPr>
          <w:fldChar w:fldCharType="end"/>
        </w:r>
      </w:ins>
    </w:p>
    <w:p w14:paraId="720FECA5" w14:textId="77777777" w:rsidR="008D32BD" w:rsidRDefault="008D32BD">
      <w:pPr>
        <w:pStyle w:val="TOC2"/>
        <w:tabs>
          <w:tab w:val="right" w:leader="dot" w:pos="9080"/>
        </w:tabs>
        <w:rPr>
          <w:ins w:id="173" w:author="Aleksander Hansen" w:date="2013-02-15T15:17:00Z"/>
          <w:b w:val="0"/>
          <w:noProof/>
          <w:sz w:val="24"/>
          <w:szCs w:val="24"/>
          <w:lang w:eastAsia="ja-JP"/>
        </w:rPr>
      </w:pPr>
      <w:ins w:id="174" w:author="Aleksander Hansen" w:date="2013-02-15T15:17:00Z">
        <w:r>
          <w:rPr>
            <w:noProof/>
          </w:rPr>
          <w:t>3 Questions &amp; Answers</w:t>
        </w:r>
        <w:r>
          <w:rPr>
            <w:noProof/>
          </w:rPr>
          <w:tab/>
        </w:r>
        <w:r>
          <w:rPr>
            <w:noProof/>
          </w:rPr>
          <w:fldChar w:fldCharType="begin"/>
        </w:r>
        <w:r>
          <w:rPr>
            <w:noProof/>
          </w:rPr>
          <w:instrText xml:space="preserve"> PAGEREF _Toc222561253 \h </w:instrText>
        </w:r>
        <w:r>
          <w:rPr>
            <w:noProof/>
          </w:rPr>
        </w:r>
      </w:ins>
      <w:r>
        <w:rPr>
          <w:noProof/>
        </w:rPr>
        <w:fldChar w:fldCharType="separate"/>
      </w:r>
      <w:ins w:id="175" w:author="Aleksander Hansen" w:date="2013-02-15T15:17:00Z">
        <w:r>
          <w:rPr>
            <w:noProof/>
          </w:rPr>
          <w:t>45</w:t>
        </w:r>
        <w:r>
          <w:rPr>
            <w:noProof/>
          </w:rPr>
          <w:fldChar w:fldCharType="end"/>
        </w:r>
      </w:ins>
    </w:p>
    <w:p w14:paraId="67F67188" w14:textId="77777777" w:rsidR="008D32BD" w:rsidRDefault="008D32BD">
      <w:pPr>
        <w:pStyle w:val="TOC3"/>
        <w:tabs>
          <w:tab w:val="right" w:leader="dot" w:pos="9080"/>
        </w:tabs>
        <w:rPr>
          <w:ins w:id="176" w:author="Aleksander Hansen" w:date="2013-02-15T15:17:00Z"/>
          <w:noProof/>
          <w:sz w:val="24"/>
          <w:szCs w:val="24"/>
          <w:lang w:eastAsia="ja-JP"/>
        </w:rPr>
      </w:pPr>
      <w:ins w:id="177" w:author="Aleksander Hansen" w:date="2013-02-15T15:17:00Z">
        <w:r>
          <w:rPr>
            <w:noProof/>
          </w:rPr>
          <w:t>Questions</w:t>
        </w:r>
        <w:r>
          <w:rPr>
            <w:noProof/>
          </w:rPr>
          <w:tab/>
        </w:r>
        <w:r>
          <w:rPr>
            <w:noProof/>
          </w:rPr>
          <w:fldChar w:fldCharType="begin"/>
        </w:r>
        <w:r>
          <w:rPr>
            <w:noProof/>
          </w:rPr>
          <w:instrText xml:space="preserve"> PAGEREF _Toc222561254 \h </w:instrText>
        </w:r>
        <w:r>
          <w:rPr>
            <w:noProof/>
          </w:rPr>
        </w:r>
      </w:ins>
      <w:r>
        <w:rPr>
          <w:noProof/>
        </w:rPr>
        <w:fldChar w:fldCharType="separate"/>
      </w:r>
      <w:ins w:id="178" w:author="Aleksander Hansen" w:date="2013-02-15T15:17:00Z">
        <w:r>
          <w:rPr>
            <w:noProof/>
          </w:rPr>
          <w:t>45</w:t>
        </w:r>
        <w:r>
          <w:rPr>
            <w:noProof/>
          </w:rPr>
          <w:fldChar w:fldCharType="end"/>
        </w:r>
      </w:ins>
    </w:p>
    <w:p w14:paraId="746E5C2C" w14:textId="77777777" w:rsidR="008D32BD" w:rsidRDefault="008D32BD">
      <w:pPr>
        <w:pStyle w:val="TOC3"/>
        <w:tabs>
          <w:tab w:val="right" w:leader="dot" w:pos="9080"/>
        </w:tabs>
        <w:rPr>
          <w:ins w:id="179" w:author="Aleksander Hansen" w:date="2013-02-15T15:17:00Z"/>
          <w:noProof/>
          <w:sz w:val="24"/>
          <w:szCs w:val="24"/>
          <w:lang w:eastAsia="ja-JP"/>
        </w:rPr>
      </w:pPr>
      <w:ins w:id="180" w:author="Aleksander Hansen" w:date="2013-02-15T15:17:00Z">
        <w:r>
          <w:rPr>
            <w:noProof/>
          </w:rPr>
          <w:t>Answers</w:t>
        </w:r>
        <w:r>
          <w:rPr>
            <w:noProof/>
          </w:rPr>
          <w:tab/>
        </w:r>
        <w:r>
          <w:rPr>
            <w:noProof/>
          </w:rPr>
          <w:fldChar w:fldCharType="begin"/>
        </w:r>
        <w:r>
          <w:rPr>
            <w:noProof/>
          </w:rPr>
          <w:instrText xml:space="preserve"> PAGEREF _Toc222561255 \h </w:instrText>
        </w:r>
        <w:r>
          <w:rPr>
            <w:noProof/>
          </w:rPr>
        </w:r>
      </w:ins>
      <w:r>
        <w:rPr>
          <w:noProof/>
        </w:rPr>
        <w:fldChar w:fldCharType="separate"/>
      </w:r>
      <w:ins w:id="181" w:author="Aleksander Hansen" w:date="2013-02-15T15:17:00Z">
        <w:r>
          <w:rPr>
            <w:noProof/>
          </w:rPr>
          <w:t>46</w:t>
        </w:r>
        <w:r>
          <w:rPr>
            <w:noProof/>
          </w:rPr>
          <w:fldChar w:fldCharType="end"/>
        </w:r>
      </w:ins>
    </w:p>
    <w:p w14:paraId="48D30828" w14:textId="77777777" w:rsidR="008D32BD" w:rsidRDefault="008D32BD">
      <w:pPr>
        <w:pStyle w:val="TOC1"/>
        <w:tabs>
          <w:tab w:val="right" w:leader="dot" w:pos="9080"/>
        </w:tabs>
        <w:rPr>
          <w:ins w:id="182" w:author="Aleksander Hansen" w:date="2013-02-15T15:17:00Z"/>
          <w:b w:val="0"/>
          <w:noProof/>
          <w:lang w:eastAsia="ja-JP"/>
        </w:rPr>
      </w:pPr>
      <w:ins w:id="183" w:author="Aleksander Hansen" w:date="2013-02-15T15:17:00Z">
        <w:r w:rsidRPr="00C8533A">
          <w:rPr>
            <w:rFonts w:ascii="Calibri" w:hAnsi="Calibri"/>
            <w:noProof/>
          </w:rPr>
          <w:t>Hull, Chapter 4: Interest Rates</w:t>
        </w:r>
        <w:r>
          <w:rPr>
            <w:noProof/>
          </w:rPr>
          <w:tab/>
        </w:r>
        <w:r>
          <w:rPr>
            <w:noProof/>
          </w:rPr>
          <w:fldChar w:fldCharType="begin"/>
        </w:r>
        <w:r>
          <w:rPr>
            <w:noProof/>
          </w:rPr>
          <w:instrText xml:space="preserve"> PAGEREF _Toc222561256 \h </w:instrText>
        </w:r>
        <w:r>
          <w:rPr>
            <w:noProof/>
          </w:rPr>
        </w:r>
      </w:ins>
      <w:r>
        <w:rPr>
          <w:noProof/>
        </w:rPr>
        <w:fldChar w:fldCharType="separate"/>
      </w:r>
      <w:ins w:id="184" w:author="Aleksander Hansen" w:date="2013-02-15T15:17:00Z">
        <w:r>
          <w:rPr>
            <w:noProof/>
          </w:rPr>
          <w:t>47</w:t>
        </w:r>
        <w:r>
          <w:rPr>
            <w:noProof/>
          </w:rPr>
          <w:fldChar w:fldCharType="end"/>
        </w:r>
      </w:ins>
    </w:p>
    <w:p w14:paraId="62ECD041" w14:textId="77777777" w:rsidR="008D32BD" w:rsidRDefault="008D32BD">
      <w:pPr>
        <w:pStyle w:val="TOC2"/>
        <w:tabs>
          <w:tab w:val="right" w:leader="dot" w:pos="9080"/>
        </w:tabs>
        <w:rPr>
          <w:ins w:id="185" w:author="Aleksander Hansen" w:date="2013-02-15T15:17:00Z"/>
          <w:b w:val="0"/>
          <w:noProof/>
          <w:sz w:val="24"/>
          <w:szCs w:val="24"/>
          <w:lang w:eastAsia="ja-JP"/>
        </w:rPr>
      </w:pPr>
      <w:ins w:id="186" w:author="Aleksander Hansen" w:date="2013-02-15T15:17:00Z">
        <w:r>
          <w:rPr>
            <w:noProof/>
          </w:rPr>
          <w:t>Describe Treasury Rates, LIBOR, Repo Rates, and what is meant by the risk-free rate.</w:t>
        </w:r>
        <w:r>
          <w:rPr>
            <w:noProof/>
          </w:rPr>
          <w:tab/>
        </w:r>
        <w:r>
          <w:rPr>
            <w:noProof/>
          </w:rPr>
          <w:fldChar w:fldCharType="begin"/>
        </w:r>
        <w:r>
          <w:rPr>
            <w:noProof/>
          </w:rPr>
          <w:instrText xml:space="preserve"> PAGEREF _Toc222561257 \h </w:instrText>
        </w:r>
        <w:r>
          <w:rPr>
            <w:noProof/>
          </w:rPr>
        </w:r>
      </w:ins>
      <w:r>
        <w:rPr>
          <w:noProof/>
        </w:rPr>
        <w:fldChar w:fldCharType="separate"/>
      </w:r>
      <w:ins w:id="187" w:author="Aleksander Hansen" w:date="2013-02-15T15:17:00Z">
        <w:r>
          <w:rPr>
            <w:noProof/>
          </w:rPr>
          <w:t>47</w:t>
        </w:r>
        <w:r>
          <w:rPr>
            <w:noProof/>
          </w:rPr>
          <w:fldChar w:fldCharType="end"/>
        </w:r>
      </w:ins>
    </w:p>
    <w:p w14:paraId="31FE32C5" w14:textId="77777777" w:rsidR="008D32BD" w:rsidRDefault="008D32BD">
      <w:pPr>
        <w:pStyle w:val="TOC3"/>
        <w:tabs>
          <w:tab w:val="right" w:leader="dot" w:pos="9080"/>
        </w:tabs>
        <w:rPr>
          <w:ins w:id="188" w:author="Aleksander Hansen" w:date="2013-02-15T15:17:00Z"/>
          <w:noProof/>
          <w:sz w:val="24"/>
          <w:szCs w:val="24"/>
          <w:lang w:eastAsia="ja-JP"/>
        </w:rPr>
      </w:pPr>
      <w:ins w:id="189" w:author="Aleksander Hansen" w:date="2013-02-15T15:17:00Z">
        <w:r>
          <w:rPr>
            <w:noProof/>
          </w:rPr>
          <w:t>Treasury rates</w:t>
        </w:r>
        <w:r>
          <w:rPr>
            <w:noProof/>
          </w:rPr>
          <w:tab/>
        </w:r>
        <w:r>
          <w:rPr>
            <w:noProof/>
          </w:rPr>
          <w:fldChar w:fldCharType="begin"/>
        </w:r>
        <w:r>
          <w:rPr>
            <w:noProof/>
          </w:rPr>
          <w:instrText xml:space="preserve"> PAGEREF _Toc222561258 \h </w:instrText>
        </w:r>
        <w:r>
          <w:rPr>
            <w:noProof/>
          </w:rPr>
        </w:r>
      </w:ins>
      <w:r>
        <w:rPr>
          <w:noProof/>
        </w:rPr>
        <w:fldChar w:fldCharType="separate"/>
      </w:r>
      <w:ins w:id="190" w:author="Aleksander Hansen" w:date="2013-02-15T15:17:00Z">
        <w:r>
          <w:rPr>
            <w:noProof/>
          </w:rPr>
          <w:t>47</w:t>
        </w:r>
        <w:r>
          <w:rPr>
            <w:noProof/>
          </w:rPr>
          <w:fldChar w:fldCharType="end"/>
        </w:r>
      </w:ins>
    </w:p>
    <w:p w14:paraId="7FEE6B48" w14:textId="77777777" w:rsidR="008D32BD" w:rsidRDefault="008D32BD">
      <w:pPr>
        <w:pStyle w:val="TOC3"/>
        <w:tabs>
          <w:tab w:val="right" w:leader="dot" w:pos="9080"/>
        </w:tabs>
        <w:rPr>
          <w:ins w:id="191" w:author="Aleksander Hansen" w:date="2013-02-15T15:17:00Z"/>
          <w:noProof/>
          <w:sz w:val="24"/>
          <w:szCs w:val="24"/>
          <w:lang w:eastAsia="ja-JP"/>
        </w:rPr>
      </w:pPr>
      <w:ins w:id="192" w:author="Aleksander Hansen" w:date="2013-02-15T15:17:00Z">
        <w:r>
          <w:rPr>
            <w:noProof/>
          </w:rPr>
          <w:t>LIBOR (London Interbank Offered Rate)</w:t>
        </w:r>
        <w:r>
          <w:rPr>
            <w:noProof/>
          </w:rPr>
          <w:tab/>
        </w:r>
        <w:r>
          <w:rPr>
            <w:noProof/>
          </w:rPr>
          <w:fldChar w:fldCharType="begin"/>
        </w:r>
        <w:r>
          <w:rPr>
            <w:noProof/>
          </w:rPr>
          <w:instrText xml:space="preserve"> PAGEREF _Toc222561259 \h </w:instrText>
        </w:r>
        <w:r>
          <w:rPr>
            <w:noProof/>
          </w:rPr>
        </w:r>
      </w:ins>
      <w:r>
        <w:rPr>
          <w:noProof/>
        </w:rPr>
        <w:fldChar w:fldCharType="separate"/>
      </w:r>
      <w:ins w:id="193" w:author="Aleksander Hansen" w:date="2013-02-15T15:17:00Z">
        <w:r>
          <w:rPr>
            <w:noProof/>
          </w:rPr>
          <w:t>48</w:t>
        </w:r>
        <w:r>
          <w:rPr>
            <w:noProof/>
          </w:rPr>
          <w:fldChar w:fldCharType="end"/>
        </w:r>
      </w:ins>
    </w:p>
    <w:p w14:paraId="7896A070" w14:textId="77777777" w:rsidR="008D32BD" w:rsidRDefault="008D32BD">
      <w:pPr>
        <w:pStyle w:val="TOC3"/>
        <w:tabs>
          <w:tab w:val="right" w:leader="dot" w:pos="9080"/>
        </w:tabs>
        <w:rPr>
          <w:ins w:id="194" w:author="Aleksander Hansen" w:date="2013-02-15T15:17:00Z"/>
          <w:noProof/>
          <w:sz w:val="24"/>
          <w:szCs w:val="24"/>
          <w:lang w:eastAsia="ja-JP"/>
        </w:rPr>
      </w:pPr>
      <w:ins w:id="195" w:author="Aleksander Hansen" w:date="2013-02-15T15:17:00Z">
        <w:r>
          <w:rPr>
            <w:noProof/>
          </w:rPr>
          <w:t>Repo rates</w:t>
        </w:r>
        <w:r>
          <w:rPr>
            <w:noProof/>
          </w:rPr>
          <w:tab/>
        </w:r>
        <w:r>
          <w:rPr>
            <w:noProof/>
          </w:rPr>
          <w:fldChar w:fldCharType="begin"/>
        </w:r>
        <w:r>
          <w:rPr>
            <w:noProof/>
          </w:rPr>
          <w:instrText xml:space="preserve"> PAGEREF _Toc222561260 \h </w:instrText>
        </w:r>
        <w:r>
          <w:rPr>
            <w:noProof/>
          </w:rPr>
        </w:r>
      </w:ins>
      <w:r>
        <w:rPr>
          <w:noProof/>
        </w:rPr>
        <w:fldChar w:fldCharType="separate"/>
      </w:r>
      <w:ins w:id="196" w:author="Aleksander Hansen" w:date="2013-02-15T15:17:00Z">
        <w:r>
          <w:rPr>
            <w:noProof/>
          </w:rPr>
          <w:t>48</w:t>
        </w:r>
        <w:r>
          <w:rPr>
            <w:noProof/>
          </w:rPr>
          <w:fldChar w:fldCharType="end"/>
        </w:r>
      </w:ins>
    </w:p>
    <w:p w14:paraId="4595EF7C" w14:textId="77777777" w:rsidR="008D32BD" w:rsidRDefault="008D32BD">
      <w:pPr>
        <w:pStyle w:val="TOC3"/>
        <w:tabs>
          <w:tab w:val="right" w:leader="dot" w:pos="9080"/>
        </w:tabs>
        <w:rPr>
          <w:ins w:id="197" w:author="Aleksander Hansen" w:date="2013-02-15T15:17:00Z"/>
          <w:noProof/>
          <w:sz w:val="24"/>
          <w:szCs w:val="24"/>
          <w:lang w:eastAsia="ja-JP"/>
        </w:rPr>
      </w:pPr>
      <w:ins w:id="198" w:author="Aleksander Hansen" w:date="2013-02-15T15:17:00Z">
        <w:r>
          <w:rPr>
            <w:noProof/>
          </w:rPr>
          <w:t>Risk-Free Rate</w:t>
        </w:r>
        <w:r>
          <w:rPr>
            <w:noProof/>
          </w:rPr>
          <w:tab/>
        </w:r>
        <w:r>
          <w:rPr>
            <w:noProof/>
          </w:rPr>
          <w:fldChar w:fldCharType="begin"/>
        </w:r>
        <w:r>
          <w:rPr>
            <w:noProof/>
          </w:rPr>
          <w:instrText xml:space="preserve"> PAGEREF _Toc222561261 \h </w:instrText>
        </w:r>
        <w:r>
          <w:rPr>
            <w:noProof/>
          </w:rPr>
        </w:r>
      </w:ins>
      <w:r>
        <w:rPr>
          <w:noProof/>
        </w:rPr>
        <w:fldChar w:fldCharType="separate"/>
      </w:r>
      <w:ins w:id="199" w:author="Aleksander Hansen" w:date="2013-02-15T15:17:00Z">
        <w:r>
          <w:rPr>
            <w:noProof/>
          </w:rPr>
          <w:t>48</w:t>
        </w:r>
        <w:r>
          <w:rPr>
            <w:noProof/>
          </w:rPr>
          <w:fldChar w:fldCharType="end"/>
        </w:r>
      </w:ins>
    </w:p>
    <w:p w14:paraId="24113932" w14:textId="77777777" w:rsidR="008D32BD" w:rsidRDefault="008D32BD">
      <w:pPr>
        <w:pStyle w:val="TOC2"/>
        <w:tabs>
          <w:tab w:val="right" w:leader="dot" w:pos="9080"/>
        </w:tabs>
        <w:rPr>
          <w:ins w:id="200" w:author="Aleksander Hansen" w:date="2013-02-15T15:17:00Z"/>
          <w:b w:val="0"/>
          <w:noProof/>
          <w:sz w:val="24"/>
          <w:szCs w:val="24"/>
          <w:lang w:eastAsia="ja-JP"/>
        </w:rPr>
      </w:pPr>
      <w:ins w:id="201" w:author="Aleksander Hansen" w:date="2013-02-15T15:17: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_Toc222561262 \h </w:instrText>
        </w:r>
        <w:r>
          <w:rPr>
            <w:noProof/>
          </w:rPr>
        </w:r>
      </w:ins>
      <w:r>
        <w:rPr>
          <w:noProof/>
        </w:rPr>
        <w:fldChar w:fldCharType="separate"/>
      </w:r>
      <w:ins w:id="202" w:author="Aleksander Hansen" w:date="2013-02-15T15:17:00Z">
        <w:r>
          <w:rPr>
            <w:noProof/>
          </w:rPr>
          <w:t>49</w:t>
        </w:r>
        <w:r>
          <w:rPr>
            <w:noProof/>
          </w:rPr>
          <w:fldChar w:fldCharType="end"/>
        </w:r>
      </w:ins>
    </w:p>
    <w:p w14:paraId="43CC0223" w14:textId="77777777" w:rsidR="008D32BD" w:rsidRDefault="008D32BD">
      <w:pPr>
        <w:pStyle w:val="TOC3"/>
        <w:tabs>
          <w:tab w:val="right" w:leader="dot" w:pos="9080"/>
        </w:tabs>
        <w:rPr>
          <w:ins w:id="203" w:author="Aleksander Hansen" w:date="2013-02-15T15:17:00Z"/>
          <w:noProof/>
          <w:sz w:val="24"/>
          <w:szCs w:val="24"/>
          <w:lang w:eastAsia="ja-JP"/>
        </w:rPr>
      </w:pPr>
      <w:ins w:id="204" w:author="Aleksander Hansen" w:date="2013-02-15T15:17: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_Toc222561263 \h </w:instrText>
        </w:r>
        <w:r>
          <w:rPr>
            <w:noProof/>
          </w:rPr>
        </w:r>
      </w:ins>
      <w:r>
        <w:rPr>
          <w:noProof/>
        </w:rPr>
        <w:fldChar w:fldCharType="separate"/>
      </w:r>
      <w:ins w:id="205" w:author="Aleksander Hansen" w:date="2013-02-15T15:17:00Z">
        <w:r>
          <w:rPr>
            <w:noProof/>
          </w:rPr>
          <w:t>49</w:t>
        </w:r>
        <w:r>
          <w:rPr>
            <w:noProof/>
          </w:rPr>
          <w:fldChar w:fldCharType="end"/>
        </w:r>
      </w:ins>
    </w:p>
    <w:p w14:paraId="047AE3CB" w14:textId="77777777" w:rsidR="008D32BD" w:rsidRDefault="008D32BD">
      <w:pPr>
        <w:pStyle w:val="TOC3"/>
        <w:tabs>
          <w:tab w:val="right" w:leader="dot" w:pos="9080"/>
        </w:tabs>
        <w:rPr>
          <w:ins w:id="206" w:author="Aleksander Hansen" w:date="2013-02-15T15:17:00Z"/>
          <w:noProof/>
          <w:sz w:val="24"/>
          <w:szCs w:val="24"/>
          <w:lang w:eastAsia="ja-JP"/>
        </w:rPr>
      </w:pPr>
      <w:ins w:id="207" w:author="Aleksander Hansen" w:date="2013-02-15T15:17:00Z">
        <w:r>
          <w:rPr>
            <w:noProof/>
          </w:rPr>
          <w:t>Convert rates based on different compounding frequencies</w:t>
        </w:r>
        <w:r>
          <w:rPr>
            <w:noProof/>
          </w:rPr>
          <w:tab/>
        </w:r>
        <w:r>
          <w:rPr>
            <w:noProof/>
          </w:rPr>
          <w:fldChar w:fldCharType="begin"/>
        </w:r>
        <w:r>
          <w:rPr>
            <w:noProof/>
          </w:rPr>
          <w:instrText xml:space="preserve"> PAGEREF _Toc222561264 \h </w:instrText>
        </w:r>
        <w:r>
          <w:rPr>
            <w:noProof/>
          </w:rPr>
        </w:r>
      </w:ins>
      <w:r>
        <w:rPr>
          <w:noProof/>
        </w:rPr>
        <w:fldChar w:fldCharType="separate"/>
      </w:r>
      <w:ins w:id="208" w:author="Aleksander Hansen" w:date="2013-02-15T15:17:00Z">
        <w:r>
          <w:rPr>
            <w:noProof/>
          </w:rPr>
          <w:t>49</w:t>
        </w:r>
        <w:r>
          <w:rPr>
            <w:noProof/>
          </w:rPr>
          <w:fldChar w:fldCharType="end"/>
        </w:r>
      </w:ins>
    </w:p>
    <w:p w14:paraId="79818582" w14:textId="77777777" w:rsidR="008D32BD" w:rsidRDefault="008D32BD">
      <w:pPr>
        <w:pStyle w:val="TOC3"/>
        <w:tabs>
          <w:tab w:val="right" w:leader="dot" w:pos="9080"/>
        </w:tabs>
        <w:rPr>
          <w:ins w:id="209" w:author="Aleksander Hansen" w:date="2013-02-15T15:17:00Z"/>
          <w:noProof/>
          <w:sz w:val="24"/>
          <w:szCs w:val="24"/>
          <w:lang w:eastAsia="ja-JP"/>
        </w:rPr>
      </w:pPr>
      <w:ins w:id="210" w:author="Aleksander Hansen" w:date="2013-02-15T15:17:00Z">
        <w:r>
          <w:rPr>
            <w:noProof/>
          </w:rPr>
          <w:t>Calculate the theoretical price of a coupon-paying bond using spot rates</w:t>
        </w:r>
        <w:r>
          <w:rPr>
            <w:noProof/>
          </w:rPr>
          <w:tab/>
        </w:r>
        <w:r>
          <w:rPr>
            <w:noProof/>
          </w:rPr>
          <w:fldChar w:fldCharType="begin"/>
        </w:r>
        <w:r>
          <w:rPr>
            <w:noProof/>
          </w:rPr>
          <w:instrText xml:space="preserve"> PAGEREF _Toc222561265 \h </w:instrText>
        </w:r>
        <w:r>
          <w:rPr>
            <w:noProof/>
          </w:rPr>
        </w:r>
      </w:ins>
      <w:r>
        <w:rPr>
          <w:noProof/>
        </w:rPr>
        <w:fldChar w:fldCharType="separate"/>
      </w:r>
      <w:ins w:id="211" w:author="Aleksander Hansen" w:date="2013-02-15T15:17:00Z">
        <w:r>
          <w:rPr>
            <w:noProof/>
          </w:rPr>
          <w:t>51</w:t>
        </w:r>
        <w:r>
          <w:rPr>
            <w:noProof/>
          </w:rPr>
          <w:fldChar w:fldCharType="end"/>
        </w:r>
      </w:ins>
    </w:p>
    <w:p w14:paraId="78EBD737" w14:textId="77777777" w:rsidR="008D32BD" w:rsidRDefault="008D32BD">
      <w:pPr>
        <w:pStyle w:val="TOC2"/>
        <w:tabs>
          <w:tab w:val="right" w:leader="dot" w:pos="9080"/>
        </w:tabs>
        <w:rPr>
          <w:ins w:id="212" w:author="Aleksander Hansen" w:date="2013-02-15T15:17:00Z"/>
          <w:b w:val="0"/>
          <w:noProof/>
          <w:sz w:val="24"/>
          <w:szCs w:val="24"/>
          <w:lang w:eastAsia="ja-JP"/>
        </w:rPr>
      </w:pPr>
      <w:ins w:id="213" w:author="Aleksander Hansen" w:date="2013-02-15T15:17:00Z">
        <w:r>
          <w:rPr>
            <w:noProof/>
          </w:rPr>
          <w:t>Calculate forward interest rates from a set of spot rates</w:t>
        </w:r>
        <w:r>
          <w:rPr>
            <w:noProof/>
          </w:rPr>
          <w:tab/>
        </w:r>
        <w:r>
          <w:rPr>
            <w:noProof/>
          </w:rPr>
          <w:fldChar w:fldCharType="begin"/>
        </w:r>
        <w:r>
          <w:rPr>
            <w:noProof/>
          </w:rPr>
          <w:instrText xml:space="preserve"> PAGEREF _Toc222561266 \h </w:instrText>
        </w:r>
        <w:r>
          <w:rPr>
            <w:noProof/>
          </w:rPr>
        </w:r>
      </w:ins>
      <w:r>
        <w:rPr>
          <w:noProof/>
        </w:rPr>
        <w:fldChar w:fldCharType="separate"/>
      </w:r>
      <w:ins w:id="214" w:author="Aleksander Hansen" w:date="2013-02-15T15:17:00Z">
        <w:r>
          <w:rPr>
            <w:noProof/>
          </w:rPr>
          <w:t>51</w:t>
        </w:r>
        <w:r>
          <w:rPr>
            <w:noProof/>
          </w:rPr>
          <w:fldChar w:fldCharType="end"/>
        </w:r>
      </w:ins>
    </w:p>
    <w:p w14:paraId="0AAC5717" w14:textId="77777777" w:rsidR="008D32BD" w:rsidRDefault="008D32BD">
      <w:pPr>
        <w:pStyle w:val="TOC2"/>
        <w:tabs>
          <w:tab w:val="right" w:leader="dot" w:pos="9080"/>
        </w:tabs>
        <w:rPr>
          <w:ins w:id="215" w:author="Aleksander Hansen" w:date="2013-02-15T15:17:00Z"/>
          <w:b w:val="0"/>
          <w:noProof/>
          <w:sz w:val="24"/>
          <w:szCs w:val="24"/>
          <w:lang w:eastAsia="ja-JP"/>
        </w:rPr>
      </w:pPr>
      <w:ins w:id="216" w:author="Aleksander Hansen" w:date="2013-02-15T15:17:00Z">
        <w:r>
          <w:rPr>
            <w:noProof/>
          </w:rPr>
          <w:t>Calculate the value of the cash flows from a forward rate agreement (FRA).</w:t>
        </w:r>
        <w:r>
          <w:rPr>
            <w:noProof/>
          </w:rPr>
          <w:tab/>
        </w:r>
        <w:r>
          <w:rPr>
            <w:noProof/>
          </w:rPr>
          <w:fldChar w:fldCharType="begin"/>
        </w:r>
        <w:r>
          <w:rPr>
            <w:noProof/>
          </w:rPr>
          <w:instrText xml:space="preserve"> PAGEREF _Toc222561267 \h </w:instrText>
        </w:r>
        <w:r>
          <w:rPr>
            <w:noProof/>
          </w:rPr>
        </w:r>
      </w:ins>
      <w:r>
        <w:rPr>
          <w:noProof/>
        </w:rPr>
        <w:fldChar w:fldCharType="separate"/>
      </w:r>
      <w:ins w:id="217" w:author="Aleksander Hansen" w:date="2013-02-15T15:17:00Z">
        <w:r>
          <w:rPr>
            <w:noProof/>
          </w:rPr>
          <w:t>53</w:t>
        </w:r>
        <w:r>
          <w:rPr>
            <w:noProof/>
          </w:rPr>
          <w:fldChar w:fldCharType="end"/>
        </w:r>
      </w:ins>
    </w:p>
    <w:p w14:paraId="1095B572" w14:textId="77777777" w:rsidR="008D32BD" w:rsidRDefault="008D32BD">
      <w:pPr>
        <w:pStyle w:val="TOC3"/>
        <w:tabs>
          <w:tab w:val="right" w:leader="dot" w:pos="9080"/>
        </w:tabs>
        <w:rPr>
          <w:ins w:id="218" w:author="Aleksander Hansen" w:date="2013-02-15T15:17:00Z"/>
          <w:noProof/>
          <w:sz w:val="24"/>
          <w:szCs w:val="24"/>
          <w:lang w:eastAsia="ja-JP"/>
        </w:rPr>
      </w:pPr>
      <w:ins w:id="219" w:author="Aleksander Hansen" w:date="2013-02-15T15:17:00Z">
        <w:r>
          <w:rPr>
            <w:noProof/>
          </w:rPr>
          <w:t>FRA Notation</w:t>
        </w:r>
        <w:r>
          <w:rPr>
            <w:noProof/>
          </w:rPr>
          <w:tab/>
        </w:r>
        <w:r>
          <w:rPr>
            <w:noProof/>
          </w:rPr>
          <w:fldChar w:fldCharType="begin"/>
        </w:r>
        <w:r>
          <w:rPr>
            <w:noProof/>
          </w:rPr>
          <w:instrText xml:space="preserve"> PAGEREF _Toc222561268 \h </w:instrText>
        </w:r>
        <w:r>
          <w:rPr>
            <w:noProof/>
          </w:rPr>
        </w:r>
      </w:ins>
      <w:r>
        <w:rPr>
          <w:noProof/>
        </w:rPr>
        <w:fldChar w:fldCharType="separate"/>
      </w:r>
      <w:ins w:id="220" w:author="Aleksander Hansen" w:date="2013-02-15T15:17:00Z">
        <w:r>
          <w:rPr>
            <w:noProof/>
          </w:rPr>
          <w:t>53</w:t>
        </w:r>
        <w:r>
          <w:rPr>
            <w:noProof/>
          </w:rPr>
          <w:fldChar w:fldCharType="end"/>
        </w:r>
      </w:ins>
    </w:p>
    <w:p w14:paraId="5A5E90B5" w14:textId="77777777" w:rsidR="008D32BD" w:rsidRDefault="008D32BD">
      <w:pPr>
        <w:pStyle w:val="TOC3"/>
        <w:tabs>
          <w:tab w:val="right" w:leader="dot" w:pos="9080"/>
        </w:tabs>
        <w:rPr>
          <w:ins w:id="221" w:author="Aleksander Hansen" w:date="2013-02-15T15:17:00Z"/>
          <w:noProof/>
          <w:sz w:val="24"/>
          <w:szCs w:val="24"/>
          <w:lang w:eastAsia="ja-JP"/>
        </w:rPr>
      </w:pPr>
      <w:ins w:id="222" w:author="Aleksander Hansen" w:date="2013-02-15T15:17:00Z">
        <w:r>
          <w:rPr>
            <w:noProof/>
          </w:rPr>
          <w:t>The first notation method to describe this swap is given by:</w:t>
        </w:r>
        <w:r>
          <w:rPr>
            <w:noProof/>
          </w:rPr>
          <w:tab/>
        </w:r>
        <w:r>
          <w:rPr>
            <w:noProof/>
          </w:rPr>
          <w:fldChar w:fldCharType="begin"/>
        </w:r>
        <w:r>
          <w:rPr>
            <w:noProof/>
          </w:rPr>
          <w:instrText xml:space="preserve"> PAGEREF _Toc222561269 \h </w:instrText>
        </w:r>
        <w:r>
          <w:rPr>
            <w:noProof/>
          </w:rPr>
        </w:r>
      </w:ins>
      <w:r>
        <w:rPr>
          <w:noProof/>
        </w:rPr>
        <w:fldChar w:fldCharType="separate"/>
      </w:r>
      <w:ins w:id="223" w:author="Aleksander Hansen" w:date="2013-02-15T15:17:00Z">
        <w:r>
          <w:rPr>
            <w:noProof/>
          </w:rPr>
          <w:t>54</w:t>
        </w:r>
        <w:r>
          <w:rPr>
            <w:noProof/>
          </w:rPr>
          <w:fldChar w:fldCharType="end"/>
        </w:r>
      </w:ins>
    </w:p>
    <w:p w14:paraId="78E255BA" w14:textId="77777777" w:rsidR="008D32BD" w:rsidRDefault="008D32BD">
      <w:pPr>
        <w:pStyle w:val="TOC3"/>
        <w:tabs>
          <w:tab w:val="right" w:leader="dot" w:pos="9080"/>
        </w:tabs>
        <w:rPr>
          <w:ins w:id="224" w:author="Aleksander Hansen" w:date="2013-02-15T15:17:00Z"/>
          <w:noProof/>
          <w:sz w:val="24"/>
          <w:szCs w:val="24"/>
          <w:lang w:eastAsia="ja-JP"/>
        </w:rPr>
      </w:pPr>
      <w:ins w:id="225" w:author="Aleksander Hansen" w:date="2013-02-15T15:17:00Z">
        <w:r>
          <w:rPr>
            <w:noProof/>
          </w:rPr>
          <w:t>The second notation method to describe this (same) swap:</w:t>
        </w:r>
        <w:r>
          <w:rPr>
            <w:noProof/>
          </w:rPr>
          <w:tab/>
        </w:r>
        <w:r>
          <w:rPr>
            <w:noProof/>
          </w:rPr>
          <w:fldChar w:fldCharType="begin"/>
        </w:r>
        <w:r>
          <w:rPr>
            <w:noProof/>
          </w:rPr>
          <w:instrText xml:space="preserve"> PAGEREF _Toc222561270 \h </w:instrText>
        </w:r>
        <w:r>
          <w:rPr>
            <w:noProof/>
          </w:rPr>
        </w:r>
      </w:ins>
      <w:r>
        <w:rPr>
          <w:noProof/>
        </w:rPr>
        <w:fldChar w:fldCharType="separate"/>
      </w:r>
      <w:ins w:id="226" w:author="Aleksander Hansen" w:date="2013-02-15T15:17:00Z">
        <w:r>
          <w:rPr>
            <w:noProof/>
          </w:rPr>
          <w:t>54</w:t>
        </w:r>
        <w:r>
          <w:rPr>
            <w:noProof/>
          </w:rPr>
          <w:fldChar w:fldCharType="end"/>
        </w:r>
      </w:ins>
    </w:p>
    <w:p w14:paraId="1DFFC8F1" w14:textId="77777777" w:rsidR="008D32BD" w:rsidRDefault="008D32BD">
      <w:pPr>
        <w:pStyle w:val="TOC2"/>
        <w:tabs>
          <w:tab w:val="right" w:leader="dot" w:pos="9080"/>
        </w:tabs>
        <w:rPr>
          <w:ins w:id="227" w:author="Aleksander Hansen" w:date="2013-02-15T15:17:00Z"/>
          <w:b w:val="0"/>
          <w:noProof/>
          <w:sz w:val="24"/>
          <w:szCs w:val="24"/>
          <w:lang w:eastAsia="ja-JP"/>
        </w:rPr>
      </w:pPr>
      <w:ins w:id="228" w:author="Aleksander Hansen" w:date="2013-02-15T15:17: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_Toc222561271 \h </w:instrText>
        </w:r>
        <w:r>
          <w:rPr>
            <w:noProof/>
          </w:rPr>
        </w:r>
      </w:ins>
      <w:r>
        <w:rPr>
          <w:noProof/>
        </w:rPr>
        <w:fldChar w:fldCharType="separate"/>
      </w:r>
      <w:ins w:id="229" w:author="Aleksander Hansen" w:date="2013-02-15T15:17:00Z">
        <w:r>
          <w:rPr>
            <w:noProof/>
          </w:rPr>
          <w:t>54</w:t>
        </w:r>
        <w:r>
          <w:rPr>
            <w:noProof/>
          </w:rPr>
          <w:fldChar w:fldCharType="end"/>
        </w:r>
      </w:ins>
    </w:p>
    <w:p w14:paraId="78CC8F80" w14:textId="77777777" w:rsidR="008D32BD" w:rsidRDefault="008D32BD">
      <w:pPr>
        <w:pStyle w:val="TOC3"/>
        <w:tabs>
          <w:tab w:val="right" w:leader="dot" w:pos="9080"/>
        </w:tabs>
        <w:rPr>
          <w:ins w:id="230" w:author="Aleksander Hansen" w:date="2013-02-15T15:17:00Z"/>
          <w:noProof/>
          <w:sz w:val="24"/>
          <w:szCs w:val="24"/>
          <w:lang w:eastAsia="ja-JP"/>
        </w:rPr>
      </w:pPr>
      <w:ins w:id="231" w:author="Aleksander Hansen" w:date="2013-02-15T15:17:00Z">
        <w:r>
          <w:rPr>
            <w:noProof/>
          </w:rPr>
          <w:t>How convexity can help alleviate the problem</w:t>
        </w:r>
        <w:r>
          <w:rPr>
            <w:noProof/>
          </w:rPr>
          <w:tab/>
        </w:r>
        <w:r>
          <w:rPr>
            <w:noProof/>
          </w:rPr>
          <w:fldChar w:fldCharType="begin"/>
        </w:r>
        <w:r>
          <w:rPr>
            <w:noProof/>
          </w:rPr>
          <w:instrText xml:space="preserve"> PAGEREF _Toc222561272 \h </w:instrText>
        </w:r>
        <w:r>
          <w:rPr>
            <w:noProof/>
          </w:rPr>
        </w:r>
      </w:ins>
      <w:r>
        <w:rPr>
          <w:noProof/>
        </w:rPr>
        <w:fldChar w:fldCharType="separate"/>
      </w:r>
      <w:ins w:id="232" w:author="Aleksander Hansen" w:date="2013-02-15T15:17:00Z">
        <w:r>
          <w:rPr>
            <w:noProof/>
          </w:rPr>
          <w:t>54</w:t>
        </w:r>
        <w:r>
          <w:rPr>
            <w:noProof/>
          </w:rPr>
          <w:fldChar w:fldCharType="end"/>
        </w:r>
      </w:ins>
    </w:p>
    <w:p w14:paraId="5AAA2C6A" w14:textId="77777777" w:rsidR="008D32BD" w:rsidRDefault="008D32BD">
      <w:pPr>
        <w:pStyle w:val="TOC2"/>
        <w:tabs>
          <w:tab w:val="right" w:leader="dot" w:pos="9080"/>
        </w:tabs>
        <w:rPr>
          <w:ins w:id="233" w:author="Aleksander Hansen" w:date="2013-02-15T15:17:00Z"/>
          <w:b w:val="0"/>
          <w:noProof/>
          <w:sz w:val="24"/>
          <w:szCs w:val="24"/>
          <w:lang w:eastAsia="ja-JP"/>
        </w:rPr>
      </w:pPr>
      <w:ins w:id="234" w:author="Aleksander Hansen" w:date="2013-02-15T15:17:00Z">
        <w:r>
          <w:rPr>
            <w:noProof/>
          </w:rPr>
          <w:t>Calculate the change in a bond’s price given duration, convexity, and a change in interest rates</w:t>
        </w:r>
        <w:r>
          <w:rPr>
            <w:noProof/>
          </w:rPr>
          <w:tab/>
        </w:r>
        <w:r>
          <w:rPr>
            <w:noProof/>
          </w:rPr>
          <w:fldChar w:fldCharType="begin"/>
        </w:r>
        <w:r>
          <w:rPr>
            <w:noProof/>
          </w:rPr>
          <w:instrText xml:space="preserve"> PAGEREF _Toc222561273 \h </w:instrText>
        </w:r>
        <w:r>
          <w:rPr>
            <w:noProof/>
          </w:rPr>
        </w:r>
      </w:ins>
      <w:r>
        <w:rPr>
          <w:noProof/>
        </w:rPr>
        <w:fldChar w:fldCharType="separate"/>
      </w:r>
      <w:ins w:id="235" w:author="Aleksander Hansen" w:date="2013-02-15T15:17:00Z">
        <w:r>
          <w:rPr>
            <w:noProof/>
          </w:rPr>
          <w:t>55</w:t>
        </w:r>
        <w:r>
          <w:rPr>
            <w:noProof/>
          </w:rPr>
          <w:fldChar w:fldCharType="end"/>
        </w:r>
      </w:ins>
    </w:p>
    <w:p w14:paraId="4D76D5B8" w14:textId="77777777" w:rsidR="008D32BD" w:rsidRDefault="008D32BD">
      <w:pPr>
        <w:pStyle w:val="TOC2"/>
        <w:tabs>
          <w:tab w:val="right" w:leader="dot" w:pos="9080"/>
        </w:tabs>
        <w:rPr>
          <w:ins w:id="236" w:author="Aleksander Hansen" w:date="2013-02-15T15:17:00Z"/>
          <w:b w:val="0"/>
          <w:noProof/>
          <w:sz w:val="24"/>
          <w:szCs w:val="24"/>
          <w:lang w:eastAsia="ja-JP"/>
        </w:rPr>
      </w:pPr>
      <w:ins w:id="237" w:author="Aleksander Hansen" w:date="2013-02-15T15:17:00Z">
        <w:r>
          <w:rPr>
            <w:noProof/>
          </w:rPr>
          <w:t>Describe the major theories of the term structure of interest rates</w:t>
        </w:r>
        <w:r>
          <w:rPr>
            <w:noProof/>
          </w:rPr>
          <w:tab/>
        </w:r>
        <w:r>
          <w:rPr>
            <w:noProof/>
          </w:rPr>
          <w:fldChar w:fldCharType="begin"/>
        </w:r>
        <w:r>
          <w:rPr>
            <w:noProof/>
          </w:rPr>
          <w:instrText xml:space="preserve"> PAGEREF _Toc222561274 \h </w:instrText>
        </w:r>
        <w:r>
          <w:rPr>
            <w:noProof/>
          </w:rPr>
        </w:r>
      </w:ins>
      <w:r>
        <w:rPr>
          <w:noProof/>
        </w:rPr>
        <w:fldChar w:fldCharType="separate"/>
      </w:r>
      <w:ins w:id="238" w:author="Aleksander Hansen" w:date="2013-02-15T15:17:00Z">
        <w:r>
          <w:rPr>
            <w:noProof/>
          </w:rPr>
          <w:t>57</w:t>
        </w:r>
        <w:r>
          <w:rPr>
            <w:noProof/>
          </w:rPr>
          <w:fldChar w:fldCharType="end"/>
        </w:r>
      </w:ins>
    </w:p>
    <w:p w14:paraId="62F1CD4E" w14:textId="77777777" w:rsidR="008D32BD" w:rsidRDefault="008D32BD">
      <w:pPr>
        <w:pStyle w:val="TOC2"/>
        <w:tabs>
          <w:tab w:val="right" w:leader="dot" w:pos="9080"/>
        </w:tabs>
        <w:rPr>
          <w:ins w:id="239" w:author="Aleksander Hansen" w:date="2013-02-15T15:17:00Z"/>
          <w:b w:val="0"/>
          <w:noProof/>
          <w:sz w:val="24"/>
          <w:szCs w:val="24"/>
          <w:lang w:eastAsia="ja-JP"/>
        </w:rPr>
      </w:pPr>
      <w:ins w:id="240" w:author="Aleksander Hansen" w:date="2013-02-15T15:17:00Z">
        <w:r>
          <w:rPr>
            <w:noProof/>
          </w:rPr>
          <w:t>Chapter Summary</w:t>
        </w:r>
        <w:r>
          <w:rPr>
            <w:noProof/>
          </w:rPr>
          <w:tab/>
        </w:r>
        <w:r>
          <w:rPr>
            <w:noProof/>
          </w:rPr>
          <w:fldChar w:fldCharType="begin"/>
        </w:r>
        <w:r>
          <w:rPr>
            <w:noProof/>
          </w:rPr>
          <w:instrText xml:space="preserve"> PAGEREF _Toc222561275 \h </w:instrText>
        </w:r>
        <w:r>
          <w:rPr>
            <w:noProof/>
          </w:rPr>
        </w:r>
      </w:ins>
      <w:r>
        <w:rPr>
          <w:noProof/>
        </w:rPr>
        <w:fldChar w:fldCharType="separate"/>
      </w:r>
      <w:ins w:id="241" w:author="Aleksander Hansen" w:date="2013-02-15T15:17:00Z">
        <w:r>
          <w:rPr>
            <w:noProof/>
          </w:rPr>
          <w:t>58</w:t>
        </w:r>
        <w:r>
          <w:rPr>
            <w:noProof/>
          </w:rPr>
          <w:fldChar w:fldCharType="end"/>
        </w:r>
      </w:ins>
    </w:p>
    <w:p w14:paraId="715E24E4" w14:textId="77777777" w:rsidR="008D32BD" w:rsidRDefault="008D32BD">
      <w:pPr>
        <w:pStyle w:val="TOC2"/>
        <w:tabs>
          <w:tab w:val="right" w:leader="dot" w:pos="9080"/>
        </w:tabs>
        <w:rPr>
          <w:ins w:id="242" w:author="Aleksander Hansen" w:date="2013-02-15T15:17:00Z"/>
          <w:b w:val="0"/>
          <w:noProof/>
          <w:sz w:val="24"/>
          <w:szCs w:val="24"/>
          <w:lang w:eastAsia="ja-JP"/>
        </w:rPr>
      </w:pPr>
      <w:ins w:id="243" w:author="Aleksander Hansen" w:date="2013-02-15T15:17:00Z">
        <w:r>
          <w:rPr>
            <w:noProof/>
          </w:rPr>
          <w:t>4 Questions &amp; Answers</w:t>
        </w:r>
        <w:r>
          <w:rPr>
            <w:noProof/>
          </w:rPr>
          <w:tab/>
        </w:r>
        <w:r>
          <w:rPr>
            <w:noProof/>
          </w:rPr>
          <w:fldChar w:fldCharType="begin"/>
        </w:r>
        <w:r>
          <w:rPr>
            <w:noProof/>
          </w:rPr>
          <w:instrText xml:space="preserve"> PAGEREF _Toc222561276 \h </w:instrText>
        </w:r>
        <w:r>
          <w:rPr>
            <w:noProof/>
          </w:rPr>
        </w:r>
      </w:ins>
      <w:r>
        <w:rPr>
          <w:noProof/>
        </w:rPr>
        <w:fldChar w:fldCharType="separate"/>
      </w:r>
      <w:ins w:id="244" w:author="Aleksander Hansen" w:date="2013-02-15T15:17:00Z">
        <w:r>
          <w:rPr>
            <w:noProof/>
          </w:rPr>
          <w:t>59</w:t>
        </w:r>
        <w:r>
          <w:rPr>
            <w:noProof/>
          </w:rPr>
          <w:fldChar w:fldCharType="end"/>
        </w:r>
      </w:ins>
    </w:p>
    <w:p w14:paraId="43BA2CD3" w14:textId="77777777" w:rsidR="008D32BD" w:rsidRDefault="008D32BD">
      <w:pPr>
        <w:pStyle w:val="TOC3"/>
        <w:tabs>
          <w:tab w:val="right" w:leader="dot" w:pos="9080"/>
        </w:tabs>
        <w:rPr>
          <w:ins w:id="245" w:author="Aleksander Hansen" w:date="2013-02-15T15:17:00Z"/>
          <w:noProof/>
          <w:sz w:val="24"/>
          <w:szCs w:val="24"/>
          <w:lang w:eastAsia="ja-JP"/>
        </w:rPr>
      </w:pPr>
      <w:ins w:id="246" w:author="Aleksander Hansen" w:date="2013-02-15T15:17:00Z">
        <w:r>
          <w:rPr>
            <w:noProof/>
          </w:rPr>
          <w:t>Questions</w:t>
        </w:r>
        <w:r>
          <w:rPr>
            <w:noProof/>
          </w:rPr>
          <w:tab/>
        </w:r>
        <w:r>
          <w:rPr>
            <w:noProof/>
          </w:rPr>
          <w:fldChar w:fldCharType="begin"/>
        </w:r>
        <w:r>
          <w:rPr>
            <w:noProof/>
          </w:rPr>
          <w:instrText xml:space="preserve"> PAGEREF _Toc222561277 \h </w:instrText>
        </w:r>
        <w:r>
          <w:rPr>
            <w:noProof/>
          </w:rPr>
        </w:r>
      </w:ins>
      <w:r>
        <w:rPr>
          <w:noProof/>
        </w:rPr>
        <w:fldChar w:fldCharType="separate"/>
      </w:r>
      <w:ins w:id="247" w:author="Aleksander Hansen" w:date="2013-02-15T15:17:00Z">
        <w:r>
          <w:rPr>
            <w:noProof/>
          </w:rPr>
          <w:t>59</w:t>
        </w:r>
        <w:r>
          <w:rPr>
            <w:noProof/>
          </w:rPr>
          <w:fldChar w:fldCharType="end"/>
        </w:r>
      </w:ins>
    </w:p>
    <w:p w14:paraId="58566701" w14:textId="77777777" w:rsidR="008D32BD" w:rsidRDefault="008D32BD">
      <w:pPr>
        <w:pStyle w:val="TOC3"/>
        <w:tabs>
          <w:tab w:val="right" w:leader="dot" w:pos="9080"/>
        </w:tabs>
        <w:rPr>
          <w:ins w:id="248" w:author="Aleksander Hansen" w:date="2013-02-15T15:17:00Z"/>
          <w:noProof/>
          <w:sz w:val="24"/>
          <w:szCs w:val="24"/>
          <w:lang w:eastAsia="ja-JP"/>
        </w:rPr>
      </w:pPr>
      <w:ins w:id="249" w:author="Aleksander Hansen" w:date="2013-02-15T15:17:00Z">
        <w:r>
          <w:rPr>
            <w:noProof/>
          </w:rPr>
          <w:t>Answers</w:t>
        </w:r>
        <w:r>
          <w:rPr>
            <w:noProof/>
          </w:rPr>
          <w:tab/>
        </w:r>
        <w:r>
          <w:rPr>
            <w:noProof/>
          </w:rPr>
          <w:fldChar w:fldCharType="begin"/>
        </w:r>
        <w:r>
          <w:rPr>
            <w:noProof/>
          </w:rPr>
          <w:instrText xml:space="preserve"> PAGEREF _Toc222561278 \h </w:instrText>
        </w:r>
        <w:r>
          <w:rPr>
            <w:noProof/>
          </w:rPr>
        </w:r>
      </w:ins>
      <w:r>
        <w:rPr>
          <w:noProof/>
        </w:rPr>
        <w:fldChar w:fldCharType="separate"/>
      </w:r>
      <w:ins w:id="250" w:author="Aleksander Hansen" w:date="2013-02-15T15:17:00Z">
        <w:r>
          <w:rPr>
            <w:noProof/>
          </w:rPr>
          <w:t>60</w:t>
        </w:r>
        <w:r>
          <w:rPr>
            <w:noProof/>
          </w:rPr>
          <w:fldChar w:fldCharType="end"/>
        </w:r>
      </w:ins>
    </w:p>
    <w:p w14:paraId="05BA6EBA" w14:textId="77777777" w:rsidR="008D32BD" w:rsidRDefault="008D32BD">
      <w:pPr>
        <w:pStyle w:val="TOC1"/>
        <w:tabs>
          <w:tab w:val="right" w:leader="dot" w:pos="9080"/>
        </w:tabs>
        <w:rPr>
          <w:ins w:id="251" w:author="Aleksander Hansen" w:date="2013-02-15T15:17:00Z"/>
          <w:b w:val="0"/>
          <w:noProof/>
          <w:lang w:eastAsia="ja-JP"/>
        </w:rPr>
      </w:pPr>
      <w:ins w:id="252" w:author="Aleksander Hansen" w:date="2013-02-15T15:17:00Z">
        <w:r w:rsidRPr="00C8533A">
          <w:rPr>
            <w:rFonts w:ascii="Calibri" w:hAnsi="Calibri"/>
            <w:noProof/>
          </w:rPr>
          <w:t>Hull, Chapter 5: Determination of Forward and Futures Prices</w:t>
        </w:r>
        <w:r>
          <w:rPr>
            <w:noProof/>
          </w:rPr>
          <w:tab/>
        </w:r>
        <w:r>
          <w:rPr>
            <w:noProof/>
          </w:rPr>
          <w:fldChar w:fldCharType="begin"/>
        </w:r>
        <w:r>
          <w:rPr>
            <w:noProof/>
          </w:rPr>
          <w:instrText xml:space="preserve"> PAGEREF _Toc222561279 \h </w:instrText>
        </w:r>
        <w:r>
          <w:rPr>
            <w:noProof/>
          </w:rPr>
        </w:r>
      </w:ins>
      <w:r>
        <w:rPr>
          <w:noProof/>
        </w:rPr>
        <w:fldChar w:fldCharType="separate"/>
      </w:r>
      <w:ins w:id="253" w:author="Aleksander Hansen" w:date="2013-02-15T15:17:00Z">
        <w:r>
          <w:rPr>
            <w:noProof/>
          </w:rPr>
          <w:t>61</w:t>
        </w:r>
        <w:r>
          <w:rPr>
            <w:noProof/>
          </w:rPr>
          <w:fldChar w:fldCharType="end"/>
        </w:r>
      </w:ins>
    </w:p>
    <w:p w14:paraId="5C36957C" w14:textId="77777777" w:rsidR="008D32BD" w:rsidRDefault="008D32BD">
      <w:pPr>
        <w:pStyle w:val="TOC2"/>
        <w:tabs>
          <w:tab w:val="right" w:leader="dot" w:pos="9080"/>
        </w:tabs>
        <w:rPr>
          <w:ins w:id="254" w:author="Aleksander Hansen" w:date="2013-02-15T15:17:00Z"/>
          <w:b w:val="0"/>
          <w:noProof/>
          <w:sz w:val="24"/>
          <w:szCs w:val="24"/>
          <w:lang w:eastAsia="ja-JP"/>
        </w:rPr>
      </w:pPr>
      <w:ins w:id="255" w:author="Aleksander Hansen" w:date="2013-02-15T15:17:00Z">
        <w:r>
          <w:rPr>
            <w:noProof/>
          </w:rPr>
          <w:t>Differentiate between investment and consumption assets</w:t>
        </w:r>
        <w:r>
          <w:rPr>
            <w:noProof/>
          </w:rPr>
          <w:tab/>
        </w:r>
        <w:r>
          <w:rPr>
            <w:noProof/>
          </w:rPr>
          <w:fldChar w:fldCharType="begin"/>
        </w:r>
        <w:r>
          <w:rPr>
            <w:noProof/>
          </w:rPr>
          <w:instrText xml:space="preserve"> PAGEREF _Toc222561280 \h </w:instrText>
        </w:r>
        <w:r>
          <w:rPr>
            <w:noProof/>
          </w:rPr>
        </w:r>
      </w:ins>
      <w:r>
        <w:rPr>
          <w:noProof/>
        </w:rPr>
        <w:fldChar w:fldCharType="separate"/>
      </w:r>
      <w:ins w:id="256" w:author="Aleksander Hansen" w:date="2013-02-15T15:17:00Z">
        <w:r>
          <w:rPr>
            <w:noProof/>
          </w:rPr>
          <w:t>62</w:t>
        </w:r>
        <w:r>
          <w:rPr>
            <w:noProof/>
          </w:rPr>
          <w:fldChar w:fldCharType="end"/>
        </w:r>
      </w:ins>
    </w:p>
    <w:p w14:paraId="35118D90" w14:textId="77777777" w:rsidR="008D32BD" w:rsidRDefault="008D32BD">
      <w:pPr>
        <w:pStyle w:val="TOC2"/>
        <w:tabs>
          <w:tab w:val="right" w:leader="dot" w:pos="9080"/>
        </w:tabs>
        <w:rPr>
          <w:ins w:id="257" w:author="Aleksander Hansen" w:date="2013-02-15T15:17:00Z"/>
          <w:b w:val="0"/>
          <w:noProof/>
          <w:sz w:val="24"/>
          <w:szCs w:val="24"/>
          <w:lang w:eastAsia="ja-JP"/>
        </w:rPr>
      </w:pPr>
      <w:ins w:id="258" w:author="Aleksander Hansen" w:date="2013-02-15T15:17:00Z">
        <w:r>
          <w:rPr>
            <w:noProof/>
          </w:rPr>
          <w:t>Define short</w:t>
        </w:r>
        <w:r w:rsidRPr="00C8533A">
          <w:rPr>
            <w:rFonts w:cs="Monaco" w:hint="eastAsia"/>
            <w:noProof/>
          </w:rPr>
          <w:t>‐</w:t>
        </w:r>
        <w:r>
          <w:rPr>
            <w:noProof/>
          </w:rPr>
          <w:t>selling and short squeeze</w:t>
        </w:r>
        <w:r>
          <w:rPr>
            <w:noProof/>
          </w:rPr>
          <w:tab/>
        </w:r>
        <w:r>
          <w:rPr>
            <w:noProof/>
          </w:rPr>
          <w:fldChar w:fldCharType="begin"/>
        </w:r>
        <w:r>
          <w:rPr>
            <w:noProof/>
          </w:rPr>
          <w:instrText xml:space="preserve"> PAGEREF _Toc222561281 \h </w:instrText>
        </w:r>
        <w:r>
          <w:rPr>
            <w:noProof/>
          </w:rPr>
        </w:r>
      </w:ins>
      <w:r>
        <w:rPr>
          <w:noProof/>
        </w:rPr>
        <w:fldChar w:fldCharType="separate"/>
      </w:r>
      <w:ins w:id="259" w:author="Aleksander Hansen" w:date="2013-02-15T15:17:00Z">
        <w:r>
          <w:rPr>
            <w:noProof/>
          </w:rPr>
          <w:t>62</w:t>
        </w:r>
        <w:r>
          <w:rPr>
            <w:noProof/>
          </w:rPr>
          <w:fldChar w:fldCharType="end"/>
        </w:r>
      </w:ins>
    </w:p>
    <w:p w14:paraId="7D70AD24" w14:textId="77777777" w:rsidR="008D32BD" w:rsidRDefault="008D32BD">
      <w:pPr>
        <w:pStyle w:val="TOC2"/>
        <w:tabs>
          <w:tab w:val="right" w:leader="dot" w:pos="9080"/>
        </w:tabs>
        <w:rPr>
          <w:ins w:id="260" w:author="Aleksander Hansen" w:date="2013-02-15T15:17:00Z"/>
          <w:b w:val="0"/>
          <w:noProof/>
          <w:sz w:val="24"/>
          <w:szCs w:val="24"/>
          <w:lang w:eastAsia="ja-JP"/>
        </w:rPr>
      </w:pPr>
      <w:ins w:id="261" w:author="Aleksander Hansen" w:date="2013-02-15T15:17: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_Toc222561282 \h </w:instrText>
        </w:r>
        <w:r>
          <w:rPr>
            <w:noProof/>
          </w:rPr>
        </w:r>
      </w:ins>
      <w:r>
        <w:rPr>
          <w:noProof/>
        </w:rPr>
        <w:fldChar w:fldCharType="separate"/>
      </w:r>
      <w:ins w:id="262" w:author="Aleksander Hansen" w:date="2013-02-15T15:17:00Z">
        <w:r>
          <w:rPr>
            <w:noProof/>
          </w:rPr>
          <w:t>63</w:t>
        </w:r>
        <w:r>
          <w:rPr>
            <w:noProof/>
          </w:rPr>
          <w:fldChar w:fldCharType="end"/>
        </w:r>
      </w:ins>
    </w:p>
    <w:p w14:paraId="66AF4A7E" w14:textId="77777777" w:rsidR="008D32BD" w:rsidRDefault="008D32BD">
      <w:pPr>
        <w:pStyle w:val="TOC3"/>
        <w:tabs>
          <w:tab w:val="right" w:leader="dot" w:pos="9080"/>
        </w:tabs>
        <w:rPr>
          <w:ins w:id="263" w:author="Aleksander Hansen" w:date="2013-02-15T15:17:00Z"/>
          <w:noProof/>
          <w:sz w:val="24"/>
          <w:szCs w:val="24"/>
          <w:lang w:eastAsia="ja-JP"/>
        </w:rPr>
      </w:pPr>
      <w:ins w:id="264" w:author="Aleksander Hansen" w:date="2013-02-15T15:17:00Z">
        <w:r>
          <w:rPr>
            <w:noProof/>
          </w:rPr>
          <w:t>Differences between forward and Futures contracts</w:t>
        </w:r>
        <w:r>
          <w:rPr>
            <w:noProof/>
          </w:rPr>
          <w:tab/>
        </w:r>
        <w:r>
          <w:rPr>
            <w:noProof/>
          </w:rPr>
          <w:fldChar w:fldCharType="begin"/>
        </w:r>
        <w:r>
          <w:rPr>
            <w:noProof/>
          </w:rPr>
          <w:instrText xml:space="preserve"> PAGEREF _Toc222561283 \h </w:instrText>
        </w:r>
        <w:r>
          <w:rPr>
            <w:noProof/>
          </w:rPr>
        </w:r>
      </w:ins>
      <w:r>
        <w:rPr>
          <w:noProof/>
        </w:rPr>
        <w:fldChar w:fldCharType="separate"/>
      </w:r>
      <w:ins w:id="265" w:author="Aleksander Hansen" w:date="2013-02-15T15:17:00Z">
        <w:r>
          <w:rPr>
            <w:noProof/>
          </w:rPr>
          <w:t>63</w:t>
        </w:r>
        <w:r>
          <w:rPr>
            <w:noProof/>
          </w:rPr>
          <w:fldChar w:fldCharType="end"/>
        </w:r>
      </w:ins>
    </w:p>
    <w:p w14:paraId="6DC9ACE5" w14:textId="77777777" w:rsidR="008D32BD" w:rsidRDefault="008D32BD">
      <w:pPr>
        <w:pStyle w:val="TOC3"/>
        <w:tabs>
          <w:tab w:val="right" w:leader="dot" w:pos="9080"/>
        </w:tabs>
        <w:rPr>
          <w:ins w:id="266" w:author="Aleksander Hansen" w:date="2013-02-15T15:17:00Z"/>
          <w:noProof/>
          <w:sz w:val="24"/>
          <w:szCs w:val="24"/>
          <w:lang w:eastAsia="ja-JP"/>
        </w:rPr>
      </w:pPr>
      <w:ins w:id="267" w:author="Aleksander Hansen" w:date="2013-02-15T15:17:00Z">
        <w:r>
          <w:rPr>
            <w:noProof/>
          </w:rPr>
          <w:t>Explain the relationship between forward and spot prices</w:t>
        </w:r>
        <w:r>
          <w:rPr>
            <w:noProof/>
          </w:rPr>
          <w:tab/>
        </w:r>
        <w:r>
          <w:rPr>
            <w:noProof/>
          </w:rPr>
          <w:fldChar w:fldCharType="begin"/>
        </w:r>
        <w:r>
          <w:rPr>
            <w:noProof/>
          </w:rPr>
          <w:instrText xml:space="preserve"> PAGEREF _Toc222561284 \h </w:instrText>
        </w:r>
        <w:r>
          <w:rPr>
            <w:noProof/>
          </w:rPr>
        </w:r>
      </w:ins>
      <w:r>
        <w:rPr>
          <w:noProof/>
        </w:rPr>
        <w:fldChar w:fldCharType="separate"/>
      </w:r>
      <w:ins w:id="268" w:author="Aleksander Hansen" w:date="2013-02-15T15:17:00Z">
        <w:r>
          <w:rPr>
            <w:noProof/>
          </w:rPr>
          <w:t>63</w:t>
        </w:r>
        <w:r>
          <w:rPr>
            <w:noProof/>
          </w:rPr>
          <w:fldChar w:fldCharType="end"/>
        </w:r>
      </w:ins>
    </w:p>
    <w:p w14:paraId="6CFAC752" w14:textId="77777777" w:rsidR="008D32BD" w:rsidRDefault="008D32BD">
      <w:pPr>
        <w:pStyle w:val="TOC2"/>
        <w:tabs>
          <w:tab w:val="right" w:leader="dot" w:pos="9080"/>
        </w:tabs>
        <w:rPr>
          <w:ins w:id="269" w:author="Aleksander Hansen" w:date="2013-02-15T15:17:00Z"/>
          <w:b w:val="0"/>
          <w:noProof/>
          <w:sz w:val="24"/>
          <w:szCs w:val="24"/>
          <w:lang w:eastAsia="ja-JP"/>
        </w:rPr>
      </w:pPr>
      <w:ins w:id="270" w:author="Aleksander Hansen" w:date="2013-02-15T15:17: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_Toc222561285 \h </w:instrText>
        </w:r>
        <w:r>
          <w:rPr>
            <w:noProof/>
          </w:rPr>
        </w:r>
      </w:ins>
      <w:r>
        <w:rPr>
          <w:noProof/>
        </w:rPr>
        <w:fldChar w:fldCharType="separate"/>
      </w:r>
      <w:ins w:id="271" w:author="Aleksander Hansen" w:date="2013-02-15T15:17:00Z">
        <w:r>
          <w:rPr>
            <w:noProof/>
          </w:rPr>
          <w:t>66</w:t>
        </w:r>
        <w:r>
          <w:rPr>
            <w:noProof/>
          </w:rPr>
          <w:fldChar w:fldCharType="end"/>
        </w:r>
      </w:ins>
    </w:p>
    <w:p w14:paraId="6BBD97FC" w14:textId="77777777" w:rsidR="008D32BD" w:rsidRDefault="008D32BD">
      <w:pPr>
        <w:pStyle w:val="TOC2"/>
        <w:tabs>
          <w:tab w:val="right" w:leader="dot" w:pos="9080"/>
        </w:tabs>
        <w:rPr>
          <w:ins w:id="272" w:author="Aleksander Hansen" w:date="2013-02-15T15:17:00Z"/>
          <w:b w:val="0"/>
          <w:noProof/>
          <w:sz w:val="24"/>
          <w:szCs w:val="24"/>
          <w:lang w:eastAsia="ja-JP"/>
        </w:rPr>
      </w:pPr>
      <w:ins w:id="273" w:author="Aleksander Hansen" w:date="2013-02-15T15:17:00Z">
        <w:r>
          <w:rPr>
            <w:noProof/>
          </w:rPr>
          <w:t>Explain the relationship between forward and Futures prices</w:t>
        </w:r>
        <w:r>
          <w:rPr>
            <w:noProof/>
          </w:rPr>
          <w:tab/>
        </w:r>
        <w:r>
          <w:rPr>
            <w:noProof/>
          </w:rPr>
          <w:fldChar w:fldCharType="begin"/>
        </w:r>
        <w:r>
          <w:rPr>
            <w:noProof/>
          </w:rPr>
          <w:instrText xml:space="preserve"> PAGEREF _Toc222561286 \h </w:instrText>
        </w:r>
        <w:r>
          <w:rPr>
            <w:noProof/>
          </w:rPr>
        </w:r>
      </w:ins>
      <w:r>
        <w:rPr>
          <w:noProof/>
        </w:rPr>
        <w:fldChar w:fldCharType="separate"/>
      </w:r>
      <w:ins w:id="274" w:author="Aleksander Hansen" w:date="2013-02-15T15:17:00Z">
        <w:r>
          <w:rPr>
            <w:noProof/>
          </w:rPr>
          <w:t>67</w:t>
        </w:r>
        <w:r>
          <w:rPr>
            <w:noProof/>
          </w:rPr>
          <w:fldChar w:fldCharType="end"/>
        </w:r>
      </w:ins>
    </w:p>
    <w:p w14:paraId="637CA0D8" w14:textId="77777777" w:rsidR="008D32BD" w:rsidRDefault="008D32BD">
      <w:pPr>
        <w:pStyle w:val="TOC2"/>
        <w:tabs>
          <w:tab w:val="right" w:leader="dot" w:pos="9080"/>
        </w:tabs>
        <w:rPr>
          <w:ins w:id="275" w:author="Aleksander Hansen" w:date="2013-02-15T15:17:00Z"/>
          <w:b w:val="0"/>
          <w:noProof/>
          <w:sz w:val="24"/>
          <w:szCs w:val="24"/>
          <w:lang w:eastAsia="ja-JP"/>
        </w:rPr>
      </w:pPr>
      <w:ins w:id="276" w:author="Aleksander Hansen" w:date="2013-02-15T15:17:00Z">
        <w:r>
          <w:rPr>
            <w:noProof/>
          </w:rPr>
          <w:t>Calculate the Futures price on commodities incorporating storage costs and/or convenience yields</w:t>
        </w:r>
        <w:r>
          <w:rPr>
            <w:noProof/>
          </w:rPr>
          <w:tab/>
        </w:r>
        <w:r>
          <w:rPr>
            <w:noProof/>
          </w:rPr>
          <w:fldChar w:fldCharType="begin"/>
        </w:r>
        <w:r>
          <w:rPr>
            <w:noProof/>
          </w:rPr>
          <w:instrText xml:space="preserve"> PAGEREF _Toc222561287 \h </w:instrText>
        </w:r>
        <w:r>
          <w:rPr>
            <w:noProof/>
          </w:rPr>
        </w:r>
      </w:ins>
      <w:r>
        <w:rPr>
          <w:noProof/>
        </w:rPr>
        <w:fldChar w:fldCharType="separate"/>
      </w:r>
      <w:ins w:id="277" w:author="Aleksander Hansen" w:date="2013-02-15T15:17:00Z">
        <w:r>
          <w:rPr>
            <w:noProof/>
          </w:rPr>
          <w:t>69</w:t>
        </w:r>
        <w:r>
          <w:rPr>
            <w:noProof/>
          </w:rPr>
          <w:fldChar w:fldCharType="end"/>
        </w:r>
      </w:ins>
    </w:p>
    <w:p w14:paraId="3F3379E0" w14:textId="77777777" w:rsidR="008D32BD" w:rsidRDefault="008D32BD">
      <w:pPr>
        <w:pStyle w:val="TOC2"/>
        <w:tabs>
          <w:tab w:val="right" w:leader="dot" w:pos="9080"/>
        </w:tabs>
        <w:rPr>
          <w:ins w:id="278" w:author="Aleksander Hansen" w:date="2013-02-15T15:17:00Z"/>
          <w:b w:val="0"/>
          <w:noProof/>
          <w:sz w:val="24"/>
          <w:szCs w:val="24"/>
          <w:lang w:eastAsia="ja-JP"/>
        </w:rPr>
      </w:pPr>
      <w:ins w:id="279" w:author="Aleksander Hansen" w:date="2013-02-15T15:17:00Z">
        <w:r>
          <w:rPr>
            <w:noProof/>
          </w:rPr>
          <w:t>Define and calculate, using the cost</w:t>
        </w:r>
        <w:r w:rsidRPr="00C8533A">
          <w:rPr>
            <w:rFonts w:cs="Monaco" w:hint="eastAsia"/>
            <w:noProof/>
          </w:rPr>
          <w:t>‐</w:t>
        </w:r>
        <w:r>
          <w:rPr>
            <w:noProof/>
          </w:rPr>
          <w:t>of</w:t>
        </w:r>
        <w:r w:rsidRPr="00C8533A">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_Toc222561288 \h </w:instrText>
        </w:r>
        <w:r>
          <w:rPr>
            <w:noProof/>
          </w:rPr>
        </w:r>
      </w:ins>
      <w:r>
        <w:rPr>
          <w:noProof/>
        </w:rPr>
        <w:fldChar w:fldCharType="separate"/>
      </w:r>
      <w:ins w:id="280" w:author="Aleksander Hansen" w:date="2013-02-15T15:17:00Z">
        <w:r>
          <w:rPr>
            <w:noProof/>
          </w:rPr>
          <w:t>70</w:t>
        </w:r>
        <w:r>
          <w:rPr>
            <w:noProof/>
          </w:rPr>
          <w:fldChar w:fldCharType="end"/>
        </w:r>
      </w:ins>
    </w:p>
    <w:p w14:paraId="34D7666F" w14:textId="77777777" w:rsidR="008D32BD" w:rsidRDefault="008D32BD">
      <w:pPr>
        <w:pStyle w:val="TOC2"/>
        <w:tabs>
          <w:tab w:val="right" w:leader="dot" w:pos="9080"/>
        </w:tabs>
        <w:rPr>
          <w:ins w:id="281" w:author="Aleksander Hansen" w:date="2013-02-15T15:17:00Z"/>
          <w:b w:val="0"/>
          <w:noProof/>
          <w:sz w:val="24"/>
          <w:szCs w:val="24"/>
          <w:lang w:eastAsia="ja-JP"/>
        </w:rPr>
      </w:pPr>
      <w:ins w:id="282" w:author="Aleksander Hansen" w:date="2013-02-15T15:17: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_Toc222561289 \h </w:instrText>
        </w:r>
        <w:r>
          <w:rPr>
            <w:noProof/>
          </w:rPr>
        </w:r>
      </w:ins>
      <w:r>
        <w:rPr>
          <w:noProof/>
        </w:rPr>
        <w:fldChar w:fldCharType="separate"/>
      </w:r>
      <w:ins w:id="283" w:author="Aleksander Hansen" w:date="2013-02-15T15:17:00Z">
        <w:r>
          <w:rPr>
            <w:noProof/>
          </w:rPr>
          <w:t>71</w:t>
        </w:r>
        <w:r>
          <w:rPr>
            <w:noProof/>
          </w:rPr>
          <w:fldChar w:fldCharType="end"/>
        </w:r>
      </w:ins>
    </w:p>
    <w:p w14:paraId="468184EB" w14:textId="77777777" w:rsidR="008D32BD" w:rsidRDefault="008D32BD">
      <w:pPr>
        <w:pStyle w:val="TOC2"/>
        <w:tabs>
          <w:tab w:val="right" w:leader="dot" w:pos="9080"/>
        </w:tabs>
        <w:rPr>
          <w:ins w:id="284" w:author="Aleksander Hansen" w:date="2013-02-15T15:17:00Z"/>
          <w:b w:val="0"/>
          <w:noProof/>
          <w:sz w:val="24"/>
          <w:szCs w:val="24"/>
          <w:lang w:eastAsia="ja-JP"/>
        </w:rPr>
      </w:pPr>
      <w:ins w:id="285" w:author="Aleksander Hansen" w:date="2013-02-15T15:17: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_Toc222561290 \h </w:instrText>
        </w:r>
        <w:r>
          <w:rPr>
            <w:noProof/>
          </w:rPr>
        </w:r>
      </w:ins>
      <w:r>
        <w:rPr>
          <w:noProof/>
        </w:rPr>
        <w:fldChar w:fldCharType="separate"/>
      </w:r>
      <w:ins w:id="286" w:author="Aleksander Hansen" w:date="2013-02-15T15:17:00Z">
        <w:r>
          <w:rPr>
            <w:noProof/>
          </w:rPr>
          <w:t>72</w:t>
        </w:r>
        <w:r>
          <w:rPr>
            <w:noProof/>
          </w:rPr>
          <w:fldChar w:fldCharType="end"/>
        </w:r>
      </w:ins>
    </w:p>
    <w:p w14:paraId="71D507FB" w14:textId="77777777" w:rsidR="008D32BD" w:rsidRDefault="008D32BD">
      <w:pPr>
        <w:pStyle w:val="TOC3"/>
        <w:tabs>
          <w:tab w:val="right" w:leader="dot" w:pos="9080"/>
        </w:tabs>
        <w:rPr>
          <w:ins w:id="287" w:author="Aleksander Hansen" w:date="2013-02-15T15:17:00Z"/>
          <w:noProof/>
          <w:sz w:val="24"/>
          <w:szCs w:val="24"/>
          <w:lang w:eastAsia="ja-JP"/>
        </w:rPr>
      </w:pPr>
      <w:ins w:id="288" w:author="Aleksander Hansen" w:date="2013-02-15T15:17:00Z">
        <w:r>
          <w:rPr>
            <w:noProof/>
          </w:rPr>
          <w:t>Analyze the relationship between current Futures prices and expected future spot prices</w:t>
        </w:r>
        <w:r>
          <w:rPr>
            <w:noProof/>
          </w:rPr>
          <w:tab/>
        </w:r>
        <w:r>
          <w:rPr>
            <w:noProof/>
          </w:rPr>
          <w:fldChar w:fldCharType="begin"/>
        </w:r>
        <w:r>
          <w:rPr>
            <w:noProof/>
          </w:rPr>
          <w:instrText xml:space="preserve"> PAGEREF _Toc222561291 \h </w:instrText>
        </w:r>
        <w:r>
          <w:rPr>
            <w:noProof/>
          </w:rPr>
        </w:r>
      </w:ins>
      <w:r>
        <w:rPr>
          <w:noProof/>
        </w:rPr>
        <w:fldChar w:fldCharType="separate"/>
      </w:r>
      <w:ins w:id="289" w:author="Aleksander Hansen" w:date="2013-02-15T15:17:00Z">
        <w:r>
          <w:rPr>
            <w:noProof/>
          </w:rPr>
          <w:t>72</w:t>
        </w:r>
        <w:r>
          <w:rPr>
            <w:noProof/>
          </w:rPr>
          <w:fldChar w:fldCharType="end"/>
        </w:r>
      </w:ins>
    </w:p>
    <w:p w14:paraId="14A01582" w14:textId="77777777" w:rsidR="008D32BD" w:rsidRDefault="008D32BD">
      <w:pPr>
        <w:pStyle w:val="TOC3"/>
        <w:tabs>
          <w:tab w:val="right" w:leader="dot" w:pos="9080"/>
        </w:tabs>
        <w:rPr>
          <w:ins w:id="290" w:author="Aleksander Hansen" w:date="2013-02-15T15:17:00Z"/>
          <w:noProof/>
          <w:sz w:val="24"/>
          <w:szCs w:val="24"/>
          <w:lang w:eastAsia="ja-JP"/>
        </w:rPr>
      </w:pPr>
      <w:ins w:id="291" w:author="Aleksander Hansen" w:date="2013-02-15T15:17:00Z">
        <w:r>
          <w:rPr>
            <w:noProof/>
          </w:rPr>
          <w:t>The impact of systemic and non-systemic risk</w:t>
        </w:r>
        <w:r>
          <w:rPr>
            <w:noProof/>
          </w:rPr>
          <w:tab/>
        </w:r>
        <w:r>
          <w:rPr>
            <w:noProof/>
          </w:rPr>
          <w:fldChar w:fldCharType="begin"/>
        </w:r>
        <w:r>
          <w:rPr>
            <w:noProof/>
          </w:rPr>
          <w:instrText xml:space="preserve"> PAGEREF _Toc222561292 \h </w:instrText>
        </w:r>
        <w:r>
          <w:rPr>
            <w:noProof/>
          </w:rPr>
        </w:r>
      </w:ins>
      <w:r>
        <w:rPr>
          <w:noProof/>
        </w:rPr>
        <w:fldChar w:fldCharType="separate"/>
      </w:r>
      <w:ins w:id="292" w:author="Aleksander Hansen" w:date="2013-02-15T15:17:00Z">
        <w:r>
          <w:rPr>
            <w:noProof/>
          </w:rPr>
          <w:t>72</w:t>
        </w:r>
        <w:r>
          <w:rPr>
            <w:noProof/>
          </w:rPr>
          <w:fldChar w:fldCharType="end"/>
        </w:r>
      </w:ins>
    </w:p>
    <w:p w14:paraId="5C65D04D" w14:textId="77777777" w:rsidR="008D32BD" w:rsidRDefault="008D32BD">
      <w:pPr>
        <w:pStyle w:val="TOC2"/>
        <w:tabs>
          <w:tab w:val="right" w:leader="dot" w:pos="9080"/>
        </w:tabs>
        <w:rPr>
          <w:ins w:id="293" w:author="Aleksander Hansen" w:date="2013-02-15T15:17:00Z"/>
          <w:b w:val="0"/>
          <w:noProof/>
          <w:sz w:val="24"/>
          <w:szCs w:val="24"/>
          <w:lang w:eastAsia="ja-JP"/>
        </w:rPr>
      </w:pPr>
      <w:ins w:id="294" w:author="Aleksander Hansen" w:date="2013-02-15T15:17:00Z">
        <w:r>
          <w:rPr>
            <w:noProof/>
          </w:rPr>
          <w:t>Define contango and backwardation, interpret the effect contango or backwardation may have on the relationship between commodity Futures and spot prices, and relate the cost</w:t>
        </w:r>
        <w:r w:rsidRPr="00C8533A">
          <w:rPr>
            <w:rFonts w:cs="Monaco" w:hint="eastAsia"/>
            <w:noProof/>
          </w:rPr>
          <w:t>‐</w:t>
        </w:r>
        <w:r>
          <w:rPr>
            <w:noProof/>
          </w:rPr>
          <w:t>of</w:t>
        </w:r>
        <w:r w:rsidRPr="00C8533A">
          <w:rPr>
            <w:rFonts w:cs="Monaco" w:hint="eastAsia"/>
            <w:noProof/>
          </w:rPr>
          <w:t>‐</w:t>
        </w:r>
        <w:r>
          <w:rPr>
            <w:noProof/>
          </w:rPr>
          <w:t>carry model to contango and backwardation</w:t>
        </w:r>
        <w:r>
          <w:rPr>
            <w:noProof/>
          </w:rPr>
          <w:tab/>
        </w:r>
        <w:r>
          <w:rPr>
            <w:noProof/>
          </w:rPr>
          <w:fldChar w:fldCharType="begin"/>
        </w:r>
        <w:r>
          <w:rPr>
            <w:noProof/>
          </w:rPr>
          <w:instrText xml:space="preserve"> PAGEREF _Toc222561293 \h </w:instrText>
        </w:r>
        <w:r>
          <w:rPr>
            <w:noProof/>
          </w:rPr>
        </w:r>
      </w:ins>
      <w:r>
        <w:rPr>
          <w:noProof/>
        </w:rPr>
        <w:fldChar w:fldCharType="separate"/>
      </w:r>
      <w:ins w:id="295" w:author="Aleksander Hansen" w:date="2013-02-15T15:17:00Z">
        <w:r>
          <w:rPr>
            <w:noProof/>
          </w:rPr>
          <w:t>73</w:t>
        </w:r>
        <w:r>
          <w:rPr>
            <w:noProof/>
          </w:rPr>
          <w:fldChar w:fldCharType="end"/>
        </w:r>
      </w:ins>
    </w:p>
    <w:p w14:paraId="48F4FD07" w14:textId="77777777" w:rsidR="008D32BD" w:rsidRDefault="008D32BD">
      <w:pPr>
        <w:pStyle w:val="TOC3"/>
        <w:tabs>
          <w:tab w:val="right" w:leader="dot" w:pos="9080"/>
        </w:tabs>
        <w:rPr>
          <w:ins w:id="296" w:author="Aleksander Hansen" w:date="2013-02-15T15:17:00Z"/>
          <w:noProof/>
          <w:sz w:val="24"/>
          <w:szCs w:val="24"/>
          <w:lang w:eastAsia="ja-JP"/>
        </w:rPr>
      </w:pPr>
      <w:ins w:id="297" w:author="Aleksander Hansen" w:date="2013-02-15T15:17:00Z">
        <w:r>
          <w:rPr>
            <w:noProof/>
          </w:rPr>
          <w:t>Contango</w:t>
        </w:r>
        <w:r>
          <w:rPr>
            <w:noProof/>
          </w:rPr>
          <w:tab/>
        </w:r>
        <w:r>
          <w:rPr>
            <w:noProof/>
          </w:rPr>
          <w:fldChar w:fldCharType="begin"/>
        </w:r>
        <w:r>
          <w:rPr>
            <w:noProof/>
          </w:rPr>
          <w:instrText xml:space="preserve"> PAGEREF _Toc222561294 \h </w:instrText>
        </w:r>
        <w:r>
          <w:rPr>
            <w:noProof/>
          </w:rPr>
        </w:r>
      </w:ins>
      <w:r>
        <w:rPr>
          <w:noProof/>
        </w:rPr>
        <w:fldChar w:fldCharType="separate"/>
      </w:r>
      <w:ins w:id="298" w:author="Aleksander Hansen" w:date="2013-02-15T15:17:00Z">
        <w:r>
          <w:rPr>
            <w:noProof/>
          </w:rPr>
          <w:t>73</w:t>
        </w:r>
        <w:r>
          <w:rPr>
            <w:noProof/>
          </w:rPr>
          <w:fldChar w:fldCharType="end"/>
        </w:r>
      </w:ins>
    </w:p>
    <w:p w14:paraId="799BD453" w14:textId="77777777" w:rsidR="008D32BD" w:rsidRDefault="008D32BD">
      <w:pPr>
        <w:pStyle w:val="TOC3"/>
        <w:tabs>
          <w:tab w:val="right" w:leader="dot" w:pos="9080"/>
        </w:tabs>
        <w:rPr>
          <w:ins w:id="299" w:author="Aleksander Hansen" w:date="2013-02-15T15:17:00Z"/>
          <w:noProof/>
          <w:sz w:val="24"/>
          <w:szCs w:val="24"/>
          <w:lang w:eastAsia="ja-JP"/>
        </w:rPr>
      </w:pPr>
      <w:ins w:id="300" w:author="Aleksander Hansen" w:date="2013-02-15T15:17:00Z">
        <w:r>
          <w:rPr>
            <w:noProof/>
          </w:rPr>
          <w:t>Backwardation</w:t>
        </w:r>
        <w:r>
          <w:rPr>
            <w:noProof/>
          </w:rPr>
          <w:tab/>
        </w:r>
        <w:r>
          <w:rPr>
            <w:noProof/>
          </w:rPr>
          <w:fldChar w:fldCharType="begin"/>
        </w:r>
        <w:r>
          <w:rPr>
            <w:noProof/>
          </w:rPr>
          <w:instrText xml:space="preserve"> PAGEREF _Toc222561295 \h </w:instrText>
        </w:r>
        <w:r>
          <w:rPr>
            <w:noProof/>
          </w:rPr>
        </w:r>
      </w:ins>
      <w:r>
        <w:rPr>
          <w:noProof/>
        </w:rPr>
        <w:fldChar w:fldCharType="separate"/>
      </w:r>
      <w:ins w:id="301" w:author="Aleksander Hansen" w:date="2013-02-15T15:17:00Z">
        <w:r>
          <w:rPr>
            <w:noProof/>
          </w:rPr>
          <w:t>73</w:t>
        </w:r>
        <w:r>
          <w:rPr>
            <w:noProof/>
          </w:rPr>
          <w:fldChar w:fldCharType="end"/>
        </w:r>
      </w:ins>
    </w:p>
    <w:p w14:paraId="6A2D6BBC" w14:textId="77777777" w:rsidR="008D32BD" w:rsidRDefault="008D32BD">
      <w:pPr>
        <w:pStyle w:val="TOC3"/>
        <w:tabs>
          <w:tab w:val="right" w:leader="dot" w:pos="9080"/>
        </w:tabs>
        <w:rPr>
          <w:ins w:id="302" w:author="Aleksander Hansen" w:date="2013-02-15T15:17:00Z"/>
          <w:noProof/>
          <w:sz w:val="24"/>
          <w:szCs w:val="24"/>
          <w:lang w:eastAsia="ja-JP"/>
        </w:rPr>
      </w:pPr>
      <w:ins w:id="303" w:author="Aleksander Hansen" w:date="2013-02-15T15:17: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_Toc222561296 \h </w:instrText>
        </w:r>
        <w:r>
          <w:rPr>
            <w:noProof/>
          </w:rPr>
        </w:r>
      </w:ins>
      <w:r>
        <w:rPr>
          <w:noProof/>
        </w:rPr>
        <w:fldChar w:fldCharType="separate"/>
      </w:r>
      <w:ins w:id="304" w:author="Aleksander Hansen" w:date="2013-02-15T15:17:00Z">
        <w:r>
          <w:rPr>
            <w:noProof/>
          </w:rPr>
          <w:t>73</w:t>
        </w:r>
        <w:r>
          <w:rPr>
            <w:noProof/>
          </w:rPr>
          <w:fldChar w:fldCharType="end"/>
        </w:r>
      </w:ins>
    </w:p>
    <w:p w14:paraId="6B8B079A" w14:textId="77777777" w:rsidR="008D32BD" w:rsidRDefault="008D32BD">
      <w:pPr>
        <w:pStyle w:val="TOC2"/>
        <w:tabs>
          <w:tab w:val="right" w:leader="dot" w:pos="9080"/>
        </w:tabs>
        <w:rPr>
          <w:ins w:id="305" w:author="Aleksander Hansen" w:date="2013-02-15T15:17:00Z"/>
          <w:b w:val="0"/>
          <w:noProof/>
          <w:sz w:val="24"/>
          <w:szCs w:val="24"/>
          <w:lang w:eastAsia="ja-JP"/>
        </w:rPr>
      </w:pPr>
      <w:ins w:id="306" w:author="Aleksander Hansen" w:date="2013-02-15T15:17:00Z">
        <w:r>
          <w:rPr>
            <w:noProof/>
          </w:rPr>
          <w:t>Chapter Summary</w:t>
        </w:r>
        <w:r>
          <w:rPr>
            <w:noProof/>
          </w:rPr>
          <w:tab/>
        </w:r>
        <w:r>
          <w:rPr>
            <w:noProof/>
          </w:rPr>
          <w:fldChar w:fldCharType="begin"/>
        </w:r>
        <w:r>
          <w:rPr>
            <w:noProof/>
          </w:rPr>
          <w:instrText xml:space="preserve"> PAGEREF _Toc222561297 \h </w:instrText>
        </w:r>
        <w:r>
          <w:rPr>
            <w:noProof/>
          </w:rPr>
        </w:r>
      </w:ins>
      <w:r>
        <w:rPr>
          <w:noProof/>
        </w:rPr>
        <w:fldChar w:fldCharType="separate"/>
      </w:r>
      <w:ins w:id="307" w:author="Aleksander Hansen" w:date="2013-02-15T15:17:00Z">
        <w:r>
          <w:rPr>
            <w:noProof/>
          </w:rPr>
          <w:t>74</w:t>
        </w:r>
        <w:r>
          <w:rPr>
            <w:noProof/>
          </w:rPr>
          <w:fldChar w:fldCharType="end"/>
        </w:r>
      </w:ins>
    </w:p>
    <w:p w14:paraId="4FAF85E5" w14:textId="77777777" w:rsidR="008D32BD" w:rsidRDefault="008D32BD">
      <w:pPr>
        <w:pStyle w:val="TOC2"/>
        <w:tabs>
          <w:tab w:val="right" w:leader="dot" w:pos="9080"/>
        </w:tabs>
        <w:rPr>
          <w:ins w:id="308" w:author="Aleksander Hansen" w:date="2013-02-15T15:17:00Z"/>
          <w:b w:val="0"/>
          <w:noProof/>
          <w:sz w:val="24"/>
          <w:szCs w:val="24"/>
          <w:lang w:eastAsia="ja-JP"/>
        </w:rPr>
      </w:pPr>
      <w:ins w:id="309" w:author="Aleksander Hansen" w:date="2013-02-15T15:17:00Z">
        <w:r>
          <w:rPr>
            <w:noProof/>
          </w:rPr>
          <w:t>5 Questions &amp; Answers</w:t>
        </w:r>
        <w:r>
          <w:rPr>
            <w:noProof/>
          </w:rPr>
          <w:tab/>
        </w:r>
        <w:r>
          <w:rPr>
            <w:noProof/>
          </w:rPr>
          <w:fldChar w:fldCharType="begin"/>
        </w:r>
        <w:r>
          <w:rPr>
            <w:noProof/>
          </w:rPr>
          <w:instrText xml:space="preserve"> PAGEREF _Toc222561298 \h </w:instrText>
        </w:r>
        <w:r>
          <w:rPr>
            <w:noProof/>
          </w:rPr>
        </w:r>
      </w:ins>
      <w:r>
        <w:rPr>
          <w:noProof/>
        </w:rPr>
        <w:fldChar w:fldCharType="separate"/>
      </w:r>
      <w:ins w:id="310" w:author="Aleksander Hansen" w:date="2013-02-15T15:17:00Z">
        <w:r>
          <w:rPr>
            <w:noProof/>
          </w:rPr>
          <w:t>75</w:t>
        </w:r>
        <w:r>
          <w:rPr>
            <w:noProof/>
          </w:rPr>
          <w:fldChar w:fldCharType="end"/>
        </w:r>
      </w:ins>
    </w:p>
    <w:p w14:paraId="1BB09236" w14:textId="77777777" w:rsidR="008D32BD" w:rsidRDefault="008D32BD">
      <w:pPr>
        <w:pStyle w:val="TOC3"/>
        <w:tabs>
          <w:tab w:val="right" w:leader="dot" w:pos="9080"/>
        </w:tabs>
        <w:rPr>
          <w:ins w:id="311" w:author="Aleksander Hansen" w:date="2013-02-15T15:17:00Z"/>
          <w:noProof/>
          <w:sz w:val="24"/>
          <w:szCs w:val="24"/>
          <w:lang w:eastAsia="ja-JP"/>
        </w:rPr>
      </w:pPr>
      <w:ins w:id="312" w:author="Aleksander Hansen" w:date="2013-02-15T15:17:00Z">
        <w:r>
          <w:rPr>
            <w:noProof/>
          </w:rPr>
          <w:t>Questions</w:t>
        </w:r>
        <w:r>
          <w:rPr>
            <w:noProof/>
          </w:rPr>
          <w:tab/>
        </w:r>
        <w:r>
          <w:rPr>
            <w:noProof/>
          </w:rPr>
          <w:fldChar w:fldCharType="begin"/>
        </w:r>
        <w:r>
          <w:rPr>
            <w:noProof/>
          </w:rPr>
          <w:instrText xml:space="preserve"> PAGEREF _Toc222561299 \h </w:instrText>
        </w:r>
        <w:r>
          <w:rPr>
            <w:noProof/>
          </w:rPr>
        </w:r>
      </w:ins>
      <w:r>
        <w:rPr>
          <w:noProof/>
        </w:rPr>
        <w:fldChar w:fldCharType="separate"/>
      </w:r>
      <w:ins w:id="313" w:author="Aleksander Hansen" w:date="2013-02-15T15:17:00Z">
        <w:r>
          <w:rPr>
            <w:noProof/>
          </w:rPr>
          <w:t>75</w:t>
        </w:r>
        <w:r>
          <w:rPr>
            <w:noProof/>
          </w:rPr>
          <w:fldChar w:fldCharType="end"/>
        </w:r>
      </w:ins>
    </w:p>
    <w:p w14:paraId="5FE5EA4C" w14:textId="77777777" w:rsidR="008D32BD" w:rsidRDefault="008D32BD">
      <w:pPr>
        <w:pStyle w:val="TOC3"/>
        <w:tabs>
          <w:tab w:val="right" w:leader="dot" w:pos="9080"/>
        </w:tabs>
        <w:rPr>
          <w:ins w:id="314" w:author="Aleksander Hansen" w:date="2013-02-15T15:17:00Z"/>
          <w:noProof/>
          <w:sz w:val="24"/>
          <w:szCs w:val="24"/>
          <w:lang w:eastAsia="ja-JP"/>
        </w:rPr>
      </w:pPr>
      <w:ins w:id="315" w:author="Aleksander Hansen" w:date="2013-02-15T15:17:00Z">
        <w:r>
          <w:rPr>
            <w:noProof/>
          </w:rPr>
          <w:t>Answers</w:t>
        </w:r>
        <w:r>
          <w:rPr>
            <w:noProof/>
          </w:rPr>
          <w:tab/>
        </w:r>
        <w:r>
          <w:rPr>
            <w:noProof/>
          </w:rPr>
          <w:fldChar w:fldCharType="begin"/>
        </w:r>
        <w:r>
          <w:rPr>
            <w:noProof/>
          </w:rPr>
          <w:instrText xml:space="preserve"> PAGEREF _Toc222561300 \h </w:instrText>
        </w:r>
        <w:r>
          <w:rPr>
            <w:noProof/>
          </w:rPr>
        </w:r>
      </w:ins>
      <w:r>
        <w:rPr>
          <w:noProof/>
        </w:rPr>
        <w:fldChar w:fldCharType="separate"/>
      </w:r>
      <w:ins w:id="316" w:author="Aleksander Hansen" w:date="2013-02-15T15:17:00Z">
        <w:r>
          <w:rPr>
            <w:noProof/>
          </w:rPr>
          <w:t>76</w:t>
        </w:r>
        <w:r>
          <w:rPr>
            <w:noProof/>
          </w:rPr>
          <w:fldChar w:fldCharType="end"/>
        </w:r>
      </w:ins>
    </w:p>
    <w:p w14:paraId="125A46CB" w14:textId="77777777" w:rsidR="008D32BD" w:rsidRDefault="008D32BD">
      <w:pPr>
        <w:pStyle w:val="TOC1"/>
        <w:tabs>
          <w:tab w:val="right" w:leader="dot" w:pos="9080"/>
        </w:tabs>
        <w:rPr>
          <w:ins w:id="317" w:author="Aleksander Hansen" w:date="2013-02-15T15:17:00Z"/>
          <w:b w:val="0"/>
          <w:noProof/>
          <w:lang w:eastAsia="ja-JP"/>
        </w:rPr>
      </w:pPr>
      <w:ins w:id="318" w:author="Aleksander Hansen" w:date="2013-02-15T15:17:00Z">
        <w:r w:rsidRPr="00C8533A">
          <w:rPr>
            <w:rFonts w:ascii="Calibri" w:hAnsi="Calibri"/>
            <w:noProof/>
          </w:rPr>
          <w:t>Hull, Chapter 6: Interest Rate Futures</w:t>
        </w:r>
        <w:r>
          <w:rPr>
            <w:noProof/>
          </w:rPr>
          <w:tab/>
        </w:r>
        <w:r>
          <w:rPr>
            <w:noProof/>
          </w:rPr>
          <w:fldChar w:fldCharType="begin"/>
        </w:r>
        <w:r>
          <w:rPr>
            <w:noProof/>
          </w:rPr>
          <w:instrText xml:space="preserve"> PAGEREF _Toc222561301 \h </w:instrText>
        </w:r>
        <w:r>
          <w:rPr>
            <w:noProof/>
          </w:rPr>
        </w:r>
      </w:ins>
      <w:r>
        <w:rPr>
          <w:noProof/>
        </w:rPr>
        <w:fldChar w:fldCharType="separate"/>
      </w:r>
      <w:ins w:id="319" w:author="Aleksander Hansen" w:date="2013-02-15T15:17:00Z">
        <w:r>
          <w:rPr>
            <w:noProof/>
          </w:rPr>
          <w:t>77</w:t>
        </w:r>
        <w:r>
          <w:rPr>
            <w:noProof/>
          </w:rPr>
          <w:fldChar w:fldCharType="end"/>
        </w:r>
      </w:ins>
    </w:p>
    <w:p w14:paraId="2C5AA3C7" w14:textId="77777777" w:rsidR="008D32BD" w:rsidRDefault="008D32BD">
      <w:pPr>
        <w:pStyle w:val="TOC2"/>
        <w:tabs>
          <w:tab w:val="right" w:leader="dot" w:pos="9080"/>
        </w:tabs>
        <w:rPr>
          <w:ins w:id="320" w:author="Aleksander Hansen" w:date="2013-02-15T15:17:00Z"/>
          <w:b w:val="0"/>
          <w:noProof/>
          <w:sz w:val="24"/>
          <w:szCs w:val="24"/>
          <w:lang w:eastAsia="ja-JP"/>
        </w:rPr>
      </w:pPr>
      <w:ins w:id="321" w:author="Aleksander Hansen" w:date="2013-02-15T15:17: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_Toc222561302 \h </w:instrText>
        </w:r>
        <w:r>
          <w:rPr>
            <w:noProof/>
          </w:rPr>
        </w:r>
      </w:ins>
      <w:r>
        <w:rPr>
          <w:noProof/>
        </w:rPr>
        <w:fldChar w:fldCharType="separate"/>
      </w:r>
      <w:ins w:id="322" w:author="Aleksander Hansen" w:date="2013-02-15T15:17:00Z">
        <w:r>
          <w:rPr>
            <w:noProof/>
          </w:rPr>
          <w:t>78</w:t>
        </w:r>
        <w:r>
          <w:rPr>
            <w:noProof/>
          </w:rPr>
          <w:fldChar w:fldCharType="end"/>
        </w:r>
      </w:ins>
    </w:p>
    <w:p w14:paraId="2C49CE74" w14:textId="77777777" w:rsidR="008D32BD" w:rsidRDefault="008D32BD">
      <w:pPr>
        <w:pStyle w:val="TOC3"/>
        <w:tabs>
          <w:tab w:val="right" w:leader="dot" w:pos="9080"/>
        </w:tabs>
        <w:rPr>
          <w:ins w:id="323" w:author="Aleksander Hansen" w:date="2013-02-15T15:17:00Z"/>
          <w:noProof/>
          <w:sz w:val="24"/>
          <w:szCs w:val="24"/>
          <w:lang w:eastAsia="ja-JP"/>
        </w:rPr>
      </w:pPr>
      <w:ins w:id="324" w:author="Aleksander Hansen" w:date="2013-02-15T15:17:00Z">
        <w:r>
          <w:rPr>
            <w:noProof/>
          </w:rPr>
          <w:t>Day count conventions are important for computing accrued interest:</w:t>
        </w:r>
        <w:r>
          <w:rPr>
            <w:noProof/>
          </w:rPr>
          <w:tab/>
        </w:r>
        <w:r>
          <w:rPr>
            <w:noProof/>
          </w:rPr>
          <w:fldChar w:fldCharType="begin"/>
        </w:r>
        <w:r>
          <w:rPr>
            <w:noProof/>
          </w:rPr>
          <w:instrText xml:space="preserve"> PAGEREF _Toc222561303 \h </w:instrText>
        </w:r>
        <w:r>
          <w:rPr>
            <w:noProof/>
          </w:rPr>
        </w:r>
      </w:ins>
      <w:r>
        <w:rPr>
          <w:noProof/>
        </w:rPr>
        <w:fldChar w:fldCharType="separate"/>
      </w:r>
      <w:ins w:id="325" w:author="Aleksander Hansen" w:date="2013-02-15T15:17:00Z">
        <w:r>
          <w:rPr>
            <w:noProof/>
          </w:rPr>
          <w:t>78</w:t>
        </w:r>
        <w:r>
          <w:rPr>
            <w:noProof/>
          </w:rPr>
          <w:fldChar w:fldCharType="end"/>
        </w:r>
      </w:ins>
    </w:p>
    <w:p w14:paraId="268204B8" w14:textId="77777777" w:rsidR="008D32BD" w:rsidRDefault="008D32BD">
      <w:pPr>
        <w:pStyle w:val="TOC3"/>
        <w:tabs>
          <w:tab w:val="right" w:leader="dot" w:pos="9080"/>
        </w:tabs>
        <w:rPr>
          <w:ins w:id="326" w:author="Aleksander Hansen" w:date="2013-02-15T15:17:00Z"/>
          <w:noProof/>
          <w:sz w:val="24"/>
          <w:szCs w:val="24"/>
          <w:lang w:eastAsia="ja-JP"/>
        </w:rPr>
      </w:pPr>
      <w:ins w:id="327" w:author="Aleksander Hansen" w:date="2013-02-15T15:17:00Z">
        <w:r>
          <w:rPr>
            <w:noProof/>
          </w:rPr>
          <w:t>Money Market instruments include:</w:t>
        </w:r>
        <w:r>
          <w:rPr>
            <w:noProof/>
          </w:rPr>
          <w:tab/>
        </w:r>
        <w:r>
          <w:rPr>
            <w:noProof/>
          </w:rPr>
          <w:fldChar w:fldCharType="begin"/>
        </w:r>
        <w:r>
          <w:rPr>
            <w:noProof/>
          </w:rPr>
          <w:instrText xml:space="preserve"> PAGEREF _Toc222561304 \h </w:instrText>
        </w:r>
        <w:r>
          <w:rPr>
            <w:noProof/>
          </w:rPr>
        </w:r>
      </w:ins>
      <w:r>
        <w:rPr>
          <w:noProof/>
        </w:rPr>
        <w:fldChar w:fldCharType="separate"/>
      </w:r>
      <w:ins w:id="328" w:author="Aleksander Hansen" w:date="2013-02-15T15:17:00Z">
        <w:r>
          <w:rPr>
            <w:noProof/>
          </w:rPr>
          <w:t>78</w:t>
        </w:r>
        <w:r>
          <w:rPr>
            <w:noProof/>
          </w:rPr>
          <w:fldChar w:fldCharType="end"/>
        </w:r>
      </w:ins>
    </w:p>
    <w:p w14:paraId="64FBD2BF" w14:textId="77777777" w:rsidR="008D32BD" w:rsidRDefault="008D32BD">
      <w:pPr>
        <w:pStyle w:val="TOC3"/>
        <w:tabs>
          <w:tab w:val="right" w:leader="dot" w:pos="9080"/>
        </w:tabs>
        <w:rPr>
          <w:ins w:id="329" w:author="Aleksander Hansen" w:date="2013-02-15T15:17:00Z"/>
          <w:noProof/>
          <w:sz w:val="24"/>
          <w:szCs w:val="24"/>
          <w:lang w:eastAsia="ja-JP"/>
        </w:rPr>
      </w:pPr>
      <w:ins w:id="330" w:author="Aleksander Hansen" w:date="2013-02-15T15:17:00Z">
        <w:r>
          <w:rPr>
            <w:noProof/>
          </w:rPr>
          <w:t>Capital Market Instruments include:</w:t>
        </w:r>
        <w:r>
          <w:rPr>
            <w:noProof/>
          </w:rPr>
          <w:tab/>
        </w:r>
        <w:r>
          <w:rPr>
            <w:noProof/>
          </w:rPr>
          <w:fldChar w:fldCharType="begin"/>
        </w:r>
        <w:r>
          <w:rPr>
            <w:noProof/>
          </w:rPr>
          <w:instrText xml:space="preserve"> PAGEREF _Toc222561305 \h </w:instrText>
        </w:r>
        <w:r>
          <w:rPr>
            <w:noProof/>
          </w:rPr>
        </w:r>
      </w:ins>
      <w:r>
        <w:rPr>
          <w:noProof/>
        </w:rPr>
        <w:fldChar w:fldCharType="separate"/>
      </w:r>
      <w:ins w:id="331" w:author="Aleksander Hansen" w:date="2013-02-15T15:17:00Z">
        <w:r>
          <w:rPr>
            <w:noProof/>
          </w:rPr>
          <w:t>78</w:t>
        </w:r>
        <w:r>
          <w:rPr>
            <w:noProof/>
          </w:rPr>
          <w:fldChar w:fldCharType="end"/>
        </w:r>
      </w:ins>
    </w:p>
    <w:p w14:paraId="2BD0C34D" w14:textId="77777777" w:rsidR="008D32BD" w:rsidRDefault="008D32BD">
      <w:pPr>
        <w:pStyle w:val="TOC2"/>
        <w:tabs>
          <w:tab w:val="right" w:leader="dot" w:pos="9080"/>
        </w:tabs>
        <w:rPr>
          <w:ins w:id="332" w:author="Aleksander Hansen" w:date="2013-02-15T15:17:00Z"/>
          <w:b w:val="0"/>
          <w:noProof/>
          <w:sz w:val="24"/>
          <w:szCs w:val="24"/>
          <w:lang w:eastAsia="ja-JP"/>
        </w:rPr>
      </w:pPr>
      <w:ins w:id="333" w:author="Aleksander Hansen" w:date="2013-02-15T15:17:00Z">
        <w:r>
          <w:rPr>
            <w:noProof/>
          </w:rPr>
          <w:t>Calculate the conversion of a discount rate to a price for a U.S. Treasury bill.</w:t>
        </w:r>
        <w:r>
          <w:rPr>
            <w:noProof/>
          </w:rPr>
          <w:tab/>
        </w:r>
        <w:r>
          <w:rPr>
            <w:noProof/>
          </w:rPr>
          <w:fldChar w:fldCharType="begin"/>
        </w:r>
        <w:r>
          <w:rPr>
            <w:noProof/>
          </w:rPr>
          <w:instrText xml:space="preserve"> PAGEREF _Toc222561306 \h </w:instrText>
        </w:r>
        <w:r>
          <w:rPr>
            <w:noProof/>
          </w:rPr>
        </w:r>
      </w:ins>
      <w:r>
        <w:rPr>
          <w:noProof/>
        </w:rPr>
        <w:fldChar w:fldCharType="separate"/>
      </w:r>
      <w:ins w:id="334" w:author="Aleksander Hansen" w:date="2013-02-15T15:17:00Z">
        <w:r>
          <w:rPr>
            <w:noProof/>
          </w:rPr>
          <w:t>79</w:t>
        </w:r>
        <w:r>
          <w:rPr>
            <w:noProof/>
          </w:rPr>
          <w:fldChar w:fldCharType="end"/>
        </w:r>
      </w:ins>
    </w:p>
    <w:p w14:paraId="02E1399E" w14:textId="77777777" w:rsidR="008D32BD" w:rsidRDefault="008D32BD">
      <w:pPr>
        <w:pStyle w:val="TOC2"/>
        <w:tabs>
          <w:tab w:val="right" w:leader="dot" w:pos="9080"/>
        </w:tabs>
        <w:rPr>
          <w:ins w:id="335" w:author="Aleksander Hansen" w:date="2013-02-15T15:17:00Z"/>
          <w:b w:val="0"/>
          <w:noProof/>
          <w:sz w:val="24"/>
          <w:szCs w:val="24"/>
          <w:lang w:eastAsia="ja-JP"/>
        </w:rPr>
      </w:pPr>
      <w:ins w:id="336" w:author="Aleksander Hansen" w:date="2013-02-15T15:17: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_Toc222561307 \h </w:instrText>
        </w:r>
        <w:r>
          <w:rPr>
            <w:noProof/>
          </w:rPr>
        </w:r>
      </w:ins>
      <w:r>
        <w:rPr>
          <w:noProof/>
        </w:rPr>
        <w:fldChar w:fldCharType="separate"/>
      </w:r>
      <w:ins w:id="337" w:author="Aleksander Hansen" w:date="2013-02-15T15:17:00Z">
        <w:r>
          <w:rPr>
            <w:noProof/>
          </w:rPr>
          <w:t>80</w:t>
        </w:r>
        <w:r>
          <w:rPr>
            <w:noProof/>
          </w:rPr>
          <w:fldChar w:fldCharType="end"/>
        </w:r>
      </w:ins>
    </w:p>
    <w:p w14:paraId="156C114E" w14:textId="77777777" w:rsidR="008D32BD" w:rsidRDefault="008D32BD">
      <w:pPr>
        <w:pStyle w:val="TOC3"/>
        <w:tabs>
          <w:tab w:val="right" w:leader="dot" w:pos="9080"/>
        </w:tabs>
        <w:rPr>
          <w:ins w:id="338" w:author="Aleksander Hansen" w:date="2013-02-15T15:17:00Z"/>
          <w:noProof/>
          <w:sz w:val="24"/>
          <w:szCs w:val="24"/>
          <w:lang w:eastAsia="ja-JP"/>
        </w:rPr>
      </w:pPr>
      <w:ins w:id="339" w:author="Aleksander Hansen" w:date="2013-02-15T15:17:00Z">
        <w:r>
          <w:rPr>
            <w:noProof/>
          </w:rPr>
          <w:t>Clean Price</w:t>
        </w:r>
        <w:r>
          <w:rPr>
            <w:noProof/>
          </w:rPr>
          <w:tab/>
        </w:r>
        <w:r>
          <w:rPr>
            <w:noProof/>
          </w:rPr>
          <w:fldChar w:fldCharType="begin"/>
        </w:r>
        <w:r>
          <w:rPr>
            <w:noProof/>
          </w:rPr>
          <w:instrText xml:space="preserve"> PAGEREF _Toc222561308 \h </w:instrText>
        </w:r>
        <w:r>
          <w:rPr>
            <w:noProof/>
          </w:rPr>
        </w:r>
      </w:ins>
      <w:r>
        <w:rPr>
          <w:noProof/>
        </w:rPr>
        <w:fldChar w:fldCharType="separate"/>
      </w:r>
      <w:ins w:id="340" w:author="Aleksander Hansen" w:date="2013-02-15T15:17:00Z">
        <w:r>
          <w:rPr>
            <w:noProof/>
          </w:rPr>
          <w:t>80</w:t>
        </w:r>
        <w:r>
          <w:rPr>
            <w:noProof/>
          </w:rPr>
          <w:fldChar w:fldCharType="end"/>
        </w:r>
      </w:ins>
    </w:p>
    <w:p w14:paraId="6DE0ABF0" w14:textId="77777777" w:rsidR="008D32BD" w:rsidRDefault="008D32BD">
      <w:pPr>
        <w:pStyle w:val="TOC3"/>
        <w:tabs>
          <w:tab w:val="right" w:leader="dot" w:pos="9080"/>
        </w:tabs>
        <w:rPr>
          <w:ins w:id="341" w:author="Aleksander Hansen" w:date="2013-02-15T15:17:00Z"/>
          <w:noProof/>
          <w:sz w:val="24"/>
          <w:szCs w:val="24"/>
          <w:lang w:eastAsia="ja-JP"/>
        </w:rPr>
      </w:pPr>
      <w:ins w:id="342" w:author="Aleksander Hansen" w:date="2013-02-15T15:17:00Z">
        <w:r>
          <w:rPr>
            <w:noProof/>
          </w:rPr>
          <w:t>Dirty Price</w:t>
        </w:r>
        <w:r>
          <w:rPr>
            <w:noProof/>
          </w:rPr>
          <w:tab/>
        </w:r>
        <w:r>
          <w:rPr>
            <w:noProof/>
          </w:rPr>
          <w:fldChar w:fldCharType="begin"/>
        </w:r>
        <w:r>
          <w:rPr>
            <w:noProof/>
          </w:rPr>
          <w:instrText xml:space="preserve"> PAGEREF _Toc222561309 \h </w:instrText>
        </w:r>
        <w:r>
          <w:rPr>
            <w:noProof/>
          </w:rPr>
        </w:r>
      </w:ins>
      <w:r>
        <w:rPr>
          <w:noProof/>
        </w:rPr>
        <w:fldChar w:fldCharType="separate"/>
      </w:r>
      <w:ins w:id="343" w:author="Aleksander Hansen" w:date="2013-02-15T15:17:00Z">
        <w:r>
          <w:rPr>
            <w:noProof/>
          </w:rPr>
          <w:t>80</w:t>
        </w:r>
        <w:r>
          <w:rPr>
            <w:noProof/>
          </w:rPr>
          <w:fldChar w:fldCharType="end"/>
        </w:r>
      </w:ins>
    </w:p>
    <w:p w14:paraId="5F30F56B" w14:textId="77777777" w:rsidR="008D32BD" w:rsidRDefault="008D32BD">
      <w:pPr>
        <w:pStyle w:val="TOC2"/>
        <w:tabs>
          <w:tab w:val="right" w:leader="dot" w:pos="9080"/>
        </w:tabs>
        <w:rPr>
          <w:ins w:id="344" w:author="Aleksander Hansen" w:date="2013-02-15T15:17:00Z"/>
          <w:b w:val="0"/>
          <w:noProof/>
          <w:sz w:val="24"/>
          <w:szCs w:val="24"/>
          <w:lang w:eastAsia="ja-JP"/>
        </w:rPr>
      </w:pPr>
      <w:ins w:id="345" w:author="Aleksander Hansen" w:date="2013-02-15T15:17:00Z">
        <w:r>
          <w:rPr>
            <w:noProof/>
          </w:rPr>
          <w:t>Explain and calculate a US Treasury bond Futures contract conversion factor</w:t>
        </w:r>
        <w:r>
          <w:rPr>
            <w:noProof/>
          </w:rPr>
          <w:tab/>
        </w:r>
        <w:r>
          <w:rPr>
            <w:noProof/>
          </w:rPr>
          <w:fldChar w:fldCharType="begin"/>
        </w:r>
        <w:r>
          <w:rPr>
            <w:noProof/>
          </w:rPr>
          <w:instrText xml:space="preserve"> PAGEREF _Toc222561310 \h </w:instrText>
        </w:r>
        <w:r>
          <w:rPr>
            <w:noProof/>
          </w:rPr>
        </w:r>
      </w:ins>
      <w:r>
        <w:rPr>
          <w:noProof/>
        </w:rPr>
        <w:fldChar w:fldCharType="separate"/>
      </w:r>
      <w:ins w:id="346" w:author="Aleksander Hansen" w:date="2013-02-15T15:17:00Z">
        <w:r>
          <w:rPr>
            <w:noProof/>
          </w:rPr>
          <w:t>81</w:t>
        </w:r>
        <w:r>
          <w:rPr>
            <w:noProof/>
          </w:rPr>
          <w:fldChar w:fldCharType="end"/>
        </w:r>
      </w:ins>
    </w:p>
    <w:p w14:paraId="744404FA" w14:textId="77777777" w:rsidR="008D32BD" w:rsidRDefault="008D32BD">
      <w:pPr>
        <w:pStyle w:val="TOC2"/>
        <w:tabs>
          <w:tab w:val="right" w:leader="dot" w:pos="9080"/>
        </w:tabs>
        <w:rPr>
          <w:ins w:id="347" w:author="Aleksander Hansen" w:date="2013-02-15T15:17:00Z"/>
          <w:b w:val="0"/>
          <w:noProof/>
          <w:sz w:val="24"/>
          <w:szCs w:val="24"/>
          <w:lang w:eastAsia="ja-JP"/>
        </w:rPr>
      </w:pPr>
      <w:ins w:id="348" w:author="Aleksander Hansen" w:date="2013-02-15T15:17:00Z">
        <w:r>
          <w:rPr>
            <w:noProof/>
          </w:rPr>
          <w:t>Calculate the cost of delivering a bond into a Treasury bond Futures contract</w:t>
        </w:r>
        <w:r>
          <w:rPr>
            <w:noProof/>
          </w:rPr>
          <w:tab/>
        </w:r>
        <w:r>
          <w:rPr>
            <w:noProof/>
          </w:rPr>
          <w:fldChar w:fldCharType="begin"/>
        </w:r>
        <w:r>
          <w:rPr>
            <w:noProof/>
          </w:rPr>
          <w:instrText xml:space="preserve"> PAGEREF _Toc222561311 \h </w:instrText>
        </w:r>
        <w:r>
          <w:rPr>
            <w:noProof/>
          </w:rPr>
        </w:r>
      </w:ins>
      <w:r>
        <w:rPr>
          <w:noProof/>
        </w:rPr>
        <w:fldChar w:fldCharType="separate"/>
      </w:r>
      <w:ins w:id="349" w:author="Aleksander Hansen" w:date="2013-02-15T15:17:00Z">
        <w:r>
          <w:rPr>
            <w:noProof/>
          </w:rPr>
          <w:t>82</w:t>
        </w:r>
        <w:r>
          <w:rPr>
            <w:noProof/>
          </w:rPr>
          <w:fldChar w:fldCharType="end"/>
        </w:r>
      </w:ins>
    </w:p>
    <w:p w14:paraId="707FD55E" w14:textId="77777777" w:rsidR="008D32BD" w:rsidRDefault="008D32BD">
      <w:pPr>
        <w:pStyle w:val="TOC2"/>
        <w:tabs>
          <w:tab w:val="right" w:leader="dot" w:pos="9080"/>
        </w:tabs>
        <w:rPr>
          <w:ins w:id="350" w:author="Aleksander Hansen" w:date="2013-02-15T15:17:00Z"/>
          <w:b w:val="0"/>
          <w:noProof/>
          <w:sz w:val="24"/>
          <w:szCs w:val="24"/>
          <w:lang w:eastAsia="ja-JP"/>
        </w:rPr>
      </w:pPr>
      <w:ins w:id="351" w:author="Aleksander Hansen" w:date="2013-02-15T15:17:00Z">
        <w:r>
          <w:rPr>
            <w:noProof/>
          </w:rPr>
          <w:t>Describe the impact of the level and shape of the yield curve on the cheapest</w:t>
        </w:r>
        <w:r w:rsidRPr="00C8533A">
          <w:rPr>
            <w:rFonts w:cs="Monaco" w:hint="eastAsia"/>
            <w:noProof/>
          </w:rPr>
          <w:t>‐</w:t>
        </w:r>
        <w:r>
          <w:rPr>
            <w:noProof/>
          </w:rPr>
          <w:t>to</w:t>
        </w:r>
        <w:r w:rsidRPr="00C8533A">
          <w:rPr>
            <w:rFonts w:cs="Monaco" w:hint="eastAsia"/>
            <w:noProof/>
          </w:rPr>
          <w:t>‐</w:t>
        </w:r>
        <w:r>
          <w:rPr>
            <w:noProof/>
          </w:rPr>
          <w:t>deliver bond decision</w:t>
        </w:r>
        <w:r>
          <w:rPr>
            <w:noProof/>
          </w:rPr>
          <w:tab/>
        </w:r>
        <w:r>
          <w:rPr>
            <w:noProof/>
          </w:rPr>
          <w:fldChar w:fldCharType="begin"/>
        </w:r>
        <w:r>
          <w:rPr>
            <w:noProof/>
          </w:rPr>
          <w:instrText xml:space="preserve"> PAGEREF _Toc222561312 \h </w:instrText>
        </w:r>
        <w:r>
          <w:rPr>
            <w:noProof/>
          </w:rPr>
        </w:r>
      </w:ins>
      <w:r>
        <w:rPr>
          <w:noProof/>
        </w:rPr>
        <w:fldChar w:fldCharType="separate"/>
      </w:r>
      <w:ins w:id="352" w:author="Aleksander Hansen" w:date="2013-02-15T15:17:00Z">
        <w:r>
          <w:rPr>
            <w:noProof/>
          </w:rPr>
          <w:t>82</w:t>
        </w:r>
        <w:r>
          <w:rPr>
            <w:noProof/>
          </w:rPr>
          <w:fldChar w:fldCharType="end"/>
        </w:r>
      </w:ins>
    </w:p>
    <w:p w14:paraId="73295C60" w14:textId="77777777" w:rsidR="008D32BD" w:rsidRDefault="008D32BD">
      <w:pPr>
        <w:pStyle w:val="TOC2"/>
        <w:tabs>
          <w:tab w:val="right" w:leader="dot" w:pos="9080"/>
        </w:tabs>
        <w:rPr>
          <w:ins w:id="353" w:author="Aleksander Hansen" w:date="2013-02-15T15:17:00Z"/>
          <w:b w:val="0"/>
          <w:noProof/>
          <w:sz w:val="24"/>
          <w:szCs w:val="24"/>
          <w:lang w:eastAsia="ja-JP"/>
        </w:rPr>
      </w:pPr>
      <w:ins w:id="354" w:author="Aleksander Hansen" w:date="2013-02-15T15:17:00Z">
        <w:r>
          <w:rPr>
            <w:noProof/>
          </w:rPr>
          <w:t>Calculate the theoretical Futures price for a Treasury bond Futures contract</w:t>
        </w:r>
        <w:r>
          <w:rPr>
            <w:noProof/>
          </w:rPr>
          <w:tab/>
        </w:r>
        <w:r>
          <w:rPr>
            <w:noProof/>
          </w:rPr>
          <w:fldChar w:fldCharType="begin"/>
        </w:r>
        <w:r>
          <w:rPr>
            <w:noProof/>
          </w:rPr>
          <w:instrText xml:space="preserve"> PAGEREF _Toc222561313 \h </w:instrText>
        </w:r>
        <w:r>
          <w:rPr>
            <w:noProof/>
          </w:rPr>
        </w:r>
      </w:ins>
      <w:r>
        <w:rPr>
          <w:noProof/>
        </w:rPr>
        <w:fldChar w:fldCharType="separate"/>
      </w:r>
      <w:ins w:id="355" w:author="Aleksander Hansen" w:date="2013-02-15T15:17:00Z">
        <w:r>
          <w:rPr>
            <w:noProof/>
          </w:rPr>
          <w:t>82</w:t>
        </w:r>
        <w:r>
          <w:rPr>
            <w:noProof/>
          </w:rPr>
          <w:fldChar w:fldCharType="end"/>
        </w:r>
      </w:ins>
    </w:p>
    <w:p w14:paraId="14C9B801" w14:textId="77777777" w:rsidR="008D32BD" w:rsidRDefault="008D32BD">
      <w:pPr>
        <w:pStyle w:val="TOC2"/>
        <w:tabs>
          <w:tab w:val="right" w:leader="dot" w:pos="9080"/>
        </w:tabs>
        <w:rPr>
          <w:ins w:id="356" w:author="Aleksander Hansen" w:date="2013-02-15T15:17:00Z"/>
          <w:b w:val="0"/>
          <w:noProof/>
          <w:sz w:val="24"/>
          <w:szCs w:val="24"/>
          <w:lang w:eastAsia="ja-JP"/>
        </w:rPr>
      </w:pPr>
      <w:ins w:id="357" w:author="Aleksander Hansen" w:date="2013-02-15T15:17:00Z">
        <w:r>
          <w:rPr>
            <w:noProof/>
          </w:rPr>
          <w:t>Calculate the final contract price on a Eurodollar Futures contract</w:t>
        </w:r>
        <w:r>
          <w:rPr>
            <w:noProof/>
          </w:rPr>
          <w:tab/>
        </w:r>
        <w:r>
          <w:rPr>
            <w:noProof/>
          </w:rPr>
          <w:fldChar w:fldCharType="begin"/>
        </w:r>
        <w:r>
          <w:rPr>
            <w:noProof/>
          </w:rPr>
          <w:instrText xml:space="preserve"> PAGEREF _Toc222561314 \h </w:instrText>
        </w:r>
        <w:r>
          <w:rPr>
            <w:noProof/>
          </w:rPr>
        </w:r>
      </w:ins>
      <w:r>
        <w:rPr>
          <w:noProof/>
        </w:rPr>
        <w:fldChar w:fldCharType="separate"/>
      </w:r>
      <w:ins w:id="358" w:author="Aleksander Hansen" w:date="2013-02-15T15:17:00Z">
        <w:r>
          <w:rPr>
            <w:noProof/>
          </w:rPr>
          <w:t>84</w:t>
        </w:r>
        <w:r>
          <w:rPr>
            <w:noProof/>
          </w:rPr>
          <w:fldChar w:fldCharType="end"/>
        </w:r>
      </w:ins>
    </w:p>
    <w:p w14:paraId="19A4ABD9" w14:textId="77777777" w:rsidR="008D32BD" w:rsidRDefault="008D32BD">
      <w:pPr>
        <w:pStyle w:val="TOC2"/>
        <w:tabs>
          <w:tab w:val="right" w:leader="dot" w:pos="9080"/>
        </w:tabs>
        <w:rPr>
          <w:ins w:id="359" w:author="Aleksander Hansen" w:date="2013-02-15T15:17:00Z"/>
          <w:b w:val="0"/>
          <w:noProof/>
          <w:sz w:val="24"/>
          <w:szCs w:val="24"/>
          <w:lang w:eastAsia="ja-JP"/>
        </w:rPr>
      </w:pPr>
      <w:ins w:id="360" w:author="Aleksander Hansen" w:date="2013-02-15T15:17:00Z">
        <w:r>
          <w:rPr>
            <w:noProof/>
          </w:rPr>
          <w:t>Describe and compute the Eurodollar Futures contract convexity adjustment</w:t>
        </w:r>
        <w:r>
          <w:rPr>
            <w:noProof/>
          </w:rPr>
          <w:tab/>
        </w:r>
        <w:r>
          <w:rPr>
            <w:noProof/>
          </w:rPr>
          <w:fldChar w:fldCharType="begin"/>
        </w:r>
        <w:r>
          <w:rPr>
            <w:noProof/>
          </w:rPr>
          <w:instrText xml:space="preserve"> PAGEREF _Toc222561315 \h </w:instrText>
        </w:r>
        <w:r>
          <w:rPr>
            <w:noProof/>
          </w:rPr>
        </w:r>
      </w:ins>
      <w:r>
        <w:rPr>
          <w:noProof/>
        </w:rPr>
        <w:fldChar w:fldCharType="separate"/>
      </w:r>
      <w:ins w:id="361" w:author="Aleksander Hansen" w:date="2013-02-15T15:17:00Z">
        <w:r>
          <w:rPr>
            <w:noProof/>
          </w:rPr>
          <w:t>84</w:t>
        </w:r>
        <w:r>
          <w:rPr>
            <w:noProof/>
          </w:rPr>
          <w:fldChar w:fldCharType="end"/>
        </w:r>
      </w:ins>
    </w:p>
    <w:p w14:paraId="5D61611F" w14:textId="77777777" w:rsidR="008D32BD" w:rsidRDefault="008D32BD">
      <w:pPr>
        <w:pStyle w:val="TOC2"/>
        <w:tabs>
          <w:tab w:val="right" w:leader="dot" w:pos="9080"/>
        </w:tabs>
        <w:rPr>
          <w:ins w:id="362" w:author="Aleksander Hansen" w:date="2013-02-15T15:17:00Z"/>
          <w:b w:val="0"/>
          <w:noProof/>
          <w:sz w:val="24"/>
          <w:szCs w:val="24"/>
          <w:lang w:eastAsia="ja-JP"/>
        </w:rPr>
      </w:pPr>
      <w:ins w:id="363" w:author="Aleksander Hansen" w:date="2013-02-15T15:17:00Z">
        <w:r>
          <w:rPr>
            <w:noProof/>
          </w:rPr>
          <w:t>Explain how Eurodollar Futures can be used to extend the LIBOR zero curve</w:t>
        </w:r>
        <w:r>
          <w:rPr>
            <w:noProof/>
          </w:rPr>
          <w:tab/>
        </w:r>
        <w:r>
          <w:rPr>
            <w:noProof/>
          </w:rPr>
          <w:fldChar w:fldCharType="begin"/>
        </w:r>
        <w:r>
          <w:rPr>
            <w:noProof/>
          </w:rPr>
          <w:instrText xml:space="preserve"> PAGEREF _Toc222561316 \h </w:instrText>
        </w:r>
        <w:r>
          <w:rPr>
            <w:noProof/>
          </w:rPr>
        </w:r>
      </w:ins>
      <w:r>
        <w:rPr>
          <w:noProof/>
        </w:rPr>
        <w:fldChar w:fldCharType="separate"/>
      </w:r>
      <w:ins w:id="364" w:author="Aleksander Hansen" w:date="2013-02-15T15:17:00Z">
        <w:r>
          <w:rPr>
            <w:noProof/>
          </w:rPr>
          <w:t>85</w:t>
        </w:r>
        <w:r>
          <w:rPr>
            <w:noProof/>
          </w:rPr>
          <w:fldChar w:fldCharType="end"/>
        </w:r>
      </w:ins>
    </w:p>
    <w:p w14:paraId="7BD7D26D" w14:textId="77777777" w:rsidR="008D32BD" w:rsidRDefault="008D32BD">
      <w:pPr>
        <w:pStyle w:val="TOC2"/>
        <w:tabs>
          <w:tab w:val="right" w:leader="dot" w:pos="9080"/>
        </w:tabs>
        <w:rPr>
          <w:ins w:id="365" w:author="Aleksander Hansen" w:date="2013-02-15T15:17:00Z"/>
          <w:b w:val="0"/>
          <w:noProof/>
          <w:sz w:val="24"/>
          <w:szCs w:val="24"/>
          <w:lang w:eastAsia="ja-JP"/>
        </w:rPr>
      </w:pPr>
      <w:ins w:id="366" w:author="Aleksander Hansen" w:date="2013-02-15T15:17:00Z">
        <w:r>
          <w:rPr>
            <w:noProof/>
          </w:rPr>
          <w:t>Calculate the duration</w:t>
        </w:r>
        <w:r w:rsidRPr="00C8533A">
          <w:rPr>
            <w:rFonts w:cs="Monaco" w:hint="eastAsia"/>
            <w:noProof/>
          </w:rPr>
          <w:t>‐</w:t>
        </w:r>
        <w:r>
          <w:rPr>
            <w:noProof/>
          </w:rPr>
          <w:t>based hedge ratio and describe a duration</w:t>
        </w:r>
        <w:r w:rsidRPr="00C8533A">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_Toc222561317 \h </w:instrText>
        </w:r>
        <w:r>
          <w:rPr>
            <w:noProof/>
          </w:rPr>
        </w:r>
      </w:ins>
      <w:r>
        <w:rPr>
          <w:noProof/>
        </w:rPr>
        <w:fldChar w:fldCharType="separate"/>
      </w:r>
      <w:ins w:id="367" w:author="Aleksander Hansen" w:date="2013-02-15T15:17:00Z">
        <w:r>
          <w:rPr>
            <w:noProof/>
          </w:rPr>
          <w:t>86</w:t>
        </w:r>
        <w:r>
          <w:rPr>
            <w:noProof/>
          </w:rPr>
          <w:fldChar w:fldCharType="end"/>
        </w:r>
      </w:ins>
    </w:p>
    <w:p w14:paraId="21B09C95" w14:textId="77777777" w:rsidR="008D32BD" w:rsidRDefault="008D32BD">
      <w:pPr>
        <w:pStyle w:val="TOC2"/>
        <w:tabs>
          <w:tab w:val="right" w:leader="dot" w:pos="9080"/>
        </w:tabs>
        <w:rPr>
          <w:ins w:id="368" w:author="Aleksander Hansen" w:date="2013-02-15T15:17:00Z"/>
          <w:b w:val="0"/>
          <w:noProof/>
          <w:sz w:val="24"/>
          <w:szCs w:val="24"/>
          <w:lang w:eastAsia="ja-JP"/>
        </w:rPr>
      </w:pPr>
      <w:ins w:id="369" w:author="Aleksander Hansen" w:date="2013-02-15T15:17:00Z">
        <w:r>
          <w:rPr>
            <w:noProof/>
          </w:rPr>
          <w:t>Explain the limitations of using a duration</w:t>
        </w:r>
        <w:r w:rsidRPr="00C8533A">
          <w:rPr>
            <w:rFonts w:cs="Monaco" w:hint="eastAsia"/>
            <w:noProof/>
          </w:rPr>
          <w:t>‐</w:t>
        </w:r>
        <w:r>
          <w:rPr>
            <w:noProof/>
          </w:rPr>
          <w:t>based hedging strategy</w:t>
        </w:r>
        <w:r>
          <w:rPr>
            <w:noProof/>
          </w:rPr>
          <w:tab/>
        </w:r>
        <w:r>
          <w:rPr>
            <w:noProof/>
          </w:rPr>
          <w:fldChar w:fldCharType="begin"/>
        </w:r>
        <w:r>
          <w:rPr>
            <w:noProof/>
          </w:rPr>
          <w:instrText xml:space="preserve"> PAGEREF _Toc222561318 \h </w:instrText>
        </w:r>
        <w:r>
          <w:rPr>
            <w:noProof/>
          </w:rPr>
        </w:r>
      </w:ins>
      <w:r>
        <w:rPr>
          <w:noProof/>
        </w:rPr>
        <w:fldChar w:fldCharType="separate"/>
      </w:r>
      <w:ins w:id="370" w:author="Aleksander Hansen" w:date="2013-02-15T15:17:00Z">
        <w:r>
          <w:rPr>
            <w:noProof/>
          </w:rPr>
          <w:t>86</w:t>
        </w:r>
        <w:r>
          <w:rPr>
            <w:noProof/>
          </w:rPr>
          <w:fldChar w:fldCharType="end"/>
        </w:r>
      </w:ins>
    </w:p>
    <w:p w14:paraId="0F73B2B5" w14:textId="77777777" w:rsidR="008D32BD" w:rsidRDefault="008D32BD">
      <w:pPr>
        <w:pStyle w:val="TOC2"/>
        <w:tabs>
          <w:tab w:val="right" w:leader="dot" w:pos="9080"/>
        </w:tabs>
        <w:rPr>
          <w:ins w:id="371" w:author="Aleksander Hansen" w:date="2013-02-15T15:17:00Z"/>
          <w:b w:val="0"/>
          <w:noProof/>
          <w:sz w:val="24"/>
          <w:szCs w:val="24"/>
          <w:lang w:eastAsia="ja-JP"/>
        </w:rPr>
      </w:pPr>
      <w:ins w:id="372" w:author="Aleksander Hansen" w:date="2013-02-15T15:17:00Z">
        <w:r>
          <w:rPr>
            <w:noProof/>
          </w:rPr>
          <w:t>Chapter Summary</w:t>
        </w:r>
        <w:r>
          <w:rPr>
            <w:noProof/>
          </w:rPr>
          <w:tab/>
        </w:r>
        <w:r>
          <w:rPr>
            <w:noProof/>
          </w:rPr>
          <w:fldChar w:fldCharType="begin"/>
        </w:r>
        <w:r>
          <w:rPr>
            <w:noProof/>
          </w:rPr>
          <w:instrText xml:space="preserve"> PAGEREF _Toc222561319 \h </w:instrText>
        </w:r>
        <w:r>
          <w:rPr>
            <w:noProof/>
          </w:rPr>
        </w:r>
      </w:ins>
      <w:r>
        <w:rPr>
          <w:noProof/>
        </w:rPr>
        <w:fldChar w:fldCharType="separate"/>
      </w:r>
      <w:ins w:id="373" w:author="Aleksander Hansen" w:date="2013-02-15T15:17:00Z">
        <w:r>
          <w:rPr>
            <w:noProof/>
          </w:rPr>
          <w:t>87</w:t>
        </w:r>
        <w:r>
          <w:rPr>
            <w:noProof/>
          </w:rPr>
          <w:fldChar w:fldCharType="end"/>
        </w:r>
      </w:ins>
    </w:p>
    <w:p w14:paraId="649B9488" w14:textId="77777777" w:rsidR="008D32BD" w:rsidRDefault="008D32BD">
      <w:pPr>
        <w:pStyle w:val="TOC2"/>
        <w:tabs>
          <w:tab w:val="right" w:leader="dot" w:pos="9080"/>
        </w:tabs>
        <w:rPr>
          <w:ins w:id="374" w:author="Aleksander Hansen" w:date="2013-02-15T15:17:00Z"/>
          <w:b w:val="0"/>
          <w:noProof/>
          <w:sz w:val="24"/>
          <w:szCs w:val="24"/>
          <w:lang w:eastAsia="ja-JP"/>
        </w:rPr>
      </w:pPr>
      <w:ins w:id="375" w:author="Aleksander Hansen" w:date="2013-02-15T15:17:00Z">
        <w:r>
          <w:rPr>
            <w:noProof/>
          </w:rPr>
          <w:t>6 Questions &amp; Answers</w:t>
        </w:r>
        <w:r>
          <w:rPr>
            <w:noProof/>
          </w:rPr>
          <w:tab/>
        </w:r>
        <w:r>
          <w:rPr>
            <w:noProof/>
          </w:rPr>
          <w:fldChar w:fldCharType="begin"/>
        </w:r>
        <w:r>
          <w:rPr>
            <w:noProof/>
          </w:rPr>
          <w:instrText xml:space="preserve"> PAGEREF _Toc222561320 \h </w:instrText>
        </w:r>
        <w:r>
          <w:rPr>
            <w:noProof/>
          </w:rPr>
        </w:r>
      </w:ins>
      <w:r>
        <w:rPr>
          <w:noProof/>
        </w:rPr>
        <w:fldChar w:fldCharType="separate"/>
      </w:r>
      <w:ins w:id="376" w:author="Aleksander Hansen" w:date="2013-02-15T15:17:00Z">
        <w:r>
          <w:rPr>
            <w:noProof/>
          </w:rPr>
          <w:t>88</w:t>
        </w:r>
        <w:r>
          <w:rPr>
            <w:noProof/>
          </w:rPr>
          <w:fldChar w:fldCharType="end"/>
        </w:r>
      </w:ins>
    </w:p>
    <w:p w14:paraId="3F9E09E3" w14:textId="77777777" w:rsidR="008D32BD" w:rsidRDefault="008D32BD">
      <w:pPr>
        <w:pStyle w:val="TOC3"/>
        <w:tabs>
          <w:tab w:val="right" w:leader="dot" w:pos="9080"/>
        </w:tabs>
        <w:rPr>
          <w:ins w:id="377" w:author="Aleksander Hansen" w:date="2013-02-15T15:17:00Z"/>
          <w:noProof/>
          <w:sz w:val="24"/>
          <w:szCs w:val="24"/>
          <w:lang w:eastAsia="ja-JP"/>
        </w:rPr>
      </w:pPr>
      <w:ins w:id="378" w:author="Aleksander Hansen" w:date="2013-02-15T15:17:00Z">
        <w:r>
          <w:rPr>
            <w:noProof/>
          </w:rPr>
          <w:t>Questions</w:t>
        </w:r>
        <w:r>
          <w:rPr>
            <w:noProof/>
          </w:rPr>
          <w:tab/>
        </w:r>
        <w:r>
          <w:rPr>
            <w:noProof/>
          </w:rPr>
          <w:fldChar w:fldCharType="begin"/>
        </w:r>
        <w:r>
          <w:rPr>
            <w:noProof/>
          </w:rPr>
          <w:instrText xml:space="preserve"> PAGEREF _Toc222561321 \h </w:instrText>
        </w:r>
        <w:r>
          <w:rPr>
            <w:noProof/>
          </w:rPr>
        </w:r>
      </w:ins>
      <w:r>
        <w:rPr>
          <w:noProof/>
        </w:rPr>
        <w:fldChar w:fldCharType="separate"/>
      </w:r>
      <w:ins w:id="379" w:author="Aleksander Hansen" w:date="2013-02-15T15:17:00Z">
        <w:r>
          <w:rPr>
            <w:noProof/>
          </w:rPr>
          <w:t>88</w:t>
        </w:r>
        <w:r>
          <w:rPr>
            <w:noProof/>
          </w:rPr>
          <w:fldChar w:fldCharType="end"/>
        </w:r>
      </w:ins>
    </w:p>
    <w:p w14:paraId="2CEE1332" w14:textId="77777777" w:rsidR="008D32BD" w:rsidRDefault="008D32BD">
      <w:pPr>
        <w:pStyle w:val="TOC3"/>
        <w:tabs>
          <w:tab w:val="right" w:leader="dot" w:pos="9080"/>
        </w:tabs>
        <w:rPr>
          <w:ins w:id="380" w:author="Aleksander Hansen" w:date="2013-02-15T15:17:00Z"/>
          <w:noProof/>
          <w:sz w:val="24"/>
          <w:szCs w:val="24"/>
          <w:lang w:eastAsia="ja-JP"/>
        </w:rPr>
      </w:pPr>
      <w:ins w:id="381" w:author="Aleksander Hansen" w:date="2013-02-15T15:17:00Z">
        <w:r>
          <w:rPr>
            <w:noProof/>
          </w:rPr>
          <w:t>Answers</w:t>
        </w:r>
        <w:r>
          <w:rPr>
            <w:noProof/>
          </w:rPr>
          <w:tab/>
        </w:r>
        <w:r>
          <w:rPr>
            <w:noProof/>
          </w:rPr>
          <w:fldChar w:fldCharType="begin"/>
        </w:r>
        <w:r>
          <w:rPr>
            <w:noProof/>
          </w:rPr>
          <w:instrText xml:space="preserve"> PAGEREF _Toc222561322 \h </w:instrText>
        </w:r>
        <w:r>
          <w:rPr>
            <w:noProof/>
          </w:rPr>
        </w:r>
      </w:ins>
      <w:r>
        <w:rPr>
          <w:noProof/>
        </w:rPr>
        <w:fldChar w:fldCharType="separate"/>
      </w:r>
      <w:ins w:id="382" w:author="Aleksander Hansen" w:date="2013-02-15T15:17:00Z">
        <w:r>
          <w:rPr>
            <w:noProof/>
          </w:rPr>
          <w:t>89</w:t>
        </w:r>
        <w:r>
          <w:rPr>
            <w:noProof/>
          </w:rPr>
          <w:fldChar w:fldCharType="end"/>
        </w:r>
      </w:ins>
    </w:p>
    <w:p w14:paraId="446334D0" w14:textId="77777777" w:rsidR="008D32BD" w:rsidRDefault="008D32BD">
      <w:pPr>
        <w:pStyle w:val="TOC1"/>
        <w:tabs>
          <w:tab w:val="right" w:leader="dot" w:pos="9080"/>
        </w:tabs>
        <w:rPr>
          <w:ins w:id="383" w:author="Aleksander Hansen" w:date="2013-02-15T15:17:00Z"/>
          <w:b w:val="0"/>
          <w:noProof/>
          <w:lang w:eastAsia="ja-JP"/>
        </w:rPr>
      </w:pPr>
      <w:ins w:id="384" w:author="Aleksander Hansen" w:date="2013-02-15T15:17:00Z">
        <w:r w:rsidRPr="00C8533A">
          <w:rPr>
            <w:rFonts w:ascii="Calibri" w:hAnsi="Calibri"/>
            <w:noProof/>
          </w:rPr>
          <w:t>Hull, Chapter 7: Swaps</w:t>
        </w:r>
        <w:r>
          <w:rPr>
            <w:noProof/>
          </w:rPr>
          <w:tab/>
        </w:r>
        <w:r>
          <w:rPr>
            <w:noProof/>
          </w:rPr>
          <w:fldChar w:fldCharType="begin"/>
        </w:r>
        <w:r>
          <w:rPr>
            <w:noProof/>
          </w:rPr>
          <w:instrText xml:space="preserve"> PAGEREF _Toc222561323 \h </w:instrText>
        </w:r>
        <w:r>
          <w:rPr>
            <w:noProof/>
          </w:rPr>
        </w:r>
      </w:ins>
      <w:r>
        <w:rPr>
          <w:noProof/>
        </w:rPr>
        <w:fldChar w:fldCharType="separate"/>
      </w:r>
      <w:ins w:id="385" w:author="Aleksander Hansen" w:date="2013-02-15T15:17:00Z">
        <w:r>
          <w:rPr>
            <w:noProof/>
          </w:rPr>
          <w:t>90</w:t>
        </w:r>
        <w:r>
          <w:rPr>
            <w:noProof/>
          </w:rPr>
          <w:fldChar w:fldCharType="end"/>
        </w:r>
      </w:ins>
    </w:p>
    <w:p w14:paraId="2CEDECA0" w14:textId="77777777" w:rsidR="008D32BD" w:rsidRDefault="008D32BD">
      <w:pPr>
        <w:pStyle w:val="TOC2"/>
        <w:tabs>
          <w:tab w:val="right" w:leader="dot" w:pos="9080"/>
        </w:tabs>
        <w:rPr>
          <w:ins w:id="386" w:author="Aleksander Hansen" w:date="2013-02-15T15:17:00Z"/>
          <w:b w:val="0"/>
          <w:noProof/>
          <w:sz w:val="24"/>
          <w:szCs w:val="24"/>
          <w:lang w:eastAsia="ja-JP"/>
        </w:rPr>
      </w:pPr>
      <w:ins w:id="387" w:author="Aleksander Hansen" w:date="2013-02-15T15:17:00Z">
        <w:r>
          <w:rPr>
            <w:noProof/>
          </w:rPr>
          <w:t>Explain the mechanics of a plain vanilla interest rate swap and compute its cash flows</w:t>
        </w:r>
        <w:r>
          <w:rPr>
            <w:noProof/>
          </w:rPr>
          <w:tab/>
        </w:r>
        <w:r>
          <w:rPr>
            <w:noProof/>
          </w:rPr>
          <w:fldChar w:fldCharType="begin"/>
        </w:r>
        <w:r>
          <w:rPr>
            <w:noProof/>
          </w:rPr>
          <w:instrText xml:space="preserve"> PAGEREF _Toc222561324 \h </w:instrText>
        </w:r>
        <w:r>
          <w:rPr>
            <w:noProof/>
          </w:rPr>
        </w:r>
      </w:ins>
      <w:r>
        <w:rPr>
          <w:noProof/>
        </w:rPr>
        <w:fldChar w:fldCharType="separate"/>
      </w:r>
      <w:ins w:id="388" w:author="Aleksander Hansen" w:date="2013-02-15T15:17:00Z">
        <w:r>
          <w:rPr>
            <w:noProof/>
          </w:rPr>
          <w:t>91</w:t>
        </w:r>
        <w:r>
          <w:rPr>
            <w:noProof/>
          </w:rPr>
          <w:fldChar w:fldCharType="end"/>
        </w:r>
      </w:ins>
    </w:p>
    <w:p w14:paraId="3E9B8087" w14:textId="77777777" w:rsidR="008D32BD" w:rsidRDefault="008D32BD">
      <w:pPr>
        <w:pStyle w:val="TOC3"/>
        <w:tabs>
          <w:tab w:val="right" w:leader="dot" w:pos="9080"/>
        </w:tabs>
        <w:rPr>
          <w:ins w:id="389" w:author="Aleksander Hansen" w:date="2013-02-15T15:17:00Z"/>
          <w:noProof/>
          <w:sz w:val="24"/>
          <w:szCs w:val="24"/>
          <w:lang w:eastAsia="ja-JP"/>
        </w:rPr>
      </w:pPr>
      <w:ins w:id="390" w:author="Aleksander Hansen" w:date="2013-02-15T15:17:00Z">
        <w:r>
          <w:rPr>
            <w:noProof/>
          </w:rPr>
          <w:t>A note on discounting in wake of the LIBOR scandal and financial crisis</w:t>
        </w:r>
        <w:r>
          <w:rPr>
            <w:noProof/>
          </w:rPr>
          <w:tab/>
        </w:r>
        <w:r>
          <w:rPr>
            <w:noProof/>
          </w:rPr>
          <w:fldChar w:fldCharType="begin"/>
        </w:r>
        <w:r>
          <w:rPr>
            <w:noProof/>
          </w:rPr>
          <w:instrText xml:space="preserve"> PAGEREF _Toc222561325 \h </w:instrText>
        </w:r>
        <w:r>
          <w:rPr>
            <w:noProof/>
          </w:rPr>
        </w:r>
      </w:ins>
      <w:r>
        <w:rPr>
          <w:noProof/>
        </w:rPr>
        <w:fldChar w:fldCharType="separate"/>
      </w:r>
      <w:ins w:id="391" w:author="Aleksander Hansen" w:date="2013-02-15T15:17:00Z">
        <w:r>
          <w:rPr>
            <w:noProof/>
          </w:rPr>
          <w:t>91</w:t>
        </w:r>
        <w:r>
          <w:rPr>
            <w:noProof/>
          </w:rPr>
          <w:fldChar w:fldCharType="end"/>
        </w:r>
      </w:ins>
    </w:p>
    <w:p w14:paraId="6E9EA30A" w14:textId="77777777" w:rsidR="008D32BD" w:rsidRDefault="008D32BD">
      <w:pPr>
        <w:pStyle w:val="TOC2"/>
        <w:tabs>
          <w:tab w:val="right" w:leader="dot" w:pos="9080"/>
        </w:tabs>
        <w:rPr>
          <w:ins w:id="392" w:author="Aleksander Hansen" w:date="2013-02-15T15:17:00Z"/>
          <w:b w:val="0"/>
          <w:noProof/>
          <w:sz w:val="24"/>
          <w:szCs w:val="24"/>
          <w:lang w:eastAsia="ja-JP"/>
        </w:rPr>
      </w:pPr>
      <w:ins w:id="393" w:author="Aleksander Hansen" w:date="2013-02-15T15:17: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_Toc222561326 \h </w:instrText>
        </w:r>
        <w:r>
          <w:rPr>
            <w:noProof/>
          </w:rPr>
        </w:r>
      </w:ins>
      <w:r>
        <w:rPr>
          <w:noProof/>
        </w:rPr>
        <w:fldChar w:fldCharType="separate"/>
      </w:r>
      <w:ins w:id="394" w:author="Aleksander Hansen" w:date="2013-02-15T15:17:00Z">
        <w:r>
          <w:rPr>
            <w:noProof/>
          </w:rPr>
          <w:t>93</w:t>
        </w:r>
        <w:r>
          <w:rPr>
            <w:noProof/>
          </w:rPr>
          <w:fldChar w:fldCharType="end"/>
        </w:r>
      </w:ins>
    </w:p>
    <w:p w14:paraId="56E1BB54" w14:textId="77777777" w:rsidR="008D32BD" w:rsidRDefault="008D32BD">
      <w:pPr>
        <w:pStyle w:val="TOC2"/>
        <w:tabs>
          <w:tab w:val="right" w:leader="dot" w:pos="9080"/>
        </w:tabs>
        <w:rPr>
          <w:ins w:id="395" w:author="Aleksander Hansen" w:date="2013-02-15T15:17:00Z"/>
          <w:b w:val="0"/>
          <w:noProof/>
          <w:sz w:val="24"/>
          <w:szCs w:val="24"/>
          <w:lang w:eastAsia="ja-JP"/>
        </w:rPr>
      </w:pPr>
      <w:ins w:id="396" w:author="Aleksander Hansen" w:date="2013-02-15T15:17:00Z">
        <w:r>
          <w:rPr>
            <w:noProof/>
          </w:rPr>
          <w:t>Explain the role of financial intermediaries in the swaps market</w:t>
        </w:r>
        <w:r>
          <w:rPr>
            <w:noProof/>
          </w:rPr>
          <w:tab/>
        </w:r>
        <w:r>
          <w:rPr>
            <w:noProof/>
          </w:rPr>
          <w:fldChar w:fldCharType="begin"/>
        </w:r>
        <w:r>
          <w:rPr>
            <w:noProof/>
          </w:rPr>
          <w:instrText xml:space="preserve"> PAGEREF _Toc222561327 \h </w:instrText>
        </w:r>
        <w:r>
          <w:rPr>
            <w:noProof/>
          </w:rPr>
        </w:r>
      </w:ins>
      <w:r>
        <w:rPr>
          <w:noProof/>
        </w:rPr>
        <w:fldChar w:fldCharType="separate"/>
      </w:r>
      <w:ins w:id="397" w:author="Aleksander Hansen" w:date="2013-02-15T15:17:00Z">
        <w:r>
          <w:rPr>
            <w:noProof/>
          </w:rPr>
          <w:t>93</w:t>
        </w:r>
        <w:r>
          <w:rPr>
            <w:noProof/>
          </w:rPr>
          <w:fldChar w:fldCharType="end"/>
        </w:r>
      </w:ins>
    </w:p>
    <w:p w14:paraId="2CDC79BB" w14:textId="77777777" w:rsidR="008D32BD" w:rsidRDefault="008D32BD">
      <w:pPr>
        <w:pStyle w:val="TOC2"/>
        <w:tabs>
          <w:tab w:val="right" w:leader="dot" w:pos="9080"/>
        </w:tabs>
        <w:rPr>
          <w:ins w:id="398" w:author="Aleksander Hansen" w:date="2013-02-15T15:17:00Z"/>
          <w:b w:val="0"/>
          <w:noProof/>
          <w:sz w:val="24"/>
          <w:szCs w:val="24"/>
          <w:lang w:eastAsia="ja-JP"/>
        </w:rPr>
      </w:pPr>
      <w:ins w:id="399" w:author="Aleksander Hansen" w:date="2013-02-15T15:17:00Z">
        <w:r>
          <w:rPr>
            <w:noProof/>
          </w:rPr>
          <w:t>Describe the role of the confirmation in a swap transaction</w:t>
        </w:r>
        <w:r>
          <w:rPr>
            <w:noProof/>
          </w:rPr>
          <w:tab/>
        </w:r>
        <w:r>
          <w:rPr>
            <w:noProof/>
          </w:rPr>
          <w:fldChar w:fldCharType="begin"/>
        </w:r>
        <w:r>
          <w:rPr>
            <w:noProof/>
          </w:rPr>
          <w:instrText xml:space="preserve"> PAGEREF _Toc222561328 \h </w:instrText>
        </w:r>
        <w:r>
          <w:rPr>
            <w:noProof/>
          </w:rPr>
        </w:r>
      </w:ins>
      <w:r>
        <w:rPr>
          <w:noProof/>
        </w:rPr>
        <w:fldChar w:fldCharType="separate"/>
      </w:r>
      <w:ins w:id="400" w:author="Aleksander Hansen" w:date="2013-02-15T15:17:00Z">
        <w:r>
          <w:rPr>
            <w:noProof/>
          </w:rPr>
          <w:t>93</w:t>
        </w:r>
        <w:r>
          <w:rPr>
            <w:noProof/>
          </w:rPr>
          <w:fldChar w:fldCharType="end"/>
        </w:r>
      </w:ins>
    </w:p>
    <w:p w14:paraId="2136CA36" w14:textId="77777777" w:rsidR="008D32BD" w:rsidRDefault="008D32BD">
      <w:pPr>
        <w:pStyle w:val="TOC2"/>
        <w:tabs>
          <w:tab w:val="right" w:leader="dot" w:pos="9080"/>
        </w:tabs>
        <w:rPr>
          <w:ins w:id="401" w:author="Aleksander Hansen" w:date="2013-02-15T15:17:00Z"/>
          <w:b w:val="0"/>
          <w:noProof/>
          <w:sz w:val="24"/>
          <w:szCs w:val="24"/>
          <w:lang w:eastAsia="ja-JP"/>
        </w:rPr>
      </w:pPr>
      <w:ins w:id="402" w:author="Aleksander Hansen" w:date="2013-02-15T15:17: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_Toc222561329 \h </w:instrText>
        </w:r>
        <w:r>
          <w:rPr>
            <w:noProof/>
          </w:rPr>
        </w:r>
      </w:ins>
      <w:r>
        <w:rPr>
          <w:noProof/>
        </w:rPr>
        <w:fldChar w:fldCharType="separate"/>
      </w:r>
      <w:ins w:id="403" w:author="Aleksander Hansen" w:date="2013-02-15T15:17:00Z">
        <w:r>
          <w:rPr>
            <w:noProof/>
          </w:rPr>
          <w:t>93</w:t>
        </w:r>
        <w:r>
          <w:rPr>
            <w:noProof/>
          </w:rPr>
          <w:fldChar w:fldCharType="end"/>
        </w:r>
      </w:ins>
    </w:p>
    <w:p w14:paraId="4DF833D6" w14:textId="77777777" w:rsidR="008D32BD" w:rsidRDefault="008D32BD">
      <w:pPr>
        <w:pStyle w:val="TOC3"/>
        <w:tabs>
          <w:tab w:val="right" w:leader="dot" w:pos="9080"/>
        </w:tabs>
        <w:rPr>
          <w:ins w:id="404" w:author="Aleksander Hansen" w:date="2013-02-15T15:17:00Z"/>
          <w:noProof/>
          <w:sz w:val="24"/>
          <w:szCs w:val="24"/>
          <w:lang w:eastAsia="ja-JP"/>
        </w:rPr>
      </w:pPr>
      <w:ins w:id="405" w:author="Aleksander Hansen" w:date="2013-02-15T15:17:00Z">
        <w:r>
          <w:rPr>
            <w:noProof/>
          </w:rPr>
          <w:t>Criticism of the comparative advantage argument</w:t>
        </w:r>
        <w:r>
          <w:rPr>
            <w:noProof/>
          </w:rPr>
          <w:tab/>
        </w:r>
        <w:r>
          <w:rPr>
            <w:noProof/>
          </w:rPr>
          <w:fldChar w:fldCharType="begin"/>
        </w:r>
        <w:r>
          <w:rPr>
            <w:noProof/>
          </w:rPr>
          <w:instrText xml:space="preserve"> PAGEREF _Toc222561330 \h </w:instrText>
        </w:r>
        <w:r>
          <w:rPr>
            <w:noProof/>
          </w:rPr>
        </w:r>
      </w:ins>
      <w:r>
        <w:rPr>
          <w:noProof/>
        </w:rPr>
        <w:fldChar w:fldCharType="separate"/>
      </w:r>
      <w:ins w:id="406" w:author="Aleksander Hansen" w:date="2013-02-15T15:17:00Z">
        <w:r>
          <w:rPr>
            <w:noProof/>
          </w:rPr>
          <w:t>94</w:t>
        </w:r>
        <w:r>
          <w:rPr>
            <w:noProof/>
          </w:rPr>
          <w:fldChar w:fldCharType="end"/>
        </w:r>
      </w:ins>
    </w:p>
    <w:p w14:paraId="45E977C0" w14:textId="77777777" w:rsidR="008D32BD" w:rsidRDefault="008D32BD">
      <w:pPr>
        <w:pStyle w:val="TOC2"/>
        <w:tabs>
          <w:tab w:val="right" w:leader="dot" w:pos="9080"/>
        </w:tabs>
        <w:rPr>
          <w:ins w:id="407" w:author="Aleksander Hansen" w:date="2013-02-15T15:17:00Z"/>
          <w:b w:val="0"/>
          <w:noProof/>
          <w:sz w:val="24"/>
          <w:szCs w:val="24"/>
          <w:lang w:eastAsia="ja-JP"/>
        </w:rPr>
      </w:pPr>
      <w:ins w:id="408" w:author="Aleksander Hansen" w:date="2013-02-15T15:17:00Z">
        <w:r>
          <w:rPr>
            <w:noProof/>
          </w:rPr>
          <w:t>Explain how the discount rates in a plain vanilla interest rate swap are computed</w:t>
        </w:r>
        <w:r>
          <w:rPr>
            <w:noProof/>
          </w:rPr>
          <w:tab/>
        </w:r>
        <w:r>
          <w:rPr>
            <w:noProof/>
          </w:rPr>
          <w:fldChar w:fldCharType="begin"/>
        </w:r>
        <w:r>
          <w:rPr>
            <w:noProof/>
          </w:rPr>
          <w:instrText xml:space="preserve"> PAGEREF _Toc222561331 \h </w:instrText>
        </w:r>
        <w:r>
          <w:rPr>
            <w:noProof/>
          </w:rPr>
        </w:r>
      </w:ins>
      <w:r>
        <w:rPr>
          <w:noProof/>
        </w:rPr>
        <w:fldChar w:fldCharType="separate"/>
      </w:r>
      <w:ins w:id="409" w:author="Aleksander Hansen" w:date="2013-02-15T15:17:00Z">
        <w:r>
          <w:rPr>
            <w:noProof/>
          </w:rPr>
          <w:t>95</w:t>
        </w:r>
        <w:r>
          <w:rPr>
            <w:noProof/>
          </w:rPr>
          <w:fldChar w:fldCharType="end"/>
        </w:r>
      </w:ins>
    </w:p>
    <w:p w14:paraId="28A3E6E1" w14:textId="77777777" w:rsidR="008D32BD" w:rsidRDefault="008D32BD">
      <w:pPr>
        <w:pStyle w:val="TOC2"/>
        <w:tabs>
          <w:tab w:val="right" w:leader="dot" w:pos="9080"/>
        </w:tabs>
        <w:rPr>
          <w:ins w:id="410" w:author="Aleksander Hansen" w:date="2013-02-15T15:17:00Z"/>
          <w:b w:val="0"/>
          <w:noProof/>
          <w:sz w:val="24"/>
          <w:szCs w:val="24"/>
          <w:lang w:eastAsia="ja-JP"/>
        </w:rPr>
      </w:pPr>
      <w:ins w:id="411" w:author="Aleksander Hansen" w:date="2013-02-15T15:17:00Z">
        <w:r>
          <w:rPr>
            <w:noProof/>
          </w:rPr>
          <w:t>Calculate the value of a plain vanilla interest rate swap based on two simultaneous bond positions</w:t>
        </w:r>
        <w:r>
          <w:rPr>
            <w:noProof/>
          </w:rPr>
          <w:tab/>
        </w:r>
        <w:r>
          <w:rPr>
            <w:noProof/>
          </w:rPr>
          <w:fldChar w:fldCharType="begin"/>
        </w:r>
        <w:r>
          <w:rPr>
            <w:noProof/>
          </w:rPr>
          <w:instrText xml:space="preserve"> PAGEREF _Toc222561332 \h </w:instrText>
        </w:r>
        <w:r>
          <w:rPr>
            <w:noProof/>
          </w:rPr>
        </w:r>
      </w:ins>
      <w:r>
        <w:rPr>
          <w:noProof/>
        </w:rPr>
        <w:fldChar w:fldCharType="separate"/>
      </w:r>
      <w:ins w:id="412" w:author="Aleksander Hansen" w:date="2013-02-15T15:17:00Z">
        <w:r>
          <w:rPr>
            <w:noProof/>
          </w:rPr>
          <w:t>96</w:t>
        </w:r>
        <w:r>
          <w:rPr>
            <w:noProof/>
          </w:rPr>
          <w:fldChar w:fldCharType="end"/>
        </w:r>
      </w:ins>
    </w:p>
    <w:p w14:paraId="32DD0F52" w14:textId="77777777" w:rsidR="008D32BD" w:rsidRDefault="008D32BD">
      <w:pPr>
        <w:pStyle w:val="TOC3"/>
        <w:tabs>
          <w:tab w:val="right" w:leader="dot" w:pos="9080"/>
        </w:tabs>
        <w:rPr>
          <w:ins w:id="413" w:author="Aleksander Hansen" w:date="2013-02-15T15:17:00Z"/>
          <w:noProof/>
          <w:sz w:val="24"/>
          <w:szCs w:val="24"/>
          <w:lang w:eastAsia="ja-JP"/>
        </w:rPr>
      </w:pPr>
      <w:ins w:id="414" w:author="Aleksander Hansen" w:date="2013-02-15T15:17:00Z">
        <w:r>
          <w:rPr>
            <w:noProof/>
          </w:rPr>
          <w:t>Interpretation of Swap</w:t>
        </w:r>
        <w:r>
          <w:rPr>
            <w:noProof/>
          </w:rPr>
          <w:tab/>
        </w:r>
        <w:r>
          <w:rPr>
            <w:noProof/>
          </w:rPr>
          <w:fldChar w:fldCharType="begin"/>
        </w:r>
        <w:r>
          <w:rPr>
            <w:noProof/>
          </w:rPr>
          <w:instrText xml:space="preserve"> PAGEREF _Toc222561333 \h </w:instrText>
        </w:r>
        <w:r>
          <w:rPr>
            <w:noProof/>
          </w:rPr>
        </w:r>
      </w:ins>
      <w:r>
        <w:rPr>
          <w:noProof/>
        </w:rPr>
        <w:fldChar w:fldCharType="separate"/>
      </w:r>
      <w:ins w:id="415" w:author="Aleksander Hansen" w:date="2013-02-15T15:17:00Z">
        <w:r>
          <w:rPr>
            <w:noProof/>
          </w:rPr>
          <w:t>96</w:t>
        </w:r>
        <w:r>
          <w:rPr>
            <w:noProof/>
          </w:rPr>
          <w:fldChar w:fldCharType="end"/>
        </w:r>
      </w:ins>
    </w:p>
    <w:p w14:paraId="65A17E80" w14:textId="77777777" w:rsidR="008D32BD" w:rsidRDefault="008D32BD">
      <w:pPr>
        <w:pStyle w:val="TOC2"/>
        <w:tabs>
          <w:tab w:val="right" w:leader="dot" w:pos="9080"/>
        </w:tabs>
        <w:rPr>
          <w:ins w:id="416" w:author="Aleksander Hansen" w:date="2013-02-15T15:17:00Z"/>
          <w:b w:val="0"/>
          <w:noProof/>
          <w:sz w:val="24"/>
          <w:szCs w:val="24"/>
          <w:lang w:eastAsia="ja-JP"/>
        </w:rPr>
      </w:pPr>
      <w:ins w:id="417" w:author="Aleksander Hansen" w:date="2013-02-15T15:17: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_Toc222561334 \h </w:instrText>
        </w:r>
        <w:r>
          <w:rPr>
            <w:noProof/>
          </w:rPr>
        </w:r>
      </w:ins>
      <w:r>
        <w:rPr>
          <w:noProof/>
        </w:rPr>
        <w:fldChar w:fldCharType="separate"/>
      </w:r>
      <w:ins w:id="418" w:author="Aleksander Hansen" w:date="2013-02-15T15:17:00Z">
        <w:r>
          <w:rPr>
            <w:noProof/>
          </w:rPr>
          <w:t>99</w:t>
        </w:r>
        <w:r>
          <w:rPr>
            <w:noProof/>
          </w:rPr>
          <w:fldChar w:fldCharType="end"/>
        </w:r>
      </w:ins>
    </w:p>
    <w:p w14:paraId="7F7ED9CD" w14:textId="77777777" w:rsidR="008D32BD" w:rsidRDefault="008D32BD">
      <w:pPr>
        <w:pStyle w:val="TOC2"/>
        <w:tabs>
          <w:tab w:val="right" w:leader="dot" w:pos="9080"/>
        </w:tabs>
        <w:rPr>
          <w:ins w:id="419" w:author="Aleksander Hansen" w:date="2013-02-15T15:17:00Z"/>
          <w:b w:val="0"/>
          <w:noProof/>
          <w:sz w:val="24"/>
          <w:szCs w:val="24"/>
          <w:lang w:eastAsia="ja-JP"/>
        </w:rPr>
      </w:pPr>
      <w:ins w:id="420" w:author="Aleksander Hansen" w:date="2013-02-15T15:17:00Z">
        <w:r>
          <w:rPr>
            <w:noProof/>
          </w:rPr>
          <w:t>Explain the mechanics of a currency swap and compute its cash flows</w:t>
        </w:r>
        <w:r>
          <w:rPr>
            <w:noProof/>
          </w:rPr>
          <w:tab/>
        </w:r>
        <w:r>
          <w:rPr>
            <w:noProof/>
          </w:rPr>
          <w:fldChar w:fldCharType="begin"/>
        </w:r>
        <w:r>
          <w:rPr>
            <w:noProof/>
          </w:rPr>
          <w:instrText xml:space="preserve"> PAGEREF _Toc222561335 \h </w:instrText>
        </w:r>
        <w:r>
          <w:rPr>
            <w:noProof/>
          </w:rPr>
        </w:r>
      </w:ins>
      <w:r>
        <w:rPr>
          <w:noProof/>
        </w:rPr>
        <w:fldChar w:fldCharType="separate"/>
      </w:r>
      <w:ins w:id="421" w:author="Aleksander Hansen" w:date="2013-02-15T15:17:00Z">
        <w:r>
          <w:rPr>
            <w:noProof/>
          </w:rPr>
          <w:t>99</w:t>
        </w:r>
        <w:r>
          <w:rPr>
            <w:noProof/>
          </w:rPr>
          <w:fldChar w:fldCharType="end"/>
        </w:r>
      </w:ins>
    </w:p>
    <w:p w14:paraId="40767D7E" w14:textId="77777777" w:rsidR="008D32BD" w:rsidRDefault="008D32BD">
      <w:pPr>
        <w:pStyle w:val="TOC2"/>
        <w:tabs>
          <w:tab w:val="right" w:leader="dot" w:pos="9080"/>
        </w:tabs>
        <w:rPr>
          <w:ins w:id="422" w:author="Aleksander Hansen" w:date="2013-02-15T15:17:00Z"/>
          <w:b w:val="0"/>
          <w:noProof/>
          <w:sz w:val="24"/>
          <w:szCs w:val="24"/>
          <w:lang w:eastAsia="ja-JP"/>
        </w:rPr>
      </w:pPr>
      <w:ins w:id="423" w:author="Aleksander Hansen" w:date="2013-02-15T15:17:00Z">
        <w:r>
          <w:rPr>
            <w:noProof/>
          </w:rPr>
          <w:t>Describe the comparative advantage argument for the existence of currency swaps</w:t>
        </w:r>
        <w:r>
          <w:rPr>
            <w:noProof/>
          </w:rPr>
          <w:tab/>
        </w:r>
        <w:r>
          <w:rPr>
            <w:noProof/>
          </w:rPr>
          <w:fldChar w:fldCharType="begin"/>
        </w:r>
        <w:r>
          <w:rPr>
            <w:noProof/>
          </w:rPr>
          <w:instrText xml:space="preserve"> PAGEREF _Toc222561336 \h </w:instrText>
        </w:r>
        <w:r>
          <w:rPr>
            <w:noProof/>
          </w:rPr>
        </w:r>
      </w:ins>
      <w:r>
        <w:rPr>
          <w:noProof/>
        </w:rPr>
        <w:fldChar w:fldCharType="separate"/>
      </w:r>
      <w:ins w:id="424" w:author="Aleksander Hansen" w:date="2013-02-15T15:17:00Z">
        <w:r>
          <w:rPr>
            <w:noProof/>
          </w:rPr>
          <w:t>101</w:t>
        </w:r>
        <w:r>
          <w:rPr>
            <w:noProof/>
          </w:rPr>
          <w:fldChar w:fldCharType="end"/>
        </w:r>
      </w:ins>
    </w:p>
    <w:p w14:paraId="1CB91388" w14:textId="77777777" w:rsidR="008D32BD" w:rsidRDefault="008D32BD">
      <w:pPr>
        <w:pStyle w:val="TOC2"/>
        <w:tabs>
          <w:tab w:val="right" w:leader="dot" w:pos="9080"/>
        </w:tabs>
        <w:rPr>
          <w:ins w:id="425" w:author="Aleksander Hansen" w:date="2013-02-15T15:17:00Z"/>
          <w:b w:val="0"/>
          <w:noProof/>
          <w:sz w:val="24"/>
          <w:szCs w:val="24"/>
          <w:lang w:eastAsia="ja-JP"/>
        </w:rPr>
      </w:pPr>
      <w:ins w:id="426" w:author="Aleksander Hansen" w:date="2013-02-15T15:17: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_Toc222561337 \h </w:instrText>
        </w:r>
        <w:r>
          <w:rPr>
            <w:noProof/>
          </w:rPr>
        </w:r>
      </w:ins>
      <w:r>
        <w:rPr>
          <w:noProof/>
        </w:rPr>
        <w:fldChar w:fldCharType="separate"/>
      </w:r>
      <w:ins w:id="427" w:author="Aleksander Hansen" w:date="2013-02-15T15:17:00Z">
        <w:r>
          <w:rPr>
            <w:noProof/>
          </w:rPr>
          <w:t>101</w:t>
        </w:r>
        <w:r>
          <w:rPr>
            <w:noProof/>
          </w:rPr>
          <w:fldChar w:fldCharType="end"/>
        </w:r>
      </w:ins>
    </w:p>
    <w:p w14:paraId="032F0A33" w14:textId="77777777" w:rsidR="008D32BD" w:rsidRDefault="008D32BD">
      <w:pPr>
        <w:pStyle w:val="TOC2"/>
        <w:tabs>
          <w:tab w:val="right" w:leader="dot" w:pos="9080"/>
        </w:tabs>
        <w:rPr>
          <w:ins w:id="428" w:author="Aleksander Hansen" w:date="2013-02-15T15:17:00Z"/>
          <w:b w:val="0"/>
          <w:noProof/>
          <w:sz w:val="24"/>
          <w:szCs w:val="24"/>
          <w:lang w:eastAsia="ja-JP"/>
        </w:rPr>
      </w:pPr>
      <w:ins w:id="429" w:author="Aleksander Hansen" w:date="2013-02-15T15:17:00Z">
        <w:r>
          <w:rPr>
            <w:noProof/>
          </w:rPr>
          <w:t>Calculate the value of a currency swap based on two simultaneous bond positions</w:t>
        </w:r>
        <w:r>
          <w:rPr>
            <w:noProof/>
          </w:rPr>
          <w:tab/>
        </w:r>
        <w:r>
          <w:rPr>
            <w:noProof/>
          </w:rPr>
          <w:fldChar w:fldCharType="begin"/>
        </w:r>
        <w:r>
          <w:rPr>
            <w:noProof/>
          </w:rPr>
          <w:instrText xml:space="preserve"> PAGEREF _Toc222561338 \h </w:instrText>
        </w:r>
        <w:r>
          <w:rPr>
            <w:noProof/>
          </w:rPr>
        </w:r>
      </w:ins>
      <w:r>
        <w:rPr>
          <w:noProof/>
        </w:rPr>
        <w:fldChar w:fldCharType="separate"/>
      </w:r>
      <w:ins w:id="430" w:author="Aleksander Hansen" w:date="2013-02-15T15:17:00Z">
        <w:r>
          <w:rPr>
            <w:noProof/>
          </w:rPr>
          <w:t>102</w:t>
        </w:r>
        <w:r>
          <w:rPr>
            <w:noProof/>
          </w:rPr>
          <w:fldChar w:fldCharType="end"/>
        </w:r>
      </w:ins>
    </w:p>
    <w:p w14:paraId="3EA6E613" w14:textId="77777777" w:rsidR="008D32BD" w:rsidRDefault="008D32BD">
      <w:pPr>
        <w:pStyle w:val="TOC2"/>
        <w:tabs>
          <w:tab w:val="right" w:leader="dot" w:pos="9080"/>
        </w:tabs>
        <w:rPr>
          <w:ins w:id="431" w:author="Aleksander Hansen" w:date="2013-02-15T15:17:00Z"/>
          <w:b w:val="0"/>
          <w:noProof/>
          <w:sz w:val="24"/>
          <w:szCs w:val="24"/>
          <w:lang w:eastAsia="ja-JP"/>
        </w:rPr>
      </w:pPr>
      <w:ins w:id="432" w:author="Aleksander Hansen" w:date="2013-02-15T15:17:00Z">
        <w:r>
          <w:rPr>
            <w:noProof/>
          </w:rPr>
          <w:t>Calculate the value of a currency swap based on a sequence of FRAs</w:t>
        </w:r>
        <w:r>
          <w:rPr>
            <w:noProof/>
          </w:rPr>
          <w:tab/>
        </w:r>
        <w:r>
          <w:rPr>
            <w:noProof/>
          </w:rPr>
          <w:fldChar w:fldCharType="begin"/>
        </w:r>
        <w:r>
          <w:rPr>
            <w:noProof/>
          </w:rPr>
          <w:instrText xml:space="preserve"> PAGEREF _Toc222561339 \h </w:instrText>
        </w:r>
        <w:r>
          <w:rPr>
            <w:noProof/>
          </w:rPr>
        </w:r>
      </w:ins>
      <w:r>
        <w:rPr>
          <w:noProof/>
        </w:rPr>
        <w:fldChar w:fldCharType="separate"/>
      </w:r>
      <w:ins w:id="433" w:author="Aleksander Hansen" w:date="2013-02-15T15:17:00Z">
        <w:r>
          <w:rPr>
            <w:noProof/>
          </w:rPr>
          <w:t>102</w:t>
        </w:r>
        <w:r>
          <w:rPr>
            <w:noProof/>
          </w:rPr>
          <w:fldChar w:fldCharType="end"/>
        </w:r>
      </w:ins>
    </w:p>
    <w:p w14:paraId="23D52C71" w14:textId="77777777" w:rsidR="008D32BD" w:rsidRDefault="008D32BD">
      <w:pPr>
        <w:pStyle w:val="TOC2"/>
        <w:tabs>
          <w:tab w:val="right" w:leader="dot" w:pos="9080"/>
        </w:tabs>
        <w:rPr>
          <w:ins w:id="434" w:author="Aleksander Hansen" w:date="2013-02-15T15:17:00Z"/>
          <w:b w:val="0"/>
          <w:noProof/>
          <w:sz w:val="24"/>
          <w:szCs w:val="24"/>
          <w:lang w:eastAsia="ja-JP"/>
        </w:rPr>
      </w:pPr>
      <w:ins w:id="435" w:author="Aleksander Hansen" w:date="2013-02-15T15:17:00Z">
        <w:r>
          <w:rPr>
            <w:noProof/>
          </w:rPr>
          <w:t>Describe the role of credit risk inherent in an existing swap position</w:t>
        </w:r>
        <w:r>
          <w:rPr>
            <w:noProof/>
          </w:rPr>
          <w:tab/>
        </w:r>
        <w:r>
          <w:rPr>
            <w:noProof/>
          </w:rPr>
          <w:fldChar w:fldCharType="begin"/>
        </w:r>
        <w:r>
          <w:rPr>
            <w:noProof/>
          </w:rPr>
          <w:instrText xml:space="preserve"> PAGEREF _Toc222561340 \h </w:instrText>
        </w:r>
        <w:r>
          <w:rPr>
            <w:noProof/>
          </w:rPr>
        </w:r>
      </w:ins>
      <w:r>
        <w:rPr>
          <w:noProof/>
        </w:rPr>
        <w:fldChar w:fldCharType="separate"/>
      </w:r>
      <w:ins w:id="436" w:author="Aleksander Hansen" w:date="2013-02-15T15:17:00Z">
        <w:r>
          <w:rPr>
            <w:noProof/>
          </w:rPr>
          <w:t>103</w:t>
        </w:r>
        <w:r>
          <w:rPr>
            <w:noProof/>
          </w:rPr>
          <w:fldChar w:fldCharType="end"/>
        </w:r>
      </w:ins>
    </w:p>
    <w:p w14:paraId="4416A4BF" w14:textId="77777777" w:rsidR="008D32BD" w:rsidRDefault="008D32BD">
      <w:pPr>
        <w:pStyle w:val="TOC2"/>
        <w:tabs>
          <w:tab w:val="right" w:leader="dot" w:pos="9080"/>
        </w:tabs>
        <w:rPr>
          <w:ins w:id="437" w:author="Aleksander Hansen" w:date="2013-02-15T15:17:00Z"/>
          <w:b w:val="0"/>
          <w:noProof/>
          <w:sz w:val="24"/>
          <w:szCs w:val="24"/>
          <w:lang w:eastAsia="ja-JP"/>
        </w:rPr>
      </w:pPr>
      <w:ins w:id="438" w:author="Aleksander Hansen" w:date="2013-02-15T15:17:00Z">
        <w:r>
          <w:rPr>
            <w:noProof/>
          </w:rPr>
          <w:t>Identify and describe other types of swaps, including commodity, volatility and exotic swaps</w:t>
        </w:r>
        <w:r>
          <w:rPr>
            <w:noProof/>
          </w:rPr>
          <w:tab/>
        </w:r>
        <w:r>
          <w:rPr>
            <w:noProof/>
          </w:rPr>
          <w:fldChar w:fldCharType="begin"/>
        </w:r>
        <w:r>
          <w:rPr>
            <w:noProof/>
          </w:rPr>
          <w:instrText xml:space="preserve"> PAGEREF _Toc222561341 \h </w:instrText>
        </w:r>
        <w:r>
          <w:rPr>
            <w:noProof/>
          </w:rPr>
        </w:r>
      </w:ins>
      <w:r>
        <w:rPr>
          <w:noProof/>
        </w:rPr>
        <w:fldChar w:fldCharType="separate"/>
      </w:r>
      <w:ins w:id="439" w:author="Aleksander Hansen" w:date="2013-02-15T15:17:00Z">
        <w:r>
          <w:rPr>
            <w:noProof/>
          </w:rPr>
          <w:t>103</w:t>
        </w:r>
        <w:r>
          <w:rPr>
            <w:noProof/>
          </w:rPr>
          <w:fldChar w:fldCharType="end"/>
        </w:r>
      </w:ins>
    </w:p>
    <w:p w14:paraId="33BB07FB" w14:textId="77777777" w:rsidR="008D32BD" w:rsidRDefault="008D32BD">
      <w:pPr>
        <w:pStyle w:val="TOC3"/>
        <w:tabs>
          <w:tab w:val="right" w:leader="dot" w:pos="9080"/>
        </w:tabs>
        <w:rPr>
          <w:ins w:id="440" w:author="Aleksander Hansen" w:date="2013-02-15T15:17:00Z"/>
          <w:noProof/>
          <w:sz w:val="24"/>
          <w:szCs w:val="24"/>
          <w:lang w:eastAsia="ja-JP"/>
        </w:rPr>
      </w:pPr>
      <w:ins w:id="441" w:author="Aleksander Hansen" w:date="2013-02-15T15:17:00Z">
        <w:r>
          <w:rPr>
            <w:noProof/>
          </w:rPr>
          <w:t>The examples in the text refer to a typical “plain vanilla” interest rate swap:</w:t>
        </w:r>
        <w:r>
          <w:rPr>
            <w:noProof/>
          </w:rPr>
          <w:tab/>
        </w:r>
        <w:r>
          <w:rPr>
            <w:noProof/>
          </w:rPr>
          <w:fldChar w:fldCharType="begin"/>
        </w:r>
        <w:r>
          <w:rPr>
            <w:noProof/>
          </w:rPr>
          <w:instrText xml:space="preserve"> PAGEREF _Toc222561342 \h </w:instrText>
        </w:r>
        <w:r>
          <w:rPr>
            <w:noProof/>
          </w:rPr>
        </w:r>
      </w:ins>
      <w:r>
        <w:rPr>
          <w:noProof/>
        </w:rPr>
        <w:fldChar w:fldCharType="separate"/>
      </w:r>
      <w:ins w:id="442" w:author="Aleksander Hansen" w:date="2013-02-15T15:17:00Z">
        <w:r>
          <w:rPr>
            <w:noProof/>
          </w:rPr>
          <w:t>103</w:t>
        </w:r>
        <w:r>
          <w:rPr>
            <w:noProof/>
          </w:rPr>
          <w:fldChar w:fldCharType="end"/>
        </w:r>
      </w:ins>
    </w:p>
    <w:p w14:paraId="292E04CC" w14:textId="77777777" w:rsidR="008D32BD" w:rsidRDefault="008D32BD">
      <w:pPr>
        <w:pStyle w:val="TOC3"/>
        <w:tabs>
          <w:tab w:val="right" w:leader="dot" w:pos="9080"/>
        </w:tabs>
        <w:rPr>
          <w:ins w:id="443" w:author="Aleksander Hansen" w:date="2013-02-15T15:17:00Z"/>
          <w:noProof/>
          <w:sz w:val="24"/>
          <w:szCs w:val="24"/>
          <w:lang w:eastAsia="ja-JP"/>
        </w:rPr>
      </w:pPr>
      <w:ins w:id="444" w:author="Aleksander Hansen" w:date="2013-02-15T15:17:00Z">
        <w:r>
          <w:rPr>
            <w:noProof/>
          </w:rPr>
          <w:t>Other types of swaps include:</w:t>
        </w:r>
        <w:r>
          <w:rPr>
            <w:noProof/>
          </w:rPr>
          <w:tab/>
        </w:r>
        <w:r>
          <w:rPr>
            <w:noProof/>
          </w:rPr>
          <w:fldChar w:fldCharType="begin"/>
        </w:r>
        <w:r>
          <w:rPr>
            <w:noProof/>
          </w:rPr>
          <w:instrText xml:space="preserve"> PAGEREF _Toc222561343 \h </w:instrText>
        </w:r>
        <w:r>
          <w:rPr>
            <w:noProof/>
          </w:rPr>
        </w:r>
      </w:ins>
      <w:r>
        <w:rPr>
          <w:noProof/>
        </w:rPr>
        <w:fldChar w:fldCharType="separate"/>
      </w:r>
      <w:ins w:id="445" w:author="Aleksander Hansen" w:date="2013-02-15T15:17:00Z">
        <w:r>
          <w:rPr>
            <w:noProof/>
          </w:rPr>
          <w:t>103</w:t>
        </w:r>
        <w:r>
          <w:rPr>
            <w:noProof/>
          </w:rPr>
          <w:fldChar w:fldCharType="end"/>
        </w:r>
      </w:ins>
    </w:p>
    <w:p w14:paraId="657ACD11" w14:textId="77777777" w:rsidR="008D32BD" w:rsidRDefault="008D32BD">
      <w:pPr>
        <w:pStyle w:val="TOC2"/>
        <w:tabs>
          <w:tab w:val="right" w:leader="dot" w:pos="9080"/>
        </w:tabs>
        <w:rPr>
          <w:ins w:id="446" w:author="Aleksander Hansen" w:date="2013-02-15T15:17:00Z"/>
          <w:b w:val="0"/>
          <w:noProof/>
          <w:sz w:val="24"/>
          <w:szCs w:val="24"/>
          <w:lang w:eastAsia="ja-JP"/>
        </w:rPr>
      </w:pPr>
      <w:ins w:id="447" w:author="Aleksander Hansen" w:date="2013-02-15T15:17:00Z">
        <w:r>
          <w:rPr>
            <w:noProof/>
          </w:rPr>
          <w:t>Chapter Summary</w:t>
        </w:r>
        <w:r>
          <w:rPr>
            <w:noProof/>
          </w:rPr>
          <w:tab/>
        </w:r>
        <w:r>
          <w:rPr>
            <w:noProof/>
          </w:rPr>
          <w:fldChar w:fldCharType="begin"/>
        </w:r>
        <w:r>
          <w:rPr>
            <w:noProof/>
          </w:rPr>
          <w:instrText xml:space="preserve"> PAGEREF _Toc222561344 \h </w:instrText>
        </w:r>
        <w:r>
          <w:rPr>
            <w:noProof/>
          </w:rPr>
        </w:r>
      </w:ins>
      <w:r>
        <w:rPr>
          <w:noProof/>
        </w:rPr>
        <w:fldChar w:fldCharType="separate"/>
      </w:r>
      <w:ins w:id="448" w:author="Aleksander Hansen" w:date="2013-02-15T15:17:00Z">
        <w:r>
          <w:rPr>
            <w:noProof/>
          </w:rPr>
          <w:t>105</w:t>
        </w:r>
        <w:r>
          <w:rPr>
            <w:noProof/>
          </w:rPr>
          <w:fldChar w:fldCharType="end"/>
        </w:r>
      </w:ins>
    </w:p>
    <w:p w14:paraId="3319DF8A" w14:textId="77777777" w:rsidR="008D32BD" w:rsidRDefault="008D32BD">
      <w:pPr>
        <w:pStyle w:val="TOC2"/>
        <w:tabs>
          <w:tab w:val="right" w:leader="dot" w:pos="9080"/>
        </w:tabs>
        <w:rPr>
          <w:ins w:id="449" w:author="Aleksander Hansen" w:date="2013-02-15T15:17:00Z"/>
          <w:b w:val="0"/>
          <w:noProof/>
          <w:sz w:val="24"/>
          <w:szCs w:val="24"/>
          <w:lang w:eastAsia="ja-JP"/>
        </w:rPr>
      </w:pPr>
      <w:ins w:id="450" w:author="Aleksander Hansen" w:date="2013-02-15T15:17:00Z">
        <w:r>
          <w:rPr>
            <w:noProof/>
          </w:rPr>
          <w:t>7 Questions &amp; Answers</w:t>
        </w:r>
        <w:r>
          <w:rPr>
            <w:noProof/>
          </w:rPr>
          <w:tab/>
        </w:r>
        <w:r>
          <w:rPr>
            <w:noProof/>
          </w:rPr>
          <w:fldChar w:fldCharType="begin"/>
        </w:r>
        <w:r>
          <w:rPr>
            <w:noProof/>
          </w:rPr>
          <w:instrText xml:space="preserve"> PAGEREF _Toc222561345 \h </w:instrText>
        </w:r>
        <w:r>
          <w:rPr>
            <w:noProof/>
          </w:rPr>
        </w:r>
      </w:ins>
      <w:r>
        <w:rPr>
          <w:noProof/>
        </w:rPr>
        <w:fldChar w:fldCharType="separate"/>
      </w:r>
      <w:ins w:id="451" w:author="Aleksander Hansen" w:date="2013-02-15T15:17:00Z">
        <w:r>
          <w:rPr>
            <w:noProof/>
          </w:rPr>
          <w:t>106</w:t>
        </w:r>
        <w:r>
          <w:rPr>
            <w:noProof/>
          </w:rPr>
          <w:fldChar w:fldCharType="end"/>
        </w:r>
      </w:ins>
    </w:p>
    <w:p w14:paraId="02A18D39" w14:textId="77777777" w:rsidR="008D32BD" w:rsidRDefault="008D32BD">
      <w:pPr>
        <w:pStyle w:val="TOC3"/>
        <w:tabs>
          <w:tab w:val="right" w:leader="dot" w:pos="9080"/>
        </w:tabs>
        <w:rPr>
          <w:ins w:id="452" w:author="Aleksander Hansen" w:date="2013-02-15T15:17:00Z"/>
          <w:noProof/>
          <w:sz w:val="24"/>
          <w:szCs w:val="24"/>
          <w:lang w:eastAsia="ja-JP"/>
        </w:rPr>
      </w:pPr>
      <w:ins w:id="453" w:author="Aleksander Hansen" w:date="2013-02-15T15:17:00Z">
        <w:r>
          <w:rPr>
            <w:noProof/>
          </w:rPr>
          <w:t>Questions</w:t>
        </w:r>
        <w:r>
          <w:rPr>
            <w:noProof/>
          </w:rPr>
          <w:tab/>
        </w:r>
        <w:r>
          <w:rPr>
            <w:noProof/>
          </w:rPr>
          <w:fldChar w:fldCharType="begin"/>
        </w:r>
        <w:r>
          <w:rPr>
            <w:noProof/>
          </w:rPr>
          <w:instrText xml:space="preserve"> PAGEREF _Toc222561346 \h </w:instrText>
        </w:r>
        <w:r>
          <w:rPr>
            <w:noProof/>
          </w:rPr>
        </w:r>
      </w:ins>
      <w:r>
        <w:rPr>
          <w:noProof/>
        </w:rPr>
        <w:fldChar w:fldCharType="separate"/>
      </w:r>
      <w:ins w:id="454" w:author="Aleksander Hansen" w:date="2013-02-15T15:17:00Z">
        <w:r>
          <w:rPr>
            <w:noProof/>
          </w:rPr>
          <w:t>106</w:t>
        </w:r>
        <w:r>
          <w:rPr>
            <w:noProof/>
          </w:rPr>
          <w:fldChar w:fldCharType="end"/>
        </w:r>
      </w:ins>
    </w:p>
    <w:p w14:paraId="0AB38041" w14:textId="77777777" w:rsidR="008D32BD" w:rsidRDefault="008D32BD">
      <w:pPr>
        <w:pStyle w:val="TOC3"/>
        <w:tabs>
          <w:tab w:val="right" w:leader="dot" w:pos="9080"/>
        </w:tabs>
        <w:rPr>
          <w:ins w:id="455" w:author="Aleksander Hansen" w:date="2013-02-15T15:17:00Z"/>
          <w:noProof/>
          <w:sz w:val="24"/>
          <w:szCs w:val="24"/>
          <w:lang w:eastAsia="ja-JP"/>
        </w:rPr>
      </w:pPr>
      <w:ins w:id="456" w:author="Aleksander Hansen" w:date="2013-02-15T15:17:00Z">
        <w:r>
          <w:rPr>
            <w:noProof/>
          </w:rPr>
          <w:t>Answers</w:t>
        </w:r>
        <w:r>
          <w:rPr>
            <w:noProof/>
          </w:rPr>
          <w:tab/>
        </w:r>
        <w:r>
          <w:rPr>
            <w:noProof/>
          </w:rPr>
          <w:fldChar w:fldCharType="begin"/>
        </w:r>
        <w:r>
          <w:rPr>
            <w:noProof/>
          </w:rPr>
          <w:instrText xml:space="preserve"> PAGEREF _Toc222561347 \h </w:instrText>
        </w:r>
        <w:r>
          <w:rPr>
            <w:noProof/>
          </w:rPr>
        </w:r>
      </w:ins>
      <w:r>
        <w:rPr>
          <w:noProof/>
        </w:rPr>
        <w:fldChar w:fldCharType="separate"/>
      </w:r>
      <w:ins w:id="457" w:author="Aleksander Hansen" w:date="2013-02-15T15:17:00Z">
        <w:r>
          <w:rPr>
            <w:noProof/>
          </w:rPr>
          <w:t>107</w:t>
        </w:r>
        <w:r>
          <w:rPr>
            <w:noProof/>
          </w:rPr>
          <w:fldChar w:fldCharType="end"/>
        </w:r>
      </w:ins>
    </w:p>
    <w:p w14:paraId="234BE81A" w14:textId="77777777" w:rsidR="008D32BD" w:rsidRDefault="008D32BD">
      <w:pPr>
        <w:pStyle w:val="TOC1"/>
        <w:tabs>
          <w:tab w:val="right" w:leader="dot" w:pos="9080"/>
        </w:tabs>
        <w:rPr>
          <w:ins w:id="458" w:author="Aleksander Hansen" w:date="2013-02-15T15:17:00Z"/>
          <w:b w:val="0"/>
          <w:noProof/>
          <w:lang w:eastAsia="ja-JP"/>
        </w:rPr>
      </w:pPr>
      <w:ins w:id="459" w:author="Aleksander Hansen" w:date="2013-02-15T15:17:00Z">
        <w:r w:rsidRPr="00C8533A">
          <w:rPr>
            <w:rFonts w:ascii="Calibri" w:hAnsi="Calibri"/>
            <w:noProof/>
          </w:rPr>
          <w:t>Hull, Chapter 10: Properties of Stock Options</w:t>
        </w:r>
        <w:r>
          <w:rPr>
            <w:noProof/>
          </w:rPr>
          <w:tab/>
        </w:r>
        <w:r>
          <w:rPr>
            <w:noProof/>
          </w:rPr>
          <w:fldChar w:fldCharType="begin"/>
        </w:r>
        <w:r>
          <w:rPr>
            <w:noProof/>
          </w:rPr>
          <w:instrText xml:space="preserve"> PAGEREF _Toc222561348 \h </w:instrText>
        </w:r>
        <w:r>
          <w:rPr>
            <w:noProof/>
          </w:rPr>
        </w:r>
      </w:ins>
      <w:r>
        <w:rPr>
          <w:noProof/>
        </w:rPr>
        <w:fldChar w:fldCharType="separate"/>
      </w:r>
      <w:ins w:id="460" w:author="Aleksander Hansen" w:date="2013-02-15T15:17:00Z">
        <w:r>
          <w:rPr>
            <w:noProof/>
          </w:rPr>
          <w:t>108</w:t>
        </w:r>
        <w:r>
          <w:rPr>
            <w:noProof/>
          </w:rPr>
          <w:fldChar w:fldCharType="end"/>
        </w:r>
      </w:ins>
    </w:p>
    <w:p w14:paraId="3213F78B" w14:textId="77777777" w:rsidR="008D32BD" w:rsidRDefault="008D32BD">
      <w:pPr>
        <w:pStyle w:val="TOC2"/>
        <w:tabs>
          <w:tab w:val="right" w:leader="dot" w:pos="9080"/>
        </w:tabs>
        <w:rPr>
          <w:ins w:id="461" w:author="Aleksander Hansen" w:date="2013-02-15T15:17:00Z"/>
          <w:b w:val="0"/>
          <w:noProof/>
          <w:sz w:val="24"/>
          <w:szCs w:val="24"/>
          <w:lang w:eastAsia="ja-JP"/>
        </w:rPr>
      </w:pPr>
      <w:ins w:id="462" w:author="Aleksander Hansen" w:date="2013-02-15T15:17: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_Toc222561349 \h </w:instrText>
        </w:r>
        <w:r>
          <w:rPr>
            <w:noProof/>
          </w:rPr>
        </w:r>
      </w:ins>
      <w:r>
        <w:rPr>
          <w:noProof/>
        </w:rPr>
        <w:fldChar w:fldCharType="separate"/>
      </w:r>
      <w:ins w:id="463" w:author="Aleksander Hansen" w:date="2013-02-15T15:17:00Z">
        <w:r>
          <w:rPr>
            <w:noProof/>
          </w:rPr>
          <w:t>108</w:t>
        </w:r>
        <w:r>
          <w:rPr>
            <w:noProof/>
          </w:rPr>
          <w:fldChar w:fldCharType="end"/>
        </w:r>
      </w:ins>
    </w:p>
    <w:p w14:paraId="430C4C60" w14:textId="77777777" w:rsidR="008D32BD" w:rsidRDefault="008D32BD">
      <w:pPr>
        <w:pStyle w:val="TOC2"/>
        <w:tabs>
          <w:tab w:val="right" w:leader="dot" w:pos="9080"/>
        </w:tabs>
        <w:rPr>
          <w:ins w:id="464" w:author="Aleksander Hansen" w:date="2013-02-15T15:17:00Z"/>
          <w:b w:val="0"/>
          <w:noProof/>
          <w:sz w:val="24"/>
          <w:szCs w:val="24"/>
          <w:lang w:eastAsia="ja-JP"/>
        </w:rPr>
      </w:pPr>
      <w:ins w:id="465" w:author="Aleksander Hansen" w:date="2013-02-15T15:17:00Z">
        <w:r>
          <w:rPr>
            <w:noProof/>
          </w:rPr>
          <w:t>Identify, interpret and compute upper and lower bounds for option prices</w:t>
        </w:r>
        <w:r>
          <w:rPr>
            <w:noProof/>
          </w:rPr>
          <w:tab/>
        </w:r>
        <w:r>
          <w:rPr>
            <w:noProof/>
          </w:rPr>
          <w:fldChar w:fldCharType="begin"/>
        </w:r>
        <w:r>
          <w:rPr>
            <w:noProof/>
          </w:rPr>
          <w:instrText xml:space="preserve"> PAGEREF _Toc222561350 \h </w:instrText>
        </w:r>
        <w:r>
          <w:rPr>
            <w:noProof/>
          </w:rPr>
        </w:r>
      </w:ins>
      <w:r>
        <w:rPr>
          <w:noProof/>
        </w:rPr>
        <w:fldChar w:fldCharType="separate"/>
      </w:r>
      <w:ins w:id="466" w:author="Aleksander Hansen" w:date="2013-02-15T15:17:00Z">
        <w:r>
          <w:rPr>
            <w:noProof/>
          </w:rPr>
          <w:t>109</w:t>
        </w:r>
        <w:r>
          <w:rPr>
            <w:noProof/>
          </w:rPr>
          <w:fldChar w:fldCharType="end"/>
        </w:r>
      </w:ins>
    </w:p>
    <w:p w14:paraId="49DADBE6" w14:textId="77777777" w:rsidR="008D32BD" w:rsidRDefault="008D32BD">
      <w:pPr>
        <w:pStyle w:val="TOC2"/>
        <w:tabs>
          <w:tab w:val="right" w:leader="dot" w:pos="9080"/>
        </w:tabs>
        <w:rPr>
          <w:ins w:id="467" w:author="Aleksander Hansen" w:date="2013-02-15T15:17:00Z"/>
          <w:b w:val="0"/>
          <w:noProof/>
          <w:sz w:val="24"/>
          <w:szCs w:val="24"/>
          <w:lang w:eastAsia="ja-JP"/>
        </w:rPr>
      </w:pPr>
      <w:ins w:id="468" w:author="Aleksander Hansen" w:date="2013-02-15T15:17:00Z">
        <w:r>
          <w:rPr>
            <w:noProof/>
          </w:rPr>
          <w:t>Explain put</w:t>
        </w:r>
        <w:r w:rsidRPr="00C8533A">
          <w:rPr>
            <w:rFonts w:cs="Monaco" w:hint="eastAsia"/>
            <w:noProof/>
          </w:rPr>
          <w:t>‐</w:t>
        </w:r>
        <w:r>
          <w:rPr>
            <w:noProof/>
          </w:rPr>
          <w:t>call parity and calculate, using the put</w:t>
        </w:r>
        <w:r w:rsidRPr="00C8533A">
          <w:rPr>
            <w:rFonts w:cs="Monaco" w:hint="eastAsia"/>
            <w:noProof/>
          </w:rPr>
          <w:t>‐</w:t>
        </w:r>
        <w:r>
          <w:rPr>
            <w:noProof/>
          </w:rPr>
          <w:t>call parity on a non</w:t>
        </w:r>
        <w:r w:rsidRPr="00C8533A">
          <w:rPr>
            <w:rFonts w:cs="Monaco" w:hint="eastAsia"/>
            <w:noProof/>
          </w:rPr>
          <w:t>‐</w:t>
        </w:r>
        <w:r>
          <w:rPr>
            <w:noProof/>
          </w:rPr>
          <w:t>dividend</w:t>
        </w:r>
        <w:r w:rsidRPr="00C8533A">
          <w:rPr>
            <w:rFonts w:cs="Monaco" w:hint="eastAsia"/>
            <w:noProof/>
          </w:rPr>
          <w:t>‐</w:t>
        </w:r>
        <w:r>
          <w:rPr>
            <w:noProof/>
          </w:rPr>
          <w:t>paying stock, the value of a European and American option</w:t>
        </w:r>
        <w:r>
          <w:rPr>
            <w:noProof/>
          </w:rPr>
          <w:tab/>
        </w:r>
        <w:r>
          <w:rPr>
            <w:noProof/>
          </w:rPr>
          <w:fldChar w:fldCharType="begin"/>
        </w:r>
        <w:r>
          <w:rPr>
            <w:noProof/>
          </w:rPr>
          <w:instrText xml:space="preserve"> PAGEREF _Toc222561351 \h </w:instrText>
        </w:r>
        <w:r>
          <w:rPr>
            <w:noProof/>
          </w:rPr>
        </w:r>
      </w:ins>
      <w:r>
        <w:rPr>
          <w:noProof/>
        </w:rPr>
        <w:fldChar w:fldCharType="separate"/>
      </w:r>
      <w:ins w:id="469" w:author="Aleksander Hansen" w:date="2013-02-15T15:17:00Z">
        <w:r>
          <w:rPr>
            <w:noProof/>
          </w:rPr>
          <w:t>109</w:t>
        </w:r>
        <w:r>
          <w:rPr>
            <w:noProof/>
          </w:rPr>
          <w:fldChar w:fldCharType="end"/>
        </w:r>
      </w:ins>
    </w:p>
    <w:p w14:paraId="6C32E09E" w14:textId="77777777" w:rsidR="008D32BD" w:rsidRDefault="008D32BD">
      <w:pPr>
        <w:pStyle w:val="TOC2"/>
        <w:tabs>
          <w:tab w:val="right" w:leader="dot" w:pos="9080"/>
        </w:tabs>
        <w:rPr>
          <w:ins w:id="470" w:author="Aleksander Hansen" w:date="2013-02-15T15:17:00Z"/>
          <w:b w:val="0"/>
          <w:noProof/>
          <w:sz w:val="24"/>
          <w:szCs w:val="24"/>
          <w:lang w:eastAsia="ja-JP"/>
        </w:rPr>
      </w:pPr>
      <w:ins w:id="471" w:author="Aleksander Hansen" w:date="2013-02-15T15:17:00Z">
        <w:r>
          <w:rPr>
            <w:noProof/>
          </w:rPr>
          <w:t>Explain the early exercise features of American call and put options on a non</w:t>
        </w:r>
        <w:r w:rsidRPr="00C8533A">
          <w:rPr>
            <w:rFonts w:cs="Monaco" w:hint="eastAsia"/>
            <w:noProof/>
          </w:rPr>
          <w:t>‐</w:t>
        </w:r>
        <w:r>
          <w:rPr>
            <w:noProof/>
          </w:rPr>
          <w:t>dividend</w:t>
        </w:r>
        <w:r w:rsidRPr="00C8533A">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_Toc222561352 \h </w:instrText>
        </w:r>
        <w:r>
          <w:rPr>
            <w:noProof/>
          </w:rPr>
        </w:r>
      </w:ins>
      <w:r>
        <w:rPr>
          <w:noProof/>
        </w:rPr>
        <w:fldChar w:fldCharType="separate"/>
      </w:r>
      <w:ins w:id="472" w:author="Aleksander Hansen" w:date="2013-02-15T15:17:00Z">
        <w:r>
          <w:rPr>
            <w:noProof/>
          </w:rPr>
          <w:t>112</w:t>
        </w:r>
        <w:r>
          <w:rPr>
            <w:noProof/>
          </w:rPr>
          <w:fldChar w:fldCharType="end"/>
        </w:r>
      </w:ins>
    </w:p>
    <w:p w14:paraId="76DFF3F9" w14:textId="77777777" w:rsidR="008D32BD" w:rsidRDefault="008D32BD">
      <w:pPr>
        <w:pStyle w:val="TOC2"/>
        <w:tabs>
          <w:tab w:val="right" w:leader="dot" w:pos="9080"/>
        </w:tabs>
        <w:rPr>
          <w:ins w:id="473" w:author="Aleksander Hansen" w:date="2013-02-15T15:17:00Z"/>
          <w:b w:val="0"/>
          <w:noProof/>
          <w:sz w:val="24"/>
          <w:szCs w:val="24"/>
          <w:lang w:eastAsia="ja-JP"/>
        </w:rPr>
      </w:pPr>
      <w:ins w:id="474" w:author="Aleksander Hansen" w:date="2013-02-15T15:17:00Z">
        <w:r>
          <w:rPr>
            <w:noProof/>
          </w:rPr>
          <w:t>Explain the effects dividends have on the put</w:t>
        </w:r>
        <w:r w:rsidRPr="00C8533A">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_Toc222561353 \h </w:instrText>
        </w:r>
        <w:r>
          <w:rPr>
            <w:noProof/>
          </w:rPr>
        </w:r>
      </w:ins>
      <w:r>
        <w:rPr>
          <w:noProof/>
        </w:rPr>
        <w:fldChar w:fldCharType="separate"/>
      </w:r>
      <w:ins w:id="475" w:author="Aleksander Hansen" w:date="2013-02-15T15:17:00Z">
        <w:r>
          <w:rPr>
            <w:noProof/>
          </w:rPr>
          <w:t>112</w:t>
        </w:r>
        <w:r>
          <w:rPr>
            <w:noProof/>
          </w:rPr>
          <w:fldChar w:fldCharType="end"/>
        </w:r>
      </w:ins>
    </w:p>
    <w:p w14:paraId="089F8AED" w14:textId="77777777" w:rsidR="008D32BD" w:rsidRDefault="008D32BD">
      <w:pPr>
        <w:pStyle w:val="TOC2"/>
        <w:tabs>
          <w:tab w:val="right" w:leader="dot" w:pos="9080"/>
        </w:tabs>
        <w:rPr>
          <w:ins w:id="476" w:author="Aleksander Hansen" w:date="2013-02-15T15:17:00Z"/>
          <w:b w:val="0"/>
          <w:noProof/>
          <w:sz w:val="24"/>
          <w:szCs w:val="24"/>
          <w:lang w:eastAsia="ja-JP"/>
        </w:rPr>
      </w:pPr>
      <w:ins w:id="477" w:author="Aleksander Hansen" w:date="2013-02-15T15:17:00Z">
        <w:r>
          <w:rPr>
            <w:noProof/>
          </w:rPr>
          <w:t>Chapter Summary</w:t>
        </w:r>
        <w:r>
          <w:rPr>
            <w:noProof/>
          </w:rPr>
          <w:tab/>
        </w:r>
        <w:r>
          <w:rPr>
            <w:noProof/>
          </w:rPr>
          <w:fldChar w:fldCharType="begin"/>
        </w:r>
        <w:r>
          <w:rPr>
            <w:noProof/>
          </w:rPr>
          <w:instrText xml:space="preserve"> PAGEREF _Toc222561354 \h </w:instrText>
        </w:r>
        <w:r>
          <w:rPr>
            <w:noProof/>
          </w:rPr>
        </w:r>
      </w:ins>
      <w:r>
        <w:rPr>
          <w:noProof/>
        </w:rPr>
        <w:fldChar w:fldCharType="separate"/>
      </w:r>
      <w:ins w:id="478" w:author="Aleksander Hansen" w:date="2013-02-15T15:17:00Z">
        <w:r>
          <w:rPr>
            <w:noProof/>
          </w:rPr>
          <w:t>114</w:t>
        </w:r>
        <w:r>
          <w:rPr>
            <w:noProof/>
          </w:rPr>
          <w:fldChar w:fldCharType="end"/>
        </w:r>
      </w:ins>
    </w:p>
    <w:p w14:paraId="6BA15620" w14:textId="77777777" w:rsidR="008D32BD" w:rsidRDefault="008D32BD">
      <w:pPr>
        <w:pStyle w:val="TOC2"/>
        <w:tabs>
          <w:tab w:val="right" w:leader="dot" w:pos="9080"/>
        </w:tabs>
        <w:rPr>
          <w:ins w:id="479" w:author="Aleksander Hansen" w:date="2013-02-15T15:17:00Z"/>
          <w:b w:val="0"/>
          <w:noProof/>
          <w:sz w:val="24"/>
          <w:szCs w:val="24"/>
          <w:lang w:eastAsia="ja-JP"/>
        </w:rPr>
      </w:pPr>
      <w:ins w:id="480" w:author="Aleksander Hansen" w:date="2013-02-15T15:17:00Z">
        <w:r>
          <w:rPr>
            <w:noProof/>
          </w:rPr>
          <w:t>8 Questions &amp; Answers</w:t>
        </w:r>
        <w:r>
          <w:rPr>
            <w:noProof/>
          </w:rPr>
          <w:tab/>
        </w:r>
        <w:r>
          <w:rPr>
            <w:noProof/>
          </w:rPr>
          <w:fldChar w:fldCharType="begin"/>
        </w:r>
        <w:r>
          <w:rPr>
            <w:noProof/>
          </w:rPr>
          <w:instrText xml:space="preserve"> PAGEREF _Toc222561355 \h </w:instrText>
        </w:r>
        <w:r>
          <w:rPr>
            <w:noProof/>
          </w:rPr>
        </w:r>
      </w:ins>
      <w:r>
        <w:rPr>
          <w:noProof/>
        </w:rPr>
        <w:fldChar w:fldCharType="separate"/>
      </w:r>
      <w:ins w:id="481" w:author="Aleksander Hansen" w:date="2013-02-15T15:17:00Z">
        <w:r>
          <w:rPr>
            <w:noProof/>
          </w:rPr>
          <w:t>115</w:t>
        </w:r>
        <w:r>
          <w:rPr>
            <w:noProof/>
          </w:rPr>
          <w:fldChar w:fldCharType="end"/>
        </w:r>
      </w:ins>
    </w:p>
    <w:p w14:paraId="2771F406" w14:textId="77777777" w:rsidR="008D32BD" w:rsidRDefault="008D32BD">
      <w:pPr>
        <w:pStyle w:val="TOC3"/>
        <w:tabs>
          <w:tab w:val="right" w:leader="dot" w:pos="9080"/>
        </w:tabs>
        <w:rPr>
          <w:ins w:id="482" w:author="Aleksander Hansen" w:date="2013-02-15T15:17:00Z"/>
          <w:noProof/>
          <w:sz w:val="24"/>
          <w:szCs w:val="24"/>
          <w:lang w:eastAsia="ja-JP"/>
        </w:rPr>
      </w:pPr>
      <w:ins w:id="483" w:author="Aleksander Hansen" w:date="2013-02-15T15:17:00Z">
        <w:r>
          <w:rPr>
            <w:noProof/>
          </w:rPr>
          <w:t>Questions</w:t>
        </w:r>
        <w:r>
          <w:rPr>
            <w:noProof/>
          </w:rPr>
          <w:tab/>
        </w:r>
        <w:r>
          <w:rPr>
            <w:noProof/>
          </w:rPr>
          <w:fldChar w:fldCharType="begin"/>
        </w:r>
        <w:r>
          <w:rPr>
            <w:noProof/>
          </w:rPr>
          <w:instrText xml:space="preserve"> PAGEREF _Toc222561356 \h </w:instrText>
        </w:r>
        <w:r>
          <w:rPr>
            <w:noProof/>
          </w:rPr>
        </w:r>
      </w:ins>
      <w:r>
        <w:rPr>
          <w:noProof/>
        </w:rPr>
        <w:fldChar w:fldCharType="separate"/>
      </w:r>
      <w:ins w:id="484" w:author="Aleksander Hansen" w:date="2013-02-15T15:17:00Z">
        <w:r>
          <w:rPr>
            <w:noProof/>
          </w:rPr>
          <w:t>115</w:t>
        </w:r>
        <w:r>
          <w:rPr>
            <w:noProof/>
          </w:rPr>
          <w:fldChar w:fldCharType="end"/>
        </w:r>
      </w:ins>
    </w:p>
    <w:p w14:paraId="59AB6152" w14:textId="77777777" w:rsidR="008D32BD" w:rsidRDefault="008D32BD">
      <w:pPr>
        <w:pStyle w:val="TOC3"/>
        <w:tabs>
          <w:tab w:val="right" w:leader="dot" w:pos="9080"/>
        </w:tabs>
        <w:rPr>
          <w:ins w:id="485" w:author="Aleksander Hansen" w:date="2013-02-15T15:17:00Z"/>
          <w:noProof/>
          <w:sz w:val="24"/>
          <w:szCs w:val="24"/>
          <w:lang w:eastAsia="ja-JP"/>
        </w:rPr>
      </w:pPr>
      <w:ins w:id="486" w:author="Aleksander Hansen" w:date="2013-02-15T15:17:00Z">
        <w:r>
          <w:rPr>
            <w:noProof/>
          </w:rPr>
          <w:t>Answers</w:t>
        </w:r>
        <w:r>
          <w:rPr>
            <w:noProof/>
          </w:rPr>
          <w:tab/>
        </w:r>
        <w:r>
          <w:rPr>
            <w:noProof/>
          </w:rPr>
          <w:fldChar w:fldCharType="begin"/>
        </w:r>
        <w:r>
          <w:rPr>
            <w:noProof/>
          </w:rPr>
          <w:instrText xml:space="preserve"> PAGEREF _Toc222561357 \h </w:instrText>
        </w:r>
        <w:r>
          <w:rPr>
            <w:noProof/>
          </w:rPr>
        </w:r>
      </w:ins>
      <w:r>
        <w:rPr>
          <w:noProof/>
        </w:rPr>
        <w:fldChar w:fldCharType="separate"/>
      </w:r>
      <w:ins w:id="487" w:author="Aleksander Hansen" w:date="2013-02-15T15:17:00Z">
        <w:r>
          <w:rPr>
            <w:noProof/>
          </w:rPr>
          <w:t>116</w:t>
        </w:r>
        <w:r>
          <w:rPr>
            <w:noProof/>
          </w:rPr>
          <w:fldChar w:fldCharType="end"/>
        </w:r>
      </w:ins>
    </w:p>
    <w:p w14:paraId="1EC16A25" w14:textId="77777777" w:rsidR="008D32BD" w:rsidRDefault="008D32BD">
      <w:pPr>
        <w:pStyle w:val="TOC1"/>
        <w:tabs>
          <w:tab w:val="right" w:leader="dot" w:pos="9080"/>
        </w:tabs>
        <w:rPr>
          <w:ins w:id="488" w:author="Aleksander Hansen" w:date="2013-02-15T15:17:00Z"/>
          <w:b w:val="0"/>
          <w:noProof/>
          <w:lang w:eastAsia="ja-JP"/>
        </w:rPr>
      </w:pPr>
      <w:ins w:id="489" w:author="Aleksander Hansen" w:date="2013-02-15T15:17:00Z">
        <w:r w:rsidRPr="00C8533A">
          <w:rPr>
            <w:rFonts w:ascii="Calibri" w:hAnsi="Calibri"/>
            <w:noProof/>
          </w:rPr>
          <w:t>9  Hull, Chapter 11: Trading Strategies Involving Options</w:t>
        </w:r>
        <w:r>
          <w:rPr>
            <w:noProof/>
          </w:rPr>
          <w:tab/>
        </w:r>
        <w:r>
          <w:rPr>
            <w:noProof/>
          </w:rPr>
          <w:fldChar w:fldCharType="begin"/>
        </w:r>
        <w:r>
          <w:rPr>
            <w:noProof/>
          </w:rPr>
          <w:instrText xml:space="preserve"> PAGEREF _Toc222561358 \h </w:instrText>
        </w:r>
        <w:r>
          <w:rPr>
            <w:noProof/>
          </w:rPr>
        </w:r>
      </w:ins>
      <w:r>
        <w:rPr>
          <w:noProof/>
        </w:rPr>
        <w:fldChar w:fldCharType="separate"/>
      </w:r>
      <w:ins w:id="490" w:author="Aleksander Hansen" w:date="2013-02-15T15:17:00Z">
        <w:r>
          <w:rPr>
            <w:noProof/>
          </w:rPr>
          <w:t>117</w:t>
        </w:r>
        <w:r>
          <w:rPr>
            <w:noProof/>
          </w:rPr>
          <w:fldChar w:fldCharType="end"/>
        </w:r>
      </w:ins>
    </w:p>
    <w:p w14:paraId="7D11E1BB" w14:textId="77777777" w:rsidR="008D32BD" w:rsidRDefault="008D32BD">
      <w:pPr>
        <w:pStyle w:val="TOC2"/>
        <w:tabs>
          <w:tab w:val="right" w:leader="dot" w:pos="9080"/>
        </w:tabs>
        <w:rPr>
          <w:ins w:id="491" w:author="Aleksander Hansen" w:date="2013-02-15T15:17:00Z"/>
          <w:b w:val="0"/>
          <w:noProof/>
          <w:sz w:val="24"/>
          <w:szCs w:val="24"/>
          <w:lang w:eastAsia="ja-JP"/>
        </w:rPr>
      </w:pPr>
      <w:ins w:id="492" w:author="Aleksander Hansen" w:date="2013-02-15T15:17: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_Toc222561359 \h </w:instrText>
        </w:r>
        <w:r>
          <w:rPr>
            <w:noProof/>
          </w:rPr>
        </w:r>
      </w:ins>
      <w:r>
        <w:rPr>
          <w:noProof/>
        </w:rPr>
        <w:fldChar w:fldCharType="separate"/>
      </w:r>
      <w:ins w:id="493" w:author="Aleksander Hansen" w:date="2013-02-15T15:17:00Z">
        <w:r>
          <w:rPr>
            <w:noProof/>
          </w:rPr>
          <w:t>117</w:t>
        </w:r>
        <w:r>
          <w:rPr>
            <w:noProof/>
          </w:rPr>
          <w:fldChar w:fldCharType="end"/>
        </w:r>
      </w:ins>
    </w:p>
    <w:p w14:paraId="320DD066" w14:textId="77777777" w:rsidR="008D32BD" w:rsidRDefault="008D32BD">
      <w:pPr>
        <w:pStyle w:val="TOC3"/>
        <w:tabs>
          <w:tab w:val="right" w:leader="dot" w:pos="9080"/>
        </w:tabs>
        <w:rPr>
          <w:ins w:id="494" w:author="Aleksander Hansen" w:date="2013-02-15T15:17:00Z"/>
          <w:noProof/>
          <w:sz w:val="24"/>
          <w:szCs w:val="24"/>
          <w:lang w:eastAsia="ja-JP"/>
        </w:rPr>
      </w:pPr>
      <w:ins w:id="495" w:author="Aleksander Hansen" w:date="2013-02-15T15:17:00Z">
        <w:r>
          <w:rPr>
            <w:noProof/>
          </w:rPr>
          <w:t>9.1.1 Covered Call</w:t>
        </w:r>
        <w:r>
          <w:rPr>
            <w:noProof/>
          </w:rPr>
          <w:tab/>
        </w:r>
        <w:r>
          <w:rPr>
            <w:noProof/>
          </w:rPr>
          <w:fldChar w:fldCharType="begin"/>
        </w:r>
        <w:r>
          <w:rPr>
            <w:noProof/>
          </w:rPr>
          <w:instrText xml:space="preserve"> PAGEREF _Toc222561360 \h </w:instrText>
        </w:r>
        <w:r>
          <w:rPr>
            <w:noProof/>
          </w:rPr>
        </w:r>
      </w:ins>
      <w:r>
        <w:rPr>
          <w:noProof/>
        </w:rPr>
        <w:fldChar w:fldCharType="separate"/>
      </w:r>
      <w:ins w:id="496" w:author="Aleksander Hansen" w:date="2013-02-15T15:17:00Z">
        <w:r>
          <w:rPr>
            <w:noProof/>
          </w:rPr>
          <w:t>117</w:t>
        </w:r>
        <w:r>
          <w:rPr>
            <w:noProof/>
          </w:rPr>
          <w:fldChar w:fldCharType="end"/>
        </w:r>
      </w:ins>
    </w:p>
    <w:p w14:paraId="5700B07F" w14:textId="77777777" w:rsidR="008D32BD" w:rsidRDefault="008D32BD">
      <w:pPr>
        <w:pStyle w:val="TOC3"/>
        <w:tabs>
          <w:tab w:val="right" w:leader="dot" w:pos="9080"/>
        </w:tabs>
        <w:rPr>
          <w:ins w:id="497" w:author="Aleksander Hansen" w:date="2013-02-15T15:17:00Z"/>
          <w:noProof/>
          <w:sz w:val="24"/>
          <w:szCs w:val="24"/>
          <w:lang w:eastAsia="ja-JP"/>
        </w:rPr>
      </w:pPr>
      <w:ins w:id="498" w:author="Aleksander Hansen" w:date="2013-02-15T15:17:00Z">
        <w:r>
          <w:rPr>
            <w:noProof/>
          </w:rPr>
          <w:t>9.1.2 Protective Put</w:t>
        </w:r>
        <w:r>
          <w:rPr>
            <w:noProof/>
          </w:rPr>
          <w:tab/>
        </w:r>
        <w:r>
          <w:rPr>
            <w:noProof/>
          </w:rPr>
          <w:fldChar w:fldCharType="begin"/>
        </w:r>
        <w:r>
          <w:rPr>
            <w:noProof/>
          </w:rPr>
          <w:instrText xml:space="preserve"> PAGEREF _Toc222561361 \h </w:instrText>
        </w:r>
        <w:r>
          <w:rPr>
            <w:noProof/>
          </w:rPr>
        </w:r>
      </w:ins>
      <w:r>
        <w:rPr>
          <w:noProof/>
        </w:rPr>
        <w:fldChar w:fldCharType="separate"/>
      </w:r>
      <w:ins w:id="499" w:author="Aleksander Hansen" w:date="2013-02-15T15:17:00Z">
        <w:r>
          <w:rPr>
            <w:noProof/>
          </w:rPr>
          <w:t>118</w:t>
        </w:r>
        <w:r>
          <w:rPr>
            <w:noProof/>
          </w:rPr>
          <w:fldChar w:fldCharType="end"/>
        </w:r>
      </w:ins>
    </w:p>
    <w:p w14:paraId="507FD100" w14:textId="77777777" w:rsidR="008D32BD" w:rsidRDefault="008D32BD">
      <w:pPr>
        <w:pStyle w:val="TOC2"/>
        <w:tabs>
          <w:tab w:val="right" w:leader="dot" w:pos="9080"/>
        </w:tabs>
        <w:rPr>
          <w:ins w:id="500" w:author="Aleksander Hansen" w:date="2013-02-15T15:17:00Z"/>
          <w:b w:val="0"/>
          <w:noProof/>
          <w:sz w:val="24"/>
          <w:szCs w:val="24"/>
          <w:lang w:eastAsia="ja-JP"/>
        </w:rPr>
      </w:pPr>
      <w:ins w:id="501" w:author="Aleksander Hansen" w:date="2013-02-15T15:17: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_Toc222561362 \h </w:instrText>
        </w:r>
        <w:r>
          <w:rPr>
            <w:noProof/>
          </w:rPr>
        </w:r>
      </w:ins>
      <w:r>
        <w:rPr>
          <w:noProof/>
        </w:rPr>
        <w:fldChar w:fldCharType="separate"/>
      </w:r>
      <w:ins w:id="502" w:author="Aleksander Hansen" w:date="2013-02-15T15:17:00Z">
        <w:r>
          <w:rPr>
            <w:noProof/>
          </w:rPr>
          <w:t>119</w:t>
        </w:r>
        <w:r>
          <w:rPr>
            <w:noProof/>
          </w:rPr>
          <w:fldChar w:fldCharType="end"/>
        </w:r>
      </w:ins>
    </w:p>
    <w:p w14:paraId="5281D72C" w14:textId="77777777" w:rsidR="008D32BD" w:rsidRDefault="008D32BD">
      <w:pPr>
        <w:pStyle w:val="TOC3"/>
        <w:tabs>
          <w:tab w:val="right" w:leader="dot" w:pos="9080"/>
        </w:tabs>
        <w:rPr>
          <w:ins w:id="503" w:author="Aleksander Hansen" w:date="2013-02-15T15:17:00Z"/>
          <w:noProof/>
          <w:sz w:val="24"/>
          <w:szCs w:val="24"/>
          <w:lang w:eastAsia="ja-JP"/>
        </w:rPr>
      </w:pPr>
      <w:ins w:id="504" w:author="Aleksander Hansen" w:date="2013-02-15T15:17:00Z">
        <w:r>
          <w:rPr>
            <w:noProof/>
          </w:rPr>
          <w:t>9.2.1 Bull spread (type of vertical spread)</w:t>
        </w:r>
        <w:r>
          <w:rPr>
            <w:noProof/>
          </w:rPr>
          <w:tab/>
        </w:r>
        <w:r>
          <w:rPr>
            <w:noProof/>
          </w:rPr>
          <w:fldChar w:fldCharType="begin"/>
        </w:r>
        <w:r>
          <w:rPr>
            <w:noProof/>
          </w:rPr>
          <w:instrText xml:space="preserve"> PAGEREF _Toc222561363 \h </w:instrText>
        </w:r>
        <w:r>
          <w:rPr>
            <w:noProof/>
          </w:rPr>
        </w:r>
      </w:ins>
      <w:r>
        <w:rPr>
          <w:noProof/>
        </w:rPr>
        <w:fldChar w:fldCharType="separate"/>
      </w:r>
      <w:ins w:id="505" w:author="Aleksander Hansen" w:date="2013-02-15T15:17:00Z">
        <w:r>
          <w:rPr>
            <w:noProof/>
          </w:rPr>
          <w:t>119</w:t>
        </w:r>
        <w:r>
          <w:rPr>
            <w:noProof/>
          </w:rPr>
          <w:fldChar w:fldCharType="end"/>
        </w:r>
      </w:ins>
    </w:p>
    <w:p w14:paraId="5A289B95" w14:textId="77777777" w:rsidR="008D32BD" w:rsidRDefault="008D32BD">
      <w:pPr>
        <w:pStyle w:val="TOC3"/>
        <w:tabs>
          <w:tab w:val="right" w:leader="dot" w:pos="9080"/>
        </w:tabs>
        <w:rPr>
          <w:ins w:id="506" w:author="Aleksander Hansen" w:date="2013-02-15T15:17:00Z"/>
          <w:noProof/>
          <w:sz w:val="24"/>
          <w:szCs w:val="24"/>
          <w:lang w:eastAsia="ja-JP"/>
        </w:rPr>
      </w:pPr>
      <w:ins w:id="507" w:author="Aleksander Hansen" w:date="2013-02-15T15:17:00Z">
        <w:r>
          <w:rPr>
            <w:noProof/>
          </w:rPr>
          <w:t>9.2.2 Bear spread (type of vertical spread)</w:t>
        </w:r>
        <w:r>
          <w:rPr>
            <w:noProof/>
          </w:rPr>
          <w:tab/>
        </w:r>
        <w:r>
          <w:rPr>
            <w:noProof/>
          </w:rPr>
          <w:fldChar w:fldCharType="begin"/>
        </w:r>
        <w:r>
          <w:rPr>
            <w:noProof/>
          </w:rPr>
          <w:instrText xml:space="preserve"> PAGEREF _Toc222561364 \h </w:instrText>
        </w:r>
        <w:r>
          <w:rPr>
            <w:noProof/>
          </w:rPr>
        </w:r>
      </w:ins>
      <w:r>
        <w:rPr>
          <w:noProof/>
        </w:rPr>
        <w:fldChar w:fldCharType="separate"/>
      </w:r>
      <w:ins w:id="508" w:author="Aleksander Hansen" w:date="2013-02-15T15:17:00Z">
        <w:r>
          <w:rPr>
            <w:noProof/>
          </w:rPr>
          <w:t>120</w:t>
        </w:r>
        <w:r>
          <w:rPr>
            <w:noProof/>
          </w:rPr>
          <w:fldChar w:fldCharType="end"/>
        </w:r>
      </w:ins>
    </w:p>
    <w:p w14:paraId="62E592D8" w14:textId="77777777" w:rsidR="008D32BD" w:rsidRDefault="008D32BD">
      <w:pPr>
        <w:pStyle w:val="TOC3"/>
        <w:tabs>
          <w:tab w:val="right" w:leader="dot" w:pos="9080"/>
        </w:tabs>
        <w:rPr>
          <w:ins w:id="509" w:author="Aleksander Hansen" w:date="2013-02-15T15:17:00Z"/>
          <w:noProof/>
          <w:sz w:val="24"/>
          <w:szCs w:val="24"/>
          <w:lang w:eastAsia="ja-JP"/>
        </w:rPr>
      </w:pPr>
      <w:ins w:id="510" w:author="Aleksander Hansen" w:date="2013-02-15T15:17:00Z">
        <w:r>
          <w:rPr>
            <w:noProof/>
          </w:rPr>
          <w:t>9.2.3 Butterfly spread (sideway strategy)</w:t>
        </w:r>
        <w:r>
          <w:rPr>
            <w:noProof/>
          </w:rPr>
          <w:tab/>
        </w:r>
        <w:r>
          <w:rPr>
            <w:noProof/>
          </w:rPr>
          <w:fldChar w:fldCharType="begin"/>
        </w:r>
        <w:r>
          <w:rPr>
            <w:noProof/>
          </w:rPr>
          <w:instrText xml:space="preserve"> PAGEREF _Toc222561365 \h </w:instrText>
        </w:r>
        <w:r>
          <w:rPr>
            <w:noProof/>
          </w:rPr>
        </w:r>
      </w:ins>
      <w:r>
        <w:rPr>
          <w:noProof/>
        </w:rPr>
        <w:fldChar w:fldCharType="separate"/>
      </w:r>
      <w:ins w:id="511" w:author="Aleksander Hansen" w:date="2013-02-15T15:17:00Z">
        <w:r>
          <w:rPr>
            <w:noProof/>
          </w:rPr>
          <w:t>121</w:t>
        </w:r>
        <w:r>
          <w:rPr>
            <w:noProof/>
          </w:rPr>
          <w:fldChar w:fldCharType="end"/>
        </w:r>
      </w:ins>
    </w:p>
    <w:p w14:paraId="1C3F6201" w14:textId="77777777" w:rsidR="008D32BD" w:rsidRDefault="008D32BD">
      <w:pPr>
        <w:pStyle w:val="TOC3"/>
        <w:tabs>
          <w:tab w:val="right" w:leader="dot" w:pos="9080"/>
        </w:tabs>
        <w:rPr>
          <w:ins w:id="512" w:author="Aleksander Hansen" w:date="2013-02-15T15:17:00Z"/>
          <w:noProof/>
          <w:sz w:val="24"/>
          <w:szCs w:val="24"/>
          <w:lang w:eastAsia="ja-JP"/>
        </w:rPr>
      </w:pPr>
      <w:ins w:id="513" w:author="Aleksander Hansen" w:date="2013-02-15T15:17:00Z">
        <w:r>
          <w:rPr>
            <w:noProof/>
          </w:rPr>
          <w:t>9.2.5 Diagonal spread</w:t>
        </w:r>
        <w:r>
          <w:rPr>
            <w:noProof/>
          </w:rPr>
          <w:tab/>
        </w:r>
        <w:r>
          <w:rPr>
            <w:noProof/>
          </w:rPr>
          <w:fldChar w:fldCharType="begin"/>
        </w:r>
        <w:r>
          <w:rPr>
            <w:noProof/>
          </w:rPr>
          <w:instrText xml:space="preserve"> PAGEREF _Toc222561366 \h </w:instrText>
        </w:r>
        <w:r>
          <w:rPr>
            <w:noProof/>
          </w:rPr>
        </w:r>
      </w:ins>
      <w:r>
        <w:rPr>
          <w:noProof/>
        </w:rPr>
        <w:fldChar w:fldCharType="separate"/>
      </w:r>
      <w:ins w:id="514" w:author="Aleksander Hansen" w:date="2013-02-15T15:17:00Z">
        <w:r>
          <w:rPr>
            <w:noProof/>
          </w:rPr>
          <w:t>122</w:t>
        </w:r>
        <w:r>
          <w:rPr>
            <w:noProof/>
          </w:rPr>
          <w:fldChar w:fldCharType="end"/>
        </w:r>
      </w:ins>
    </w:p>
    <w:p w14:paraId="469F8BAB" w14:textId="77777777" w:rsidR="008D32BD" w:rsidRDefault="008D32BD">
      <w:pPr>
        <w:pStyle w:val="TOC3"/>
        <w:tabs>
          <w:tab w:val="right" w:leader="dot" w:pos="9080"/>
        </w:tabs>
        <w:rPr>
          <w:ins w:id="515" w:author="Aleksander Hansen" w:date="2013-02-15T15:17:00Z"/>
          <w:noProof/>
          <w:sz w:val="24"/>
          <w:szCs w:val="24"/>
          <w:lang w:eastAsia="ja-JP"/>
        </w:rPr>
      </w:pPr>
      <w:ins w:id="516" w:author="Aleksander Hansen" w:date="2013-02-15T15:17:00Z">
        <w:r>
          <w:rPr>
            <w:noProof/>
          </w:rPr>
          <w:t>9.2.6 Box spread</w:t>
        </w:r>
        <w:r>
          <w:rPr>
            <w:noProof/>
          </w:rPr>
          <w:tab/>
        </w:r>
        <w:r>
          <w:rPr>
            <w:noProof/>
          </w:rPr>
          <w:fldChar w:fldCharType="begin"/>
        </w:r>
        <w:r>
          <w:rPr>
            <w:noProof/>
          </w:rPr>
          <w:instrText xml:space="preserve"> PAGEREF _Toc222561367 \h </w:instrText>
        </w:r>
        <w:r>
          <w:rPr>
            <w:noProof/>
          </w:rPr>
        </w:r>
      </w:ins>
      <w:r>
        <w:rPr>
          <w:noProof/>
        </w:rPr>
        <w:fldChar w:fldCharType="separate"/>
      </w:r>
      <w:ins w:id="517" w:author="Aleksander Hansen" w:date="2013-02-15T15:17:00Z">
        <w:r>
          <w:rPr>
            <w:noProof/>
          </w:rPr>
          <w:t>122</w:t>
        </w:r>
        <w:r>
          <w:rPr>
            <w:noProof/>
          </w:rPr>
          <w:fldChar w:fldCharType="end"/>
        </w:r>
      </w:ins>
    </w:p>
    <w:p w14:paraId="71BDE7A6" w14:textId="77777777" w:rsidR="008D32BD" w:rsidRDefault="008D32BD">
      <w:pPr>
        <w:pStyle w:val="TOC2"/>
        <w:tabs>
          <w:tab w:val="right" w:leader="dot" w:pos="9080"/>
        </w:tabs>
        <w:rPr>
          <w:ins w:id="518" w:author="Aleksander Hansen" w:date="2013-02-15T15:17:00Z"/>
          <w:b w:val="0"/>
          <w:noProof/>
          <w:sz w:val="24"/>
          <w:szCs w:val="24"/>
          <w:lang w:eastAsia="ja-JP"/>
        </w:rPr>
      </w:pPr>
      <w:ins w:id="519" w:author="Aleksander Hansen" w:date="2013-02-15T15:17: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_Toc222561368 \h </w:instrText>
        </w:r>
        <w:r>
          <w:rPr>
            <w:noProof/>
          </w:rPr>
        </w:r>
      </w:ins>
      <w:r>
        <w:rPr>
          <w:noProof/>
        </w:rPr>
        <w:fldChar w:fldCharType="separate"/>
      </w:r>
      <w:ins w:id="520" w:author="Aleksander Hansen" w:date="2013-02-15T15:17:00Z">
        <w:r>
          <w:rPr>
            <w:noProof/>
          </w:rPr>
          <w:t>122</w:t>
        </w:r>
        <w:r>
          <w:rPr>
            <w:noProof/>
          </w:rPr>
          <w:fldChar w:fldCharType="end"/>
        </w:r>
      </w:ins>
    </w:p>
    <w:p w14:paraId="1D6CC4EA" w14:textId="77777777" w:rsidR="008D32BD" w:rsidRDefault="008D32BD">
      <w:pPr>
        <w:pStyle w:val="TOC3"/>
        <w:tabs>
          <w:tab w:val="right" w:leader="dot" w:pos="9080"/>
        </w:tabs>
        <w:rPr>
          <w:ins w:id="521" w:author="Aleksander Hansen" w:date="2013-02-15T15:17:00Z"/>
          <w:noProof/>
          <w:sz w:val="24"/>
          <w:szCs w:val="24"/>
          <w:lang w:eastAsia="ja-JP"/>
        </w:rPr>
      </w:pPr>
      <w:ins w:id="522" w:author="Aleksander Hansen" w:date="2013-02-15T15:17:00Z">
        <w:r>
          <w:rPr>
            <w:noProof/>
          </w:rPr>
          <w:t>9.3.1 Straddle</w:t>
        </w:r>
        <w:r>
          <w:rPr>
            <w:noProof/>
          </w:rPr>
          <w:tab/>
        </w:r>
        <w:r>
          <w:rPr>
            <w:noProof/>
          </w:rPr>
          <w:fldChar w:fldCharType="begin"/>
        </w:r>
        <w:r>
          <w:rPr>
            <w:noProof/>
          </w:rPr>
          <w:instrText xml:space="preserve"> PAGEREF _Toc222561369 \h </w:instrText>
        </w:r>
        <w:r>
          <w:rPr>
            <w:noProof/>
          </w:rPr>
        </w:r>
      </w:ins>
      <w:r>
        <w:rPr>
          <w:noProof/>
        </w:rPr>
        <w:fldChar w:fldCharType="separate"/>
      </w:r>
      <w:ins w:id="523" w:author="Aleksander Hansen" w:date="2013-02-15T15:17:00Z">
        <w:r>
          <w:rPr>
            <w:noProof/>
          </w:rPr>
          <w:t>122</w:t>
        </w:r>
        <w:r>
          <w:rPr>
            <w:noProof/>
          </w:rPr>
          <w:fldChar w:fldCharType="end"/>
        </w:r>
      </w:ins>
    </w:p>
    <w:p w14:paraId="70CB175A" w14:textId="77777777" w:rsidR="008D32BD" w:rsidRDefault="008D32BD">
      <w:pPr>
        <w:pStyle w:val="TOC3"/>
        <w:tabs>
          <w:tab w:val="right" w:leader="dot" w:pos="9080"/>
        </w:tabs>
        <w:rPr>
          <w:ins w:id="524" w:author="Aleksander Hansen" w:date="2013-02-15T15:17:00Z"/>
          <w:noProof/>
          <w:sz w:val="24"/>
          <w:szCs w:val="24"/>
          <w:lang w:eastAsia="ja-JP"/>
        </w:rPr>
      </w:pPr>
      <w:ins w:id="525" w:author="Aleksander Hansen" w:date="2013-02-15T15:17:00Z">
        <w:r>
          <w:rPr>
            <w:noProof/>
          </w:rPr>
          <w:t>9.3.1 Strip</w:t>
        </w:r>
        <w:r>
          <w:rPr>
            <w:noProof/>
          </w:rPr>
          <w:tab/>
        </w:r>
        <w:r>
          <w:rPr>
            <w:noProof/>
          </w:rPr>
          <w:fldChar w:fldCharType="begin"/>
        </w:r>
        <w:r>
          <w:rPr>
            <w:noProof/>
          </w:rPr>
          <w:instrText xml:space="preserve"> PAGEREF _Toc222561370 \h </w:instrText>
        </w:r>
        <w:r>
          <w:rPr>
            <w:noProof/>
          </w:rPr>
        </w:r>
      </w:ins>
      <w:r>
        <w:rPr>
          <w:noProof/>
        </w:rPr>
        <w:fldChar w:fldCharType="separate"/>
      </w:r>
      <w:ins w:id="526" w:author="Aleksander Hansen" w:date="2013-02-15T15:17:00Z">
        <w:r>
          <w:rPr>
            <w:noProof/>
          </w:rPr>
          <w:t>123</w:t>
        </w:r>
        <w:r>
          <w:rPr>
            <w:noProof/>
          </w:rPr>
          <w:fldChar w:fldCharType="end"/>
        </w:r>
      </w:ins>
    </w:p>
    <w:p w14:paraId="3A4BC970" w14:textId="77777777" w:rsidR="008D32BD" w:rsidRDefault="008D32BD">
      <w:pPr>
        <w:pStyle w:val="TOC3"/>
        <w:tabs>
          <w:tab w:val="right" w:leader="dot" w:pos="9080"/>
        </w:tabs>
        <w:rPr>
          <w:ins w:id="527" w:author="Aleksander Hansen" w:date="2013-02-15T15:17:00Z"/>
          <w:noProof/>
          <w:sz w:val="24"/>
          <w:szCs w:val="24"/>
          <w:lang w:eastAsia="ja-JP"/>
        </w:rPr>
      </w:pPr>
      <w:ins w:id="528" w:author="Aleksander Hansen" w:date="2013-02-15T15:17:00Z">
        <w:r>
          <w:rPr>
            <w:noProof/>
          </w:rPr>
          <w:t>9.3.2 Strap</w:t>
        </w:r>
        <w:r>
          <w:rPr>
            <w:noProof/>
          </w:rPr>
          <w:tab/>
        </w:r>
        <w:r>
          <w:rPr>
            <w:noProof/>
          </w:rPr>
          <w:fldChar w:fldCharType="begin"/>
        </w:r>
        <w:r>
          <w:rPr>
            <w:noProof/>
          </w:rPr>
          <w:instrText xml:space="preserve"> PAGEREF _Toc222561371 \h </w:instrText>
        </w:r>
        <w:r>
          <w:rPr>
            <w:noProof/>
          </w:rPr>
        </w:r>
      </w:ins>
      <w:r>
        <w:rPr>
          <w:noProof/>
        </w:rPr>
        <w:fldChar w:fldCharType="separate"/>
      </w:r>
      <w:ins w:id="529" w:author="Aleksander Hansen" w:date="2013-02-15T15:17:00Z">
        <w:r>
          <w:rPr>
            <w:noProof/>
          </w:rPr>
          <w:t>124</w:t>
        </w:r>
        <w:r>
          <w:rPr>
            <w:noProof/>
          </w:rPr>
          <w:fldChar w:fldCharType="end"/>
        </w:r>
      </w:ins>
    </w:p>
    <w:p w14:paraId="087B9D57" w14:textId="77777777" w:rsidR="008D32BD" w:rsidRDefault="008D32BD">
      <w:pPr>
        <w:pStyle w:val="TOC3"/>
        <w:tabs>
          <w:tab w:val="right" w:leader="dot" w:pos="9080"/>
        </w:tabs>
        <w:rPr>
          <w:ins w:id="530" w:author="Aleksander Hansen" w:date="2013-02-15T15:17:00Z"/>
          <w:noProof/>
          <w:sz w:val="24"/>
          <w:szCs w:val="24"/>
          <w:lang w:eastAsia="ja-JP"/>
        </w:rPr>
      </w:pPr>
      <w:ins w:id="531" w:author="Aleksander Hansen" w:date="2013-02-15T15:17:00Z">
        <w:r>
          <w:rPr>
            <w:noProof/>
          </w:rPr>
          <w:t>9.3.3 Strangle</w:t>
        </w:r>
        <w:r>
          <w:rPr>
            <w:noProof/>
          </w:rPr>
          <w:tab/>
        </w:r>
        <w:r>
          <w:rPr>
            <w:noProof/>
          </w:rPr>
          <w:fldChar w:fldCharType="begin"/>
        </w:r>
        <w:r>
          <w:rPr>
            <w:noProof/>
          </w:rPr>
          <w:instrText xml:space="preserve"> PAGEREF _Toc222561372 \h </w:instrText>
        </w:r>
        <w:r>
          <w:rPr>
            <w:noProof/>
          </w:rPr>
        </w:r>
      </w:ins>
      <w:r>
        <w:rPr>
          <w:noProof/>
        </w:rPr>
        <w:fldChar w:fldCharType="separate"/>
      </w:r>
      <w:ins w:id="532" w:author="Aleksander Hansen" w:date="2013-02-15T15:17:00Z">
        <w:r>
          <w:rPr>
            <w:noProof/>
          </w:rPr>
          <w:t>124</w:t>
        </w:r>
        <w:r>
          <w:rPr>
            <w:noProof/>
          </w:rPr>
          <w:fldChar w:fldCharType="end"/>
        </w:r>
      </w:ins>
    </w:p>
    <w:p w14:paraId="094FC94F" w14:textId="77777777" w:rsidR="008D32BD" w:rsidRDefault="008D32BD">
      <w:pPr>
        <w:pStyle w:val="TOC3"/>
        <w:tabs>
          <w:tab w:val="right" w:leader="dot" w:pos="9080"/>
        </w:tabs>
        <w:rPr>
          <w:ins w:id="533" w:author="Aleksander Hansen" w:date="2013-02-15T15:17:00Z"/>
          <w:noProof/>
          <w:sz w:val="24"/>
          <w:szCs w:val="24"/>
          <w:lang w:eastAsia="ja-JP"/>
        </w:rPr>
      </w:pPr>
      <w:ins w:id="534" w:author="Aleksander Hansen" w:date="2013-02-15T15:17:00Z">
        <w:r>
          <w:rPr>
            <w:noProof/>
          </w:rPr>
          <w:t>9.3.4 Collar and costless collar</w:t>
        </w:r>
        <w:r>
          <w:rPr>
            <w:noProof/>
          </w:rPr>
          <w:tab/>
        </w:r>
        <w:r>
          <w:rPr>
            <w:noProof/>
          </w:rPr>
          <w:fldChar w:fldCharType="begin"/>
        </w:r>
        <w:r>
          <w:rPr>
            <w:noProof/>
          </w:rPr>
          <w:instrText xml:space="preserve"> PAGEREF _Toc222561373 \h </w:instrText>
        </w:r>
        <w:r>
          <w:rPr>
            <w:noProof/>
          </w:rPr>
        </w:r>
      </w:ins>
      <w:r>
        <w:rPr>
          <w:noProof/>
        </w:rPr>
        <w:fldChar w:fldCharType="separate"/>
      </w:r>
      <w:ins w:id="535" w:author="Aleksander Hansen" w:date="2013-02-15T15:17:00Z">
        <w:r>
          <w:rPr>
            <w:noProof/>
          </w:rPr>
          <w:t>125</w:t>
        </w:r>
        <w:r>
          <w:rPr>
            <w:noProof/>
          </w:rPr>
          <w:fldChar w:fldCharType="end"/>
        </w:r>
      </w:ins>
    </w:p>
    <w:p w14:paraId="54EA7FBD" w14:textId="77777777" w:rsidR="008D32BD" w:rsidRDefault="008D32BD">
      <w:pPr>
        <w:pStyle w:val="TOC2"/>
        <w:tabs>
          <w:tab w:val="right" w:leader="dot" w:pos="9080"/>
        </w:tabs>
        <w:rPr>
          <w:ins w:id="536" w:author="Aleksander Hansen" w:date="2013-02-15T15:17:00Z"/>
          <w:b w:val="0"/>
          <w:noProof/>
          <w:sz w:val="24"/>
          <w:szCs w:val="24"/>
          <w:lang w:eastAsia="ja-JP"/>
        </w:rPr>
      </w:pPr>
      <w:ins w:id="537" w:author="Aleksander Hansen" w:date="2013-02-15T15:17:00Z">
        <w:r>
          <w:rPr>
            <w:noProof/>
          </w:rPr>
          <w:t>9.4 Compute the pay-offs of combination strategies.</w:t>
        </w:r>
        <w:r>
          <w:rPr>
            <w:noProof/>
          </w:rPr>
          <w:tab/>
        </w:r>
        <w:r>
          <w:rPr>
            <w:noProof/>
          </w:rPr>
          <w:fldChar w:fldCharType="begin"/>
        </w:r>
        <w:r>
          <w:rPr>
            <w:noProof/>
          </w:rPr>
          <w:instrText xml:space="preserve"> PAGEREF _Toc222561374 \h </w:instrText>
        </w:r>
        <w:r>
          <w:rPr>
            <w:noProof/>
          </w:rPr>
        </w:r>
      </w:ins>
      <w:r>
        <w:rPr>
          <w:noProof/>
        </w:rPr>
        <w:fldChar w:fldCharType="separate"/>
      </w:r>
      <w:ins w:id="538" w:author="Aleksander Hansen" w:date="2013-02-15T15:17:00Z">
        <w:r>
          <w:rPr>
            <w:noProof/>
          </w:rPr>
          <w:t>125</w:t>
        </w:r>
        <w:r>
          <w:rPr>
            <w:noProof/>
          </w:rPr>
          <w:fldChar w:fldCharType="end"/>
        </w:r>
      </w:ins>
    </w:p>
    <w:p w14:paraId="43335DA9" w14:textId="77777777" w:rsidR="008D32BD" w:rsidRDefault="008D32BD">
      <w:pPr>
        <w:pStyle w:val="TOC2"/>
        <w:tabs>
          <w:tab w:val="right" w:leader="dot" w:pos="9080"/>
        </w:tabs>
        <w:rPr>
          <w:ins w:id="539" w:author="Aleksander Hansen" w:date="2013-02-15T15:17:00Z"/>
          <w:b w:val="0"/>
          <w:noProof/>
          <w:sz w:val="24"/>
          <w:szCs w:val="24"/>
          <w:lang w:eastAsia="ja-JP"/>
        </w:rPr>
      </w:pPr>
      <w:ins w:id="540" w:author="Aleksander Hansen" w:date="2013-02-15T15:17:00Z">
        <w:r>
          <w:rPr>
            <w:noProof/>
          </w:rPr>
          <w:t>Chapter Summary</w:t>
        </w:r>
        <w:r>
          <w:rPr>
            <w:noProof/>
          </w:rPr>
          <w:tab/>
        </w:r>
        <w:r>
          <w:rPr>
            <w:noProof/>
          </w:rPr>
          <w:fldChar w:fldCharType="begin"/>
        </w:r>
        <w:r>
          <w:rPr>
            <w:noProof/>
          </w:rPr>
          <w:instrText xml:space="preserve"> PAGEREF _Toc222561375 \h </w:instrText>
        </w:r>
        <w:r>
          <w:rPr>
            <w:noProof/>
          </w:rPr>
        </w:r>
      </w:ins>
      <w:r>
        <w:rPr>
          <w:noProof/>
        </w:rPr>
        <w:fldChar w:fldCharType="separate"/>
      </w:r>
      <w:ins w:id="541" w:author="Aleksander Hansen" w:date="2013-02-15T15:17:00Z">
        <w:r>
          <w:rPr>
            <w:noProof/>
          </w:rPr>
          <w:t>126</w:t>
        </w:r>
        <w:r>
          <w:rPr>
            <w:noProof/>
          </w:rPr>
          <w:fldChar w:fldCharType="end"/>
        </w:r>
      </w:ins>
    </w:p>
    <w:p w14:paraId="249CFABB" w14:textId="77777777" w:rsidR="008D32BD" w:rsidRDefault="008D32BD">
      <w:pPr>
        <w:pStyle w:val="TOC2"/>
        <w:tabs>
          <w:tab w:val="right" w:leader="dot" w:pos="9080"/>
        </w:tabs>
        <w:rPr>
          <w:ins w:id="542" w:author="Aleksander Hansen" w:date="2013-02-15T15:17:00Z"/>
          <w:b w:val="0"/>
          <w:noProof/>
          <w:sz w:val="24"/>
          <w:szCs w:val="24"/>
          <w:lang w:eastAsia="ja-JP"/>
        </w:rPr>
      </w:pPr>
      <w:ins w:id="543" w:author="Aleksander Hansen" w:date="2013-02-15T15:17:00Z">
        <w:r>
          <w:rPr>
            <w:noProof/>
          </w:rPr>
          <w:t>9.6 Questions &amp; Answers</w:t>
        </w:r>
        <w:r>
          <w:rPr>
            <w:noProof/>
          </w:rPr>
          <w:tab/>
        </w:r>
        <w:r>
          <w:rPr>
            <w:noProof/>
          </w:rPr>
          <w:fldChar w:fldCharType="begin"/>
        </w:r>
        <w:r>
          <w:rPr>
            <w:noProof/>
          </w:rPr>
          <w:instrText xml:space="preserve"> PAGEREF _Toc222561376 \h </w:instrText>
        </w:r>
        <w:r>
          <w:rPr>
            <w:noProof/>
          </w:rPr>
        </w:r>
      </w:ins>
      <w:r>
        <w:rPr>
          <w:noProof/>
        </w:rPr>
        <w:fldChar w:fldCharType="separate"/>
      </w:r>
      <w:ins w:id="544" w:author="Aleksander Hansen" w:date="2013-02-15T15:17:00Z">
        <w:r>
          <w:rPr>
            <w:noProof/>
          </w:rPr>
          <w:t>126</w:t>
        </w:r>
        <w:r>
          <w:rPr>
            <w:noProof/>
          </w:rPr>
          <w:fldChar w:fldCharType="end"/>
        </w:r>
      </w:ins>
    </w:p>
    <w:p w14:paraId="354BA5B6" w14:textId="77777777" w:rsidR="008D32BD" w:rsidRDefault="008D32BD">
      <w:pPr>
        <w:pStyle w:val="TOC3"/>
        <w:tabs>
          <w:tab w:val="right" w:leader="dot" w:pos="9080"/>
        </w:tabs>
        <w:rPr>
          <w:ins w:id="545" w:author="Aleksander Hansen" w:date="2013-02-15T15:17:00Z"/>
          <w:noProof/>
          <w:sz w:val="24"/>
          <w:szCs w:val="24"/>
          <w:lang w:eastAsia="ja-JP"/>
        </w:rPr>
      </w:pPr>
      <w:ins w:id="546" w:author="Aleksander Hansen" w:date="2013-02-15T15:17:00Z">
        <w:r>
          <w:rPr>
            <w:noProof/>
          </w:rPr>
          <w:t>9.6.1 Questions</w:t>
        </w:r>
        <w:r>
          <w:rPr>
            <w:noProof/>
          </w:rPr>
          <w:tab/>
        </w:r>
        <w:r>
          <w:rPr>
            <w:noProof/>
          </w:rPr>
          <w:fldChar w:fldCharType="begin"/>
        </w:r>
        <w:r>
          <w:rPr>
            <w:noProof/>
          </w:rPr>
          <w:instrText xml:space="preserve"> PAGEREF _Toc222561377 \h </w:instrText>
        </w:r>
        <w:r>
          <w:rPr>
            <w:noProof/>
          </w:rPr>
        </w:r>
      </w:ins>
      <w:r>
        <w:rPr>
          <w:noProof/>
        </w:rPr>
        <w:fldChar w:fldCharType="separate"/>
      </w:r>
      <w:ins w:id="547" w:author="Aleksander Hansen" w:date="2013-02-15T15:17:00Z">
        <w:r>
          <w:rPr>
            <w:noProof/>
          </w:rPr>
          <w:t>127</w:t>
        </w:r>
        <w:r>
          <w:rPr>
            <w:noProof/>
          </w:rPr>
          <w:fldChar w:fldCharType="end"/>
        </w:r>
      </w:ins>
    </w:p>
    <w:p w14:paraId="3220FF6D" w14:textId="77777777" w:rsidR="008D32BD" w:rsidRDefault="008D32BD">
      <w:pPr>
        <w:pStyle w:val="TOC3"/>
        <w:tabs>
          <w:tab w:val="right" w:leader="dot" w:pos="9080"/>
        </w:tabs>
        <w:rPr>
          <w:ins w:id="548" w:author="Aleksander Hansen" w:date="2013-02-15T15:17:00Z"/>
          <w:noProof/>
          <w:sz w:val="24"/>
          <w:szCs w:val="24"/>
          <w:lang w:eastAsia="ja-JP"/>
        </w:rPr>
      </w:pPr>
      <w:ins w:id="549" w:author="Aleksander Hansen" w:date="2013-02-15T15:17:00Z">
        <w:r>
          <w:rPr>
            <w:noProof/>
          </w:rPr>
          <w:t>9.6.2 Answers</w:t>
        </w:r>
        <w:r>
          <w:rPr>
            <w:noProof/>
          </w:rPr>
          <w:tab/>
        </w:r>
        <w:r>
          <w:rPr>
            <w:noProof/>
          </w:rPr>
          <w:fldChar w:fldCharType="begin"/>
        </w:r>
        <w:r>
          <w:rPr>
            <w:noProof/>
          </w:rPr>
          <w:instrText xml:space="preserve"> PAGEREF _Toc222561378 \h </w:instrText>
        </w:r>
        <w:r>
          <w:rPr>
            <w:noProof/>
          </w:rPr>
        </w:r>
      </w:ins>
      <w:r>
        <w:rPr>
          <w:noProof/>
        </w:rPr>
        <w:fldChar w:fldCharType="separate"/>
      </w:r>
      <w:ins w:id="550" w:author="Aleksander Hansen" w:date="2013-02-15T15:17:00Z">
        <w:r>
          <w:rPr>
            <w:noProof/>
          </w:rPr>
          <w:t>127</w:t>
        </w:r>
        <w:r>
          <w:rPr>
            <w:noProof/>
          </w:rPr>
          <w:fldChar w:fldCharType="end"/>
        </w:r>
      </w:ins>
    </w:p>
    <w:p w14:paraId="36F3B6F0" w14:textId="77777777" w:rsidR="008D32BD" w:rsidRDefault="008D32BD">
      <w:pPr>
        <w:pStyle w:val="TOC1"/>
        <w:tabs>
          <w:tab w:val="right" w:leader="dot" w:pos="9080"/>
        </w:tabs>
        <w:rPr>
          <w:ins w:id="551" w:author="Aleksander Hansen" w:date="2013-02-15T15:17:00Z"/>
          <w:b w:val="0"/>
          <w:noProof/>
          <w:lang w:eastAsia="ja-JP"/>
        </w:rPr>
      </w:pPr>
      <w:ins w:id="552" w:author="Aleksander Hansen" w:date="2013-02-15T15:17:00Z">
        <w:r w:rsidRPr="00C8533A">
          <w:rPr>
            <w:rFonts w:ascii="Calibri" w:hAnsi="Calibri"/>
            <w:noProof/>
          </w:rPr>
          <w:t>10 McDonald, Chapter 6: Commodity Forwards and Futures</w:t>
        </w:r>
        <w:r>
          <w:rPr>
            <w:noProof/>
          </w:rPr>
          <w:tab/>
        </w:r>
        <w:r>
          <w:rPr>
            <w:noProof/>
          </w:rPr>
          <w:fldChar w:fldCharType="begin"/>
        </w:r>
        <w:r>
          <w:rPr>
            <w:noProof/>
          </w:rPr>
          <w:instrText xml:space="preserve"> PAGEREF _Toc222561379 \h </w:instrText>
        </w:r>
        <w:r>
          <w:rPr>
            <w:noProof/>
          </w:rPr>
        </w:r>
      </w:ins>
      <w:r>
        <w:rPr>
          <w:noProof/>
        </w:rPr>
        <w:fldChar w:fldCharType="separate"/>
      </w:r>
      <w:ins w:id="553" w:author="Aleksander Hansen" w:date="2013-02-15T15:17:00Z">
        <w:r>
          <w:rPr>
            <w:noProof/>
          </w:rPr>
          <w:t>129</w:t>
        </w:r>
        <w:r>
          <w:rPr>
            <w:noProof/>
          </w:rPr>
          <w:fldChar w:fldCharType="end"/>
        </w:r>
      </w:ins>
    </w:p>
    <w:p w14:paraId="3EBDF3D3" w14:textId="77777777" w:rsidR="008D32BD" w:rsidRDefault="008D32BD">
      <w:pPr>
        <w:pStyle w:val="TOC2"/>
        <w:tabs>
          <w:tab w:val="right" w:leader="dot" w:pos="9080"/>
        </w:tabs>
        <w:rPr>
          <w:ins w:id="554" w:author="Aleksander Hansen" w:date="2013-02-15T15:17:00Z"/>
          <w:b w:val="0"/>
          <w:noProof/>
          <w:sz w:val="24"/>
          <w:szCs w:val="24"/>
          <w:lang w:eastAsia="ja-JP"/>
        </w:rPr>
      </w:pPr>
      <w:ins w:id="555" w:author="Aleksander Hansen" w:date="2013-02-15T15:17:00Z">
        <w:r>
          <w:rPr>
            <w:noProof/>
          </w:rPr>
          <w:t>Define commodity terminology such as storage costs; carry markets, lease rate, and convenience yield.</w:t>
        </w:r>
        <w:r>
          <w:rPr>
            <w:noProof/>
          </w:rPr>
          <w:tab/>
        </w:r>
        <w:r>
          <w:rPr>
            <w:noProof/>
          </w:rPr>
          <w:fldChar w:fldCharType="begin"/>
        </w:r>
        <w:r>
          <w:rPr>
            <w:noProof/>
          </w:rPr>
          <w:instrText xml:space="preserve"> PAGEREF _Toc222561380 \h </w:instrText>
        </w:r>
        <w:r>
          <w:rPr>
            <w:noProof/>
          </w:rPr>
        </w:r>
      </w:ins>
      <w:r>
        <w:rPr>
          <w:noProof/>
        </w:rPr>
        <w:fldChar w:fldCharType="separate"/>
      </w:r>
      <w:ins w:id="556" w:author="Aleksander Hansen" w:date="2013-02-15T15:17:00Z">
        <w:r>
          <w:rPr>
            <w:noProof/>
          </w:rPr>
          <w:t>129</w:t>
        </w:r>
        <w:r>
          <w:rPr>
            <w:noProof/>
          </w:rPr>
          <w:fldChar w:fldCharType="end"/>
        </w:r>
      </w:ins>
    </w:p>
    <w:p w14:paraId="183FA8F1" w14:textId="77777777" w:rsidR="008D32BD" w:rsidRDefault="008D32BD">
      <w:pPr>
        <w:pStyle w:val="TOC3"/>
        <w:tabs>
          <w:tab w:val="right" w:leader="dot" w:pos="9080"/>
        </w:tabs>
        <w:rPr>
          <w:ins w:id="557" w:author="Aleksander Hansen" w:date="2013-02-15T15:17:00Z"/>
          <w:noProof/>
          <w:sz w:val="24"/>
          <w:szCs w:val="24"/>
          <w:lang w:eastAsia="ja-JP"/>
        </w:rPr>
      </w:pPr>
      <w:ins w:id="558" w:author="Aleksander Hansen" w:date="2013-02-15T15:17:00Z">
        <w:r>
          <w:rPr>
            <w:noProof/>
          </w:rPr>
          <w:t>Carry Markets</w:t>
        </w:r>
        <w:r>
          <w:rPr>
            <w:noProof/>
          </w:rPr>
          <w:tab/>
        </w:r>
        <w:r>
          <w:rPr>
            <w:noProof/>
          </w:rPr>
          <w:fldChar w:fldCharType="begin"/>
        </w:r>
        <w:r>
          <w:rPr>
            <w:noProof/>
          </w:rPr>
          <w:instrText xml:space="preserve"> PAGEREF _Toc222561381 \h </w:instrText>
        </w:r>
        <w:r>
          <w:rPr>
            <w:noProof/>
          </w:rPr>
        </w:r>
      </w:ins>
      <w:r>
        <w:rPr>
          <w:noProof/>
        </w:rPr>
        <w:fldChar w:fldCharType="separate"/>
      </w:r>
      <w:ins w:id="559" w:author="Aleksander Hansen" w:date="2013-02-15T15:17:00Z">
        <w:r>
          <w:rPr>
            <w:noProof/>
          </w:rPr>
          <w:t>130</w:t>
        </w:r>
        <w:r>
          <w:rPr>
            <w:noProof/>
          </w:rPr>
          <w:fldChar w:fldCharType="end"/>
        </w:r>
      </w:ins>
    </w:p>
    <w:p w14:paraId="5D40DD5F" w14:textId="77777777" w:rsidR="008D32BD" w:rsidRDefault="008D32BD">
      <w:pPr>
        <w:pStyle w:val="TOC3"/>
        <w:tabs>
          <w:tab w:val="right" w:leader="dot" w:pos="9080"/>
        </w:tabs>
        <w:rPr>
          <w:ins w:id="560" w:author="Aleksander Hansen" w:date="2013-02-15T15:17:00Z"/>
          <w:noProof/>
          <w:sz w:val="24"/>
          <w:szCs w:val="24"/>
          <w:lang w:eastAsia="ja-JP"/>
        </w:rPr>
      </w:pPr>
      <w:ins w:id="561" w:author="Aleksander Hansen" w:date="2013-02-15T15:17:00Z">
        <w:r>
          <w:rPr>
            <w:noProof/>
          </w:rPr>
          <w:t>Lease rate</w:t>
        </w:r>
        <w:r>
          <w:rPr>
            <w:noProof/>
          </w:rPr>
          <w:tab/>
        </w:r>
        <w:r>
          <w:rPr>
            <w:noProof/>
          </w:rPr>
          <w:fldChar w:fldCharType="begin"/>
        </w:r>
        <w:r>
          <w:rPr>
            <w:noProof/>
          </w:rPr>
          <w:instrText xml:space="preserve"> PAGEREF _Toc222561382 \h </w:instrText>
        </w:r>
        <w:r>
          <w:rPr>
            <w:noProof/>
          </w:rPr>
        </w:r>
      </w:ins>
      <w:r>
        <w:rPr>
          <w:noProof/>
        </w:rPr>
        <w:fldChar w:fldCharType="separate"/>
      </w:r>
      <w:ins w:id="562" w:author="Aleksander Hansen" w:date="2013-02-15T15:17:00Z">
        <w:r>
          <w:rPr>
            <w:noProof/>
          </w:rPr>
          <w:t>130</w:t>
        </w:r>
        <w:r>
          <w:rPr>
            <w:noProof/>
          </w:rPr>
          <w:fldChar w:fldCharType="end"/>
        </w:r>
      </w:ins>
    </w:p>
    <w:p w14:paraId="1C796BB7" w14:textId="77777777" w:rsidR="008D32BD" w:rsidRDefault="008D32BD">
      <w:pPr>
        <w:pStyle w:val="TOC3"/>
        <w:tabs>
          <w:tab w:val="right" w:leader="dot" w:pos="9080"/>
        </w:tabs>
        <w:rPr>
          <w:ins w:id="563" w:author="Aleksander Hansen" w:date="2013-02-15T15:17:00Z"/>
          <w:noProof/>
          <w:sz w:val="24"/>
          <w:szCs w:val="24"/>
          <w:lang w:eastAsia="ja-JP"/>
        </w:rPr>
      </w:pPr>
      <w:ins w:id="564" w:author="Aleksander Hansen" w:date="2013-02-15T15:17:00Z">
        <w:r>
          <w:rPr>
            <w:noProof/>
          </w:rPr>
          <w:t>Convenience yield</w:t>
        </w:r>
        <w:r>
          <w:rPr>
            <w:noProof/>
          </w:rPr>
          <w:tab/>
        </w:r>
        <w:r>
          <w:rPr>
            <w:noProof/>
          </w:rPr>
          <w:fldChar w:fldCharType="begin"/>
        </w:r>
        <w:r>
          <w:rPr>
            <w:noProof/>
          </w:rPr>
          <w:instrText xml:space="preserve"> PAGEREF _Toc222561383 \h </w:instrText>
        </w:r>
        <w:r>
          <w:rPr>
            <w:noProof/>
          </w:rPr>
        </w:r>
      </w:ins>
      <w:r>
        <w:rPr>
          <w:noProof/>
        </w:rPr>
        <w:fldChar w:fldCharType="separate"/>
      </w:r>
      <w:ins w:id="565" w:author="Aleksander Hansen" w:date="2013-02-15T15:17:00Z">
        <w:r>
          <w:rPr>
            <w:noProof/>
          </w:rPr>
          <w:t>130</w:t>
        </w:r>
        <w:r>
          <w:rPr>
            <w:noProof/>
          </w:rPr>
          <w:fldChar w:fldCharType="end"/>
        </w:r>
      </w:ins>
    </w:p>
    <w:p w14:paraId="79261C06" w14:textId="77777777" w:rsidR="008D32BD" w:rsidRDefault="008D32BD">
      <w:pPr>
        <w:pStyle w:val="TOC2"/>
        <w:tabs>
          <w:tab w:val="right" w:leader="dot" w:pos="9080"/>
        </w:tabs>
        <w:rPr>
          <w:ins w:id="566" w:author="Aleksander Hansen" w:date="2013-02-15T15:17:00Z"/>
          <w:b w:val="0"/>
          <w:noProof/>
          <w:sz w:val="24"/>
          <w:szCs w:val="24"/>
          <w:lang w:eastAsia="ja-JP"/>
        </w:rPr>
      </w:pPr>
      <w:ins w:id="567" w:author="Aleksander Hansen" w:date="2013-02-15T15:17:00Z">
        <w:r>
          <w:rPr>
            <w:noProof/>
          </w:rPr>
          <w:t>10.2 Explain the basic equilibrium formula for pricing commodity forwards and Futures</w:t>
        </w:r>
        <w:r>
          <w:rPr>
            <w:noProof/>
          </w:rPr>
          <w:tab/>
        </w:r>
        <w:r>
          <w:rPr>
            <w:noProof/>
          </w:rPr>
          <w:fldChar w:fldCharType="begin"/>
        </w:r>
        <w:r>
          <w:rPr>
            <w:noProof/>
          </w:rPr>
          <w:instrText xml:space="preserve"> PAGEREF _Toc222561384 \h </w:instrText>
        </w:r>
        <w:r>
          <w:rPr>
            <w:noProof/>
          </w:rPr>
        </w:r>
      </w:ins>
      <w:r>
        <w:rPr>
          <w:noProof/>
        </w:rPr>
        <w:fldChar w:fldCharType="separate"/>
      </w:r>
      <w:ins w:id="568" w:author="Aleksander Hansen" w:date="2013-02-15T15:17:00Z">
        <w:r>
          <w:rPr>
            <w:noProof/>
          </w:rPr>
          <w:t>130</w:t>
        </w:r>
        <w:r>
          <w:rPr>
            <w:noProof/>
          </w:rPr>
          <w:fldChar w:fldCharType="end"/>
        </w:r>
      </w:ins>
    </w:p>
    <w:p w14:paraId="460E1C7F" w14:textId="77777777" w:rsidR="008D32BD" w:rsidRDefault="008D32BD">
      <w:pPr>
        <w:pStyle w:val="TOC2"/>
        <w:tabs>
          <w:tab w:val="right" w:leader="dot" w:pos="9080"/>
        </w:tabs>
        <w:rPr>
          <w:ins w:id="569" w:author="Aleksander Hansen" w:date="2013-02-15T15:17:00Z"/>
          <w:b w:val="0"/>
          <w:noProof/>
          <w:sz w:val="24"/>
          <w:szCs w:val="24"/>
          <w:lang w:eastAsia="ja-JP"/>
        </w:rPr>
      </w:pPr>
      <w:ins w:id="570" w:author="Aleksander Hansen" w:date="2013-02-15T15:17: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_Toc222561385 \h </w:instrText>
        </w:r>
        <w:r>
          <w:rPr>
            <w:noProof/>
          </w:rPr>
        </w:r>
      </w:ins>
      <w:r>
        <w:rPr>
          <w:noProof/>
        </w:rPr>
        <w:fldChar w:fldCharType="separate"/>
      </w:r>
      <w:ins w:id="571" w:author="Aleksander Hansen" w:date="2013-02-15T15:17:00Z">
        <w:r>
          <w:rPr>
            <w:noProof/>
          </w:rPr>
          <w:t>131</w:t>
        </w:r>
        <w:r>
          <w:rPr>
            <w:noProof/>
          </w:rPr>
          <w:fldChar w:fldCharType="end"/>
        </w:r>
      </w:ins>
    </w:p>
    <w:p w14:paraId="266819F7" w14:textId="77777777" w:rsidR="008D32BD" w:rsidRDefault="008D32BD">
      <w:pPr>
        <w:pStyle w:val="TOC2"/>
        <w:tabs>
          <w:tab w:val="right" w:leader="dot" w:pos="9080"/>
        </w:tabs>
        <w:rPr>
          <w:ins w:id="572" w:author="Aleksander Hansen" w:date="2013-02-15T15:17:00Z"/>
          <w:b w:val="0"/>
          <w:noProof/>
          <w:sz w:val="24"/>
          <w:szCs w:val="24"/>
          <w:lang w:eastAsia="ja-JP"/>
        </w:rPr>
      </w:pPr>
      <w:ins w:id="573" w:author="Aleksander Hansen" w:date="2013-02-15T15:17:00Z">
        <w:r>
          <w:rPr>
            <w:noProof/>
          </w:rPr>
          <w:t>10.4 Define the lease rate and how it determines the no</w:t>
        </w:r>
        <w:r w:rsidRPr="00C8533A">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_Toc222561386 \h </w:instrText>
        </w:r>
        <w:r>
          <w:rPr>
            <w:noProof/>
          </w:rPr>
        </w:r>
      </w:ins>
      <w:r>
        <w:rPr>
          <w:noProof/>
        </w:rPr>
        <w:fldChar w:fldCharType="separate"/>
      </w:r>
      <w:ins w:id="574" w:author="Aleksander Hansen" w:date="2013-02-15T15:17:00Z">
        <w:r>
          <w:rPr>
            <w:noProof/>
          </w:rPr>
          <w:t>133</w:t>
        </w:r>
        <w:r>
          <w:rPr>
            <w:noProof/>
          </w:rPr>
          <w:fldChar w:fldCharType="end"/>
        </w:r>
      </w:ins>
    </w:p>
    <w:p w14:paraId="02B8ECCE" w14:textId="77777777" w:rsidR="008D32BD" w:rsidRDefault="008D32BD">
      <w:pPr>
        <w:pStyle w:val="TOC2"/>
        <w:tabs>
          <w:tab w:val="right" w:leader="dot" w:pos="9080"/>
        </w:tabs>
        <w:rPr>
          <w:ins w:id="575" w:author="Aleksander Hansen" w:date="2013-02-15T15:17:00Z"/>
          <w:b w:val="0"/>
          <w:noProof/>
          <w:sz w:val="24"/>
          <w:szCs w:val="24"/>
          <w:lang w:eastAsia="ja-JP"/>
        </w:rPr>
      </w:pPr>
      <w:ins w:id="576" w:author="Aleksander Hansen" w:date="2013-02-15T15:17: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_Toc222561387 \h </w:instrText>
        </w:r>
        <w:r>
          <w:rPr>
            <w:noProof/>
          </w:rPr>
        </w:r>
      </w:ins>
      <w:r>
        <w:rPr>
          <w:noProof/>
        </w:rPr>
        <w:fldChar w:fldCharType="separate"/>
      </w:r>
      <w:ins w:id="577" w:author="Aleksander Hansen" w:date="2013-02-15T15:17:00Z">
        <w:r>
          <w:rPr>
            <w:noProof/>
          </w:rPr>
          <w:t>134</w:t>
        </w:r>
        <w:r>
          <w:rPr>
            <w:noProof/>
          </w:rPr>
          <w:fldChar w:fldCharType="end"/>
        </w:r>
      </w:ins>
    </w:p>
    <w:p w14:paraId="0B6146AC" w14:textId="77777777" w:rsidR="008D32BD" w:rsidRDefault="008D32BD">
      <w:pPr>
        <w:pStyle w:val="TOC3"/>
        <w:tabs>
          <w:tab w:val="right" w:leader="dot" w:pos="9080"/>
        </w:tabs>
        <w:rPr>
          <w:ins w:id="578" w:author="Aleksander Hansen" w:date="2013-02-15T15:17:00Z"/>
          <w:noProof/>
          <w:sz w:val="24"/>
          <w:szCs w:val="24"/>
          <w:lang w:eastAsia="ja-JP"/>
        </w:rPr>
      </w:pPr>
      <w:ins w:id="579" w:author="Aleksander Hansen" w:date="2013-02-15T15:17:00Z">
        <w:r>
          <w:rPr>
            <w:noProof/>
          </w:rPr>
          <w:t>10.5.1 Define carry markets</w:t>
        </w:r>
        <w:r>
          <w:rPr>
            <w:noProof/>
          </w:rPr>
          <w:tab/>
        </w:r>
        <w:r>
          <w:rPr>
            <w:noProof/>
          </w:rPr>
          <w:fldChar w:fldCharType="begin"/>
        </w:r>
        <w:r>
          <w:rPr>
            <w:noProof/>
          </w:rPr>
          <w:instrText xml:space="preserve"> PAGEREF _Toc222561388 \h </w:instrText>
        </w:r>
        <w:r>
          <w:rPr>
            <w:noProof/>
          </w:rPr>
        </w:r>
      </w:ins>
      <w:r>
        <w:rPr>
          <w:noProof/>
        </w:rPr>
        <w:fldChar w:fldCharType="separate"/>
      </w:r>
      <w:ins w:id="580" w:author="Aleksander Hansen" w:date="2013-02-15T15:17:00Z">
        <w:r>
          <w:rPr>
            <w:noProof/>
          </w:rPr>
          <w:t>134</w:t>
        </w:r>
        <w:r>
          <w:rPr>
            <w:noProof/>
          </w:rPr>
          <w:fldChar w:fldCharType="end"/>
        </w:r>
      </w:ins>
    </w:p>
    <w:p w14:paraId="2DE0F1EE" w14:textId="77777777" w:rsidR="008D32BD" w:rsidRDefault="008D32BD">
      <w:pPr>
        <w:pStyle w:val="TOC3"/>
        <w:tabs>
          <w:tab w:val="right" w:leader="dot" w:pos="9080"/>
        </w:tabs>
        <w:rPr>
          <w:ins w:id="581" w:author="Aleksander Hansen" w:date="2013-02-15T15:17:00Z"/>
          <w:noProof/>
          <w:sz w:val="24"/>
          <w:szCs w:val="24"/>
          <w:lang w:eastAsia="ja-JP"/>
        </w:rPr>
      </w:pPr>
      <w:ins w:id="582" w:author="Aleksander Hansen" w:date="2013-02-15T15:17:00Z">
        <w:r>
          <w:rPr>
            <w:noProof/>
          </w:rPr>
          <w:t>10.5.2 Explain the impact storage costs and convenience yields have on commodity forward prices and no</w:t>
        </w:r>
        <w:r w:rsidRPr="00C8533A">
          <w:rPr>
            <w:rFonts w:cs="Monaco" w:hint="eastAsia"/>
            <w:noProof/>
          </w:rPr>
          <w:t>‐</w:t>
        </w:r>
        <w:r>
          <w:rPr>
            <w:noProof/>
          </w:rPr>
          <w:t>arbitrage bounds</w:t>
        </w:r>
        <w:r>
          <w:rPr>
            <w:noProof/>
          </w:rPr>
          <w:tab/>
        </w:r>
        <w:r>
          <w:rPr>
            <w:noProof/>
          </w:rPr>
          <w:fldChar w:fldCharType="begin"/>
        </w:r>
        <w:r>
          <w:rPr>
            <w:noProof/>
          </w:rPr>
          <w:instrText xml:space="preserve"> PAGEREF _Toc222561389 \h </w:instrText>
        </w:r>
        <w:r>
          <w:rPr>
            <w:noProof/>
          </w:rPr>
        </w:r>
      </w:ins>
      <w:r>
        <w:rPr>
          <w:noProof/>
        </w:rPr>
        <w:fldChar w:fldCharType="separate"/>
      </w:r>
      <w:ins w:id="583" w:author="Aleksander Hansen" w:date="2013-02-15T15:17:00Z">
        <w:r>
          <w:rPr>
            <w:noProof/>
          </w:rPr>
          <w:t>134</w:t>
        </w:r>
        <w:r>
          <w:rPr>
            <w:noProof/>
          </w:rPr>
          <w:fldChar w:fldCharType="end"/>
        </w:r>
      </w:ins>
    </w:p>
    <w:p w14:paraId="29ADFFD6" w14:textId="77777777" w:rsidR="008D32BD" w:rsidRDefault="008D32BD">
      <w:pPr>
        <w:pStyle w:val="TOC3"/>
        <w:tabs>
          <w:tab w:val="right" w:leader="dot" w:pos="9080"/>
        </w:tabs>
        <w:rPr>
          <w:ins w:id="584" w:author="Aleksander Hansen" w:date="2013-02-15T15:17:00Z"/>
          <w:noProof/>
          <w:sz w:val="24"/>
          <w:szCs w:val="24"/>
          <w:lang w:eastAsia="ja-JP"/>
        </w:rPr>
      </w:pPr>
      <w:ins w:id="585" w:author="Aleksander Hansen" w:date="2013-02-15T15:17:00Z">
        <w:r>
          <w:rPr>
            <w:noProof/>
          </w:rPr>
          <w:t>10.5.3 Explain the impact storage costs and convenience yields have on no-arbitrage price bounds</w:t>
        </w:r>
        <w:r>
          <w:rPr>
            <w:noProof/>
          </w:rPr>
          <w:tab/>
        </w:r>
        <w:r>
          <w:rPr>
            <w:noProof/>
          </w:rPr>
          <w:fldChar w:fldCharType="begin"/>
        </w:r>
        <w:r>
          <w:rPr>
            <w:noProof/>
          </w:rPr>
          <w:instrText xml:space="preserve"> PAGEREF _Toc222561390 \h </w:instrText>
        </w:r>
        <w:r>
          <w:rPr>
            <w:noProof/>
          </w:rPr>
        </w:r>
      </w:ins>
      <w:r>
        <w:rPr>
          <w:noProof/>
        </w:rPr>
        <w:fldChar w:fldCharType="separate"/>
      </w:r>
      <w:ins w:id="586" w:author="Aleksander Hansen" w:date="2013-02-15T15:17:00Z">
        <w:r>
          <w:rPr>
            <w:noProof/>
          </w:rPr>
          <w:t>135</w:t>
        </w:r>
        <w:r>
          <w:rPr>
            <w:noProof/>
          </w:rPr>
          <w:fldChar w:fldCharType="end"/>
        </w:r>
      </w:ins>
    </w:p>
    <w:p w14:paraId="133C6ACE" w14:textId="77777777" w:rsidR="008D32BD" w:rsidRDefault="008D32BD">
      <w:pPr>
        <w:pStyle w:val="TOC2"/>
        <w:tabs>
          <w:tab w:val="right" w:leader="dot" w:pos="9080"/>
        </w:tabs>
        <w:rPr>
          <w:ins w:id="587" w:author="Aleksander Hansen" w:date="2013-02-15T15:17:00Z"/>
          <w:b w:val="0"/>
          <w:noProof/>
          <w:sz w:val="24"/>
          <w:szCs w:val="24"/>
          <w:lang w:eastAsia="ja-JP"/>
        </w:rPr>
      </w:pPr>
      <w:ins w:id="588" w:author="Aleksander Hansen" w:date="2013-02-15T15:17:00Z">
        <w:r>
          <w:rPr>
            <w:noProof/>
          </w:rPr>
          <w:t>10.6 Compute the forward price of a commodity with storage costs.</w:t>
        </w:r>
        <w:r>
          <w:rPr>
            <w:noProof/>
          </w:rPr>
          <w:tab/>
        </w:r>
        <w:r>
          <w:rPr>
            <w:noProof/>
          </w:rPr>
          <w:fldChar w:fldCharType="begin"/>
        </w:r>
        <w:r>
          <w:rPr>
            <w:noProof/>
          </w:rPr>
          <w:instrText xml:space="preserve"> PAGEREF _Toc222561391 \h </w:instrText>
        </w:r>
        <w:r>
          <w:rPr>
            <w:noProof/>
          </w:rPr>
        </w:r>
      </w:ins>
      <w:r>
        <w:rPr>
          <w:noProof/>
        </w:rPr>
        <w:fldChar w:fldCharType="separate"/>
      </w:r>
      <w:ins w:id="589" w:author="Aleksander Hansen" w:date="2013-02-15T15:17:00Z">
        <w:r>
          <w:rPr>
            <w:noProof/>
          </w:rPr>
          <w:t>135</w:t>
        </w:r>
        <w:r>
          <w:rPr>
            <w:noProof/>
          </w:rPr>
          <w:fldChar w:fldCharType="end"/>
        </w:r>
      </w:ins>
    </w:p>
    <w:p w14:paraId="0FDA298F" w14:textId="77777777" w:rsidR="008D32BD" w:rsidRDefault="008D32BD">
      <w:pPr>
        <w:pStyle w:val="TOC2"/>
        <w:tabs>
          <w:tab w:val="right" w:leader="dot" w:pos="9080"/>
        </w:tabs>
        <w:rPr>
          <w:ins w:id="590" w:author="Aleksander Hansen" w:date="2013-02-15T15:17:00Z"/>
          <w:b w:val="0"/>
          <w:noProof/>
          <w:sz w:val="24"/>
          <w:szCs w:val="24"/>
          <w:lang w:eastAsia="ja-JP"/>
        </w:rPr>
      </w:pPr>
      <w:ins w:id="591" w:author="Aleksander Hansen" w:date="2013-02-15T15:17:00Z">
        <w:r>
          <w:rPr>
            <w:noProof/>
          </w:rPr>
          <w:t>10.7 Compare the lease rate with the convenience yield</w:t>
        </w:r>
        <w:r>
          <w:rPr>
            <w:noProof/>
          </w:rPr>
          <w:tab/>
        </w:r>
        <w:r>
          <w:rPr>
            <w:noProof/>
          </w:rPr>
          <w:fldChar w:fldCharType="begin"/>
        </w:r>
        <w:r>
          <w:rPr>
            <w:noProof/>
          </w:rPr>
          <w:instrText xml:space="preserve"> PAGEREF _Toc222561392 \h </w:instrText>
        </w:r>
        <w:r>
          <w:rPr>
            <w:noProof/>
          </w:rPr>
        </w:r>
      </w:ins>
      <w:r>
        <w:rPr>
          <w:noProof/>
        </w:rPr>
        <w:fldChar w:fldCharType="separate"/>
      </w:r>
      <w:ins w:id="592" w:author="Aleksander Hansen" w:date="2013-02-15T15:17:00Z">
        <w:r>
          <w:rPr>
            <w:noProof/>
          </w:rPr>
          <w:t>136</w:t>
        </w:r>
        <w:r>
          <w:rPr>
            <w:noProof/>
          </w:rPr>
          <w:fldChar w:fldCharType="end"/>
        </w:r>
      </w:ins>
    </w:p>
    <w:p w14:paraId="3F78FE12" w14:textId="77777777" w:rsidR="008D32BD" w:rsidRDefault="008D32BD">
      <w:pPr>
        <w:pStyle w:val="TOC2"/>
        <w:tabs>
          <w:tab w:val="right" w:leader="dot" w:pos="9080"/>
        </w:tabs>
        <w:rPr>
          <w:ins w:id="593" w:author="Aleksander Hansen" w:date="2013-02-15T15:17:00Z"/>
          <w:b w:val="0"/>
          <w:noProof/>
          <w:sz w:val="24"/>
          <w:szCs w:val="24"/>
          <w:lang w:eastAsia="ja-JP"/>
        </w:rPr>
      </w:pPr>
      <w:ins w:id="594" w:author="Aleksander Hansen" w:date="2013-02-15T15:17:00Z">
        <w:r>
          <w:rPr>
            <w:noProof/>
          </w:rPr>
          <w:t>10.8 Identify factors that impact gold, corn, natural gas, and crude oil Futures prices</w:t>
        </w:r>
        <w:r>
          <w:rPr>
            <w:noProof/>
          </w:rPr>
          <w:tab/>
        </w:r>
        <w:r>
          <w:rPr>
            <w:noProof/>
          </w:rPr>
          <w:fldChar w:fldCharType="begin"/>
        </w:r>
        <w:r>
          <w:rPr>
            <w:noProof/>
          </w:rPr>
          <w:instrText xml:space="preserve"> PAGEREF _Toc222561393 \h </w:instrText>
        </w:r>
        <w:r>
          <w:rPr>
            <w:noProof/>
          </w:rPr>
        </w:r>
      </w:ins>
      <w:r>
        <w:rPr>
          <w:noProof/>
        </w:rPr>
        <w:fldChar w:fldCharType="separate"/>
      </w:r>
      <w:ins w:id="595" w:author="Aleksander Hansen" w:date="2013-02-15T15:17:00Z">
        <w:r>
          <w:rPr>
            <w:noProof/>
          </w:rPr>
          <w:t>136</w:t>
        </w:r>
        <w:r>
          <w:rPr>
            <w:noProof/>
          </w:rPr>
          <w:fldChar w:fldCharType="end"/>
        </w:r>
      </w:ins>
    </w:p>
    <w:p w14:paraId="1FB7D3B1" w14:textId="77777777" w:rsidR="008D32BD" w:rsidRDefault="008D32BD">
      <w:pPr>
        <w:pStyle w:val="TOC2"/>
        <w:tabs>
          <w:tab w:val="right" w:leader="dot" w:pos="9080"/>
        </w:tabs>
        <w:rPr>
          <w:ins w:id="596" w:author="Aleksander Hansen" w:date="2013-02-15T15:17:00Z"/>
          <w:b w:val="0"/>
          <w:noProof/>
          <w:sz w:val="24"/>
          <w:szCs w:val="24"/>
          <w:lang w:eastAsia="ja-JP"/>
        </w:rPr>
      </w:pPr>
      <w:ins w:id="597" w:author="Aleksander Hansen" w:date="2013-02-15T15:17:00Z">
        <w:r>
          <w:rPr>
            <w:noProof/>
          </w:rPr>
          <w:t>10.9 Define and compute a commodity spread</w:t>
        </w:r>
        <w:r>
          <w:rPr>
            <w:noProof/>
          </w:rPr>
          <w:tab/>
        </w:r>
        <w:r>
          <w:rPr>
            <w:noProof/>
          </w:rPr>
          <w:fldChar w:fldCharType="begin"/>
        </w:r>
        <w:r>
          <w:rPr>
            <w:noProof/>
          </w:rPr>
          <w:instrText xml:space="preserve"> PAGEREF _Toc222561394 \h </w:instrText>
        </w:r>
        <w:r>
          <w:rPr>
            <w:noProof/>
          </w:rPr>
        </w:r>
      </w:ins>
      <w:r>
        <w:rPr>
          <w:noProof/>
        </w:rPr>
        <w:fldChar w:fldCharType="separate"/>
      </w:r>
      <w:ins w:id="598" w:author="Aleksander Hansen" w:date="2013-02-15T15:17:00Z">
        <w:r>
          <w:rPr>
            <w:noProof/>
          </w:rPr>
          <w:t>139</w:t>
        </w:r>
        <w:r>
          <w:rPr>
            <w:noProof/>
          </w:rPr>
          <w:fldChar w:fldCharType="end"/>
        </w:r>
      </w:ins>
    </w:p>
    <w:p w14:paraId="6A40F2AF" w14:textId="77777777" w:rsidR="008D32BD" w:rsidRDefault="008D32BD">
      <w:pPr>
        <w:pStyle w:val="TOC2"/>
        <w:tabs>
          <w:tab w:val="right" w:leader="dot" w:pos="9080"/>
        </w:tabs>
        <w:rPr>
          <w:ins w:id="599" w:author="Aleksander Hansen" w:date="2013-02-15T15:17:00Z"/>
          <w:b w:val="0"/>
          <w:noProof/>
          <w:sz w:val="24"/>
          <w:szCs w:val="24"/>
          <w:lang w:eastAsia="ja-JP"/>
        </w:rPr>
      </w:pPr>
      <w:ins w:id="600" w:author="Aleksander Hansen" w:date="2013-02-15T15:17:00Z">
        <w:r>
          <w:rPr>
            <w:noProof/>
          </w:rPr>
          <w:t>10.10 Explain how basis risk can occur when hedging commodity price exposure</w:t>
        </w:r>
        <w:r>
          <w:rPr>
            <w:noProof/>
          </w:rPr>
          <w:tab/>
        </w:r>
        <w:r>
          <w:rPr>
            <w:noProof/>
          </w:rPr>
          <w:fldChar w:fldCharType="begin"/>
        </w:r>
        <w:r>
          <w:rPr>
            <w:noProof/>
          </w:rPr>
          <w:instrText xml:space="preserve"> PAGEREF _Toc222561395 \h </w:instrText>
        </w:r>
        <w:r>
          <w:rPr>
            <w:noProof/>
          </w:rPr>
        </w:r>
      </w:ins>
      <w:r>
        <w:rPr>
          <w:noProof/>
        </w:rPr>
        <w:fldChar w:fldCharType="separate"/>
      </w:r>
      <w:ins w:id="601" w:author="Aleksander Hansen" w:date="2013-02-15T15:17:00Z">
        <w:r>
          <w:rPr>
            <w:noProof/>
          </w:rPr>
          <w:t>140</w:t>
        </w:r>
        <w:r>
          <w:rPr>
            <w:noProof/>
          </w:rPr>
          <w:fldChar w:fldCharType="end"/>
        </w:r>
      </w:ins>
    </w:p>
    <w:p w14:paraId="58AB050E" w14:textId="77777777" w:rsidR="008D32BD" w:rsidRDefault="008D32BD">
      <w:pPr>
        <w:pStyle w:val="TOC2"/>
        <w:tabs>
          <w:tab w:val="right" w:leader="dot" w:pos="9080"/>
        </w:tabs>
        <w:rPr>
          <w:ins w:id="602" w:author="Aleksander Hansen" w:date="2013-02-15T15:17:00Z"/>
          <w:b w:val="0"/>
          <w:noProof/>
          <w:sz w:val="24"/>
          <w:szCs w:val="24"/>
          <w:lang w:eastAsia="ja-JP"/>
        </w:rPr>
      </w:pPr>
      <w:ins w:id="603" w:author="Aleksander Hansen" w:date="2013-02-15T15:17: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_Toc222561396 \h </w:instrText>
        </w:r>
        <w:r>
          <w:rPr>
            <w:noProof/>
          </w:rPr>
        </w:r>
      </w:ins>
      <w:r>
        <w:rPr>
          <w:noProof/>
        </w:rPr>
        <w:fldChar w:fldCharType="separate"/>
      </w:r>
      <w:ins w:id="604" w:author="Aleksander Hansen" w:date="2013-02-15T15:17:00Z">
        <w:r>
          <w:rPr>
            <w:noProof/>
          </w:rPr>
          <w:t>140</w:t>
        </w:r>
        <w:r>
          <w:rPr>
            <w:noProof/>
          </w:rPr>
          <w:fldChar w:fldCharType="end"/>
        </w:r>
      </w:ins>
    </w:p>
    <w:p w14:paraId="33EDCFFD" w14:textId="77777777" w:rsidR="008D32BD" w:rsidRDefault="008D32BD">
      <w:pPr>
        <w:pStyle w:val="TOC2"/>
        <w:tabs>
          <w:tab w:val="right" w:leader="dot" w:pos="9080"/>
        </w:tabs>
        <w:rPr>
          <w:ins w:id="605" w:author="Aleksander Hansen" w:date="2013-02-15T15:17:00Z"/>
          <w:b w:val="0"/>
          <w:noProof/>
          <w:sz w:val="24"/>
          <w:szCs w:val="24"/>
          <w:lang w:eastAsia="ja-JP"/>
        </w:rPr>
      </w:pPr>
      <w:ins w:id="606" w:author="Aleksander Hansen" w:date="2013-02-15T15:17: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_Toc222561397 \h </w:instrText>
        </w:r>
        <w:r>
          <w:rPr>
            <w:noProof/>
          </w:rPr>
        </w:r>
      </w:ins>
      <w:r>
        <w:rPr>
          <w:noProof/>
        </w:rPr>
        <w:fldChar w:fldCharType="separate"/>
      </w:r>
      <w:ins w:id="607" w:author="Aleksander Hansen" w:date="2013-02-15T15:17:00Z">
        <w:r>
          <w:rPr>
            <w:noProof/>
          </w:rPr>
          <w:t>141</w:t>
        </w:r>
        <w:r>
          <w:rPr>
            <w:noProof/>
          </w:rPr>
          <w:fldChar w:fldCharType="end"/>
        </w:r>
      </w:ins>
    </w:p>
    <w:p w14:paraId="4550F7F3" w14:textId="77777777" w:rsidR="008D32BD" w:rsidRDefault="008D32BD">
      <w:pPr>
        <w:pStyle w:val="TOC2"/>
        <w:tabs>
          <w:tab w:val="right" w:leader="dot" w:pos="9080"/>
        </w:tabs>
        <w:rPr>
          <w:ins w:id="608" w:author="Aleksander Hansen" w:date="2013-02-15T15:17:00Z"/>
          <w:b w:val="0"/>
          <w:noProof/>
          <w:sz w:val="24"/>
          <w:szCs w:val="24"/>
          <w:lang w:eastAsia="ja-JP"/>
        </w:rPr>
      </w:pPr>
      <w:ins w:id="609" w:author="Aleksander Hansen" w:date="2013-02-15T15:17: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_Toc222561398 \h </w:instrText>
        </w:r>
        <w:r>
          <w:rPr>
            <w:noProof/>
          </w:rPr>
        </w:r>
      </w:ins>
      <w:r>
        <w:rPr>
          <w:noProof/>
        </w:rPr>
        <w:fldChar w:fldCharType="separate"/>
      </w:r>
      <w:ins w:id="610" w:author="Aleksander Hansen" w:date="2013-02-15T15:17:00Z">
        <w:r>
          <w:rPr>
            <w:noProof/>
          </w:rPr>
          <w:t>141</w:t>
        </w:r>
        <w:r>
          <w:rPr>
            <w:noProof/>
          </w:rPr>
          <w:fldChar w:fldCharType="end"/>
        </w:r>
      </w:ins>
    </w:p>
    <w:p w14:paraId="4E44F35A" w14:textId="77777777" w:rsidR="008D32BD" w:rsidRDefault="008D32BD">
      <w:pPr>
        <w:pStyle w:val="TOC2"/>
        <w:tabs>
          <w:tab w:val="right" w:leader="dot" w:pos="9080"/>
        </w:tabs>
        <w:rPr>
          <w:ins w:id="611" w:author="Aleksander Hansen" w:date="2013-02-15T15:17:00Z"/>
          <w:b w:val="0"/>
          <w:noProof/>
          <w:sz w:val="24"/>
          <w:szCs w:val="24"/>
          <w:lang w:eastAsia="ja-JP"/>
        </w:rPr>
      </w:pPr>
      <w:ins w:id="612" w:author="Aleksander Hansen" w:date="2013-02-15T15:17:00Z">
        <w:r>
          <w:rPr>
            <w:noProof/>
          </w:rPr>
          <w:t>Chapter Summary</w:t>
        </w:r>
        <w:r>
          <w:rPr>
            <w:noProof/>
          </w:rPr>
          <w:tab/>
        </w:r>
        <w:r>
          <w:rPr>
            <w:noProof/>
          </w:rPr>
          <w:fldChar w:fldCharType="begin"/>
        </w:r>
        <w:r>
          <w:rPr>
            <w:noProof/>
          </w:rPr>
          <w:instrText xml:space="preserve"> PAGEREF _Toc222561399 \h </w:instrText>
        </w:r>
        <w:r>
          <w:rPr>
            <w:noProof/>
          </w:rPr>
        </w:r>
      </w:ins>
      <w:r>
        <w:rPr>
          <w:noProof/>
        </w:rPr>
        <w:fldChar w:fldCharType="separate"/>
      </w:r>
      <w:ins w:id="613" w:author="Aleksander Hansen" w:date="2013-02-15T15:17:00Z">
        <w:r>
          <w:rPr>
            <w:noProof/>
          </w:rPr>
          <w:t>144</w:t>
        </w:r>
        <w:r>
          <w:rPr>
            <w:noProof/>
          </w:rPr>
          <w:fldChar w:fldCharType="end"/>
        </w:r>
      </w:ins>
    </w:p>
    <w:p w14:paraId="4638A7E0" w14:textId="77777777" w:rsidR="008D32BD" w:rsidRDefault="008D32BD">
      <w:pPr>
        <w:pStyle w:val="TOC2"/>
        <w:tabs>
          <w:tab w:val="right" w:leader="dot" w:pos="9080"/>
        </w:tabs>
        <w:rPr>
          <w:ins w:id="614" w:author="Aleksander Hansen" w:date="2013-02-15T15:17:00Z"/>
          <w:b w:val="0"/>
          <w:noProof/>
          <w:sz w:val="24"/>
          <w:szCs w:val="24"/>
          <w:lang w:eastAsia="ja-JP"/>
        </w:rPr>
      </w:pPr>
      <w:ins w:id="615" w:author="Aleksander Hansen" w:date="2013-02-15T15:17:00Z">
        <w:r>
          <w:rPr>
            <w:noProof/>
          </w:rPr>
          <w:t>10.14 Questions &amp; Answers</w:t>
        </w:r>
        <w:r>
          <w:rPr>
            <w:noProof/>
          </w:rPr>
          <w:tab/>
        </w:r>
        <w:r>
          <w:rPr>
            <w:noProof/>
          </w:rPr>
          <w:fldChar w:fldCharType="begin"/>
        </w:r>
        <w:r>
          <w:rPr>
            <w:noProof/>
          </w:rPr>
          <w:instrText xml:space="preserve"> PAGEREF _Toc222561400 \h </w:instrText>
        </w:r>
        <w:r>
          <w:rPr>
            <w:noProof/>
          </w:rPr>
        </w:r>
      </w:ins>
      <w:r>
        <w:rPr>
          <w:noProof/>
        </w:rPr>
        <w:fldChar w:fldCharType="separate"/>
      </w:r>
      <w:ins w:id="616" w:author="Aleksander Hansen" w:date="2013-02-15T15:17:00Z">
        <w:r>
          <w:rPr>
            <w:noProof/>
          </w:rPr>
          <w:t>146</w:t>
        </w:r>
        <w:r>
          <w:rPr>
            <w:noProof/>
          </w:rPr>
          <w:fldChar w:fldCharType="end"/>
        </w:r>
      </w:ins>
    </w:p>
    <w:p w14:paraId="068D1099" w14:textId="77777777" w:rsidR="008D32BD" w:rsidRDefault="008D32BD">
      <w:pPr>
        <w:pStyle w:val="TOC3"/>
        <w:tabs>
          <w:tab w:val="right" w:leader="dot" w:pos="9080"/>
        </w:tabs>
        <w:rPr>
          <w:ins w:id="617" w:author="Aleksander Hansen" w:date="2013-02-15T15:17:00Z"/>
          <w:noProof/>
          <w:sz w:val="24"/>
          <w:szCs w:val="24"/>
          <w:lang w:eastAsia="ja-JP"/>
        </w:rPr>
      </w:pPr>
      <w:ins w:id="618" w:author="Aleksander Hansen" w:date="2013-02-15T15:17:00Z">
        <w:r>
          <w:rPr>
            <w:noProof/>
          </w:rPr>
          <w:t>10.14.1 Questions</w:t>
        </w:r>
        <w:r>
          <w:rPr>
            <w:noProof/>
          </w:rPr>
          <w:tab/>
        </w:r>
        <w:r>
          <w:rPr>
            <w:noProof/>
          </w:rPr>
          <w:fldChar w:fldCharType="begin"/>
        </w:r>
        <w:r>
          <w:rPr>
            <w:noProof/>
          </w:rPr>
          <w:instrText xml:space="preserve"> PAGEREF _Toc222561401 \h </w:instrText>
        </w:r>
        <w:r>
          <w:rPr>
            <w:noProof/>
          </w:rPr>
        </w:r>
      </w:ins>
      <w:r>
        <w:rPr>
          <w:noProof/>
        </w:rPr>
        <w:fldChar w:fldCharType="separate"/>
      </w:r>
      <w:ins w:id="619" w:author="Aleksander Hansen" w:date="2013-02-15T15:17:00Z">
        <w:r>
          <w:rPr>
            <w:noProof/>
          </w:rPr>
          <w:t>146</w:t>
        </w:r>
        <w:r>
          <w:rPr>
            <w:noProof/>
          </w:rPr>
          <w:fldChar w:fldCharType="end"/>
        </w:r>
      </w:ins>
    </w:p>
    <w:p w14:paraId="6CC27759" w14:textId="77777777" w:rsidR="008D32BD" w:rsidRDefault="008D32BD">
      <w:pPr>
        <w:pStyle w:val="TOC3"/>
        <w:tabs>
          <w:tab w:val="right" w:leader="dot" w:pos="9080"/>
        </w:tabs>
        <w:rPr>
          <w:ins w:id="620" w:author="Aleksander Hansen" w:date="2013-02-15T15:17:00Z"/>
          <w:noProof/>
          <w:sz w:val="24"/>
          <w:szCs w:val="24"/>
          <w:lang w:eastAsia="ja-JP"/>
        </w:rPr>
      </w:pPr>
      <w:ins w:id="621" w:author="Aleksander Hansen" w:date="2013-02-15T15:17:00Z">
        <w:r>
          <w:rPr>
            <w:noProof/>
          </w:rPr>
          <w:t>10.14.2 Answers</w:t>
        </w:r>
        <w:r>
          <w:rPr>
            <w:noProof/>
          </w:rPr>
          <w:tab/>
        </w:r>
        <w:r>
          <w:rPr>
            <w:noProof/>
          </w:rPr>
          <w:fldChar w:fldCharType="begin"/>
        </w:r>
        <w:r>
          <w:rPr>
            <w:noProof/>
          </w:rPr>
          <w:instrText xml:space="preserve"> PAGEREF _Toc222561402 \h </w:instrText>
        </w:r>
        <w:r>
          <w:rPr>
            <w:noProof/>
          </w:rPr>
        </w:r>
      </w:ins>
      <w:r>
        <w:rPr>
          <w:noProof/>
        </w:rPr>
        <w:fldChar w:fldCharType="separate"/>
      </w:r>
      <w:ins w:id="622" w:author="Aleksander Hansen" w:date="2013-02-15T15:17:00Z">
        <w:r>
          <w:rPr>
            <w:noProof/>
          </w:rPr>
          <w:t>147</w:t>
        </w:r>
        <w:r>
          <w:rPr>
            <w:noProof/>
          </w:rPr>
          <w:fldChar w:fldCharType="end"/>
        </w:r>
      </w:ins>
    </w:p>
    <w:p w14:paraId="7B699341" w14:textId="77777777" w:rsidR="008D32BD" w:rsidRDefault="008D32BD">
      <w:pPr>
        <w:pStyle w:val="TOC1"/>
        <w:tabs>
          <w:tab w:val="right" w:leader="dot" w:pos="9080"/>
        </w:tabs>
        <w:rPr>
          <w:ins w:id="623" w:author="Aleksander Hansen" w:date="2013-02-15T15:17:00Z"/>
          <w:b w:val="0"/>
          <w:noProof/>
          <w:lang w:eastAsia="ja-JP"/>
        </w:rPr>
      </w:pPr>
      <w:ins w:id="624" w:author="Aleksander Hansen" w:date="2013-02-15T15:17:00Z">
        <w:r w:rsidRPr="00C8533A">
          <w:rPr>
            <w:rFonts w:ascii="Calibri" w:hAnsi="Calibri"/>
            <w:noProof/>
          </w:rPr>
          <w:t>Geman, Chapter 1: Fundamentals of Commodity Spot and Futures Markets</w:t>
        </w:r>
        <w:r>
          <w:rPr>
            <w:noProof/>
          </w:rPr>
          <w:tab/>
        </w:r>
        <w:r>
          <w:rPr>
            <w:noProof/>
          </w:rPr>
          <w:fldChar w:fldCharType="begin"/>
        </w:r>
        <w:r>
          <w:rPr>
            <w:noProof/>
          </w:rPr>
          <w:instrText xml:space="preserve"> PAGEREF _Toc222561403 \h </w:instrText>
        </w:r>
        <w:r>
          <w:rPr>
            <w:noProof/>
          </w:rPr>
        </w:r>
      </w:ins>
      <w:r>
        <w:rPr>
          <w:noProof/>
        </w:rPr>
        <w:fldChar w:fldCharType="separate"/>
      </w:r>
      <w:ins w:id="625" w:author="Aleksander Hansen" w:date="2013-02-15T15:17:00Z">
        <w:r>
          <w:rPr>
            <w:noProof/>
          </w:rPr>
          <w:t>148</w:t>
        </w:r>
        <w:r>
          <w:rPr>
            <w:noProof/>
          </w:rPr>
          <w:fldChar w:fldCharType="end"/>
        </w:r>
      </w:ins>
    </w:p>
    <w:p w14:paraId="1C43239F" w14:textId="77777777" w:rsidR="008D32BD" w:rsidRDefault="008D32BD">
      <w:pPr>
        <w:pStyle w:val="TOC2"/>
        <w:tabs>
          <w:tab w:val="right" w:leader="dot" w:pos="9080"/>
        </w:tabs>
        <w:rPr>
          <w:ins w:id="626" w:author="Aleksander Hansen" w:date="2013-02-15T15:17:00Z"/>
          <w:b w:val="0"/>
          <w:noProof/>
          <w:sz w:val="24"/>
          <w:szCs w:val="24"/>
          <w:lang w:eastAsia="ja-JP"/>
        </w:rPr>
      </w:pPr>
      <w:ins w:id="627" w:author="Aleksander Hansen" w:date="2013-02-15T15:17:00Z">
        <w:r>
          <w:rPr>
            <w:noProof/>
          </w:rPr>
          <w:t>Define “bill of lading”</w:t>
        </w:r>
        <w:r>
          <w:rPr>
            <w:noProof/>
          </w:rPr>
          <w:tab/>
        </w:r>
        <w:r>
          <w:rPr>
            <w:noProof/>
          </w:rPr>
          <w:fldChar w:fldCharType="begin"/>
        </w:r>
        <w:r>
          <w:rPr>
            <w:noProof/>
          </w:rPr>
          <w:instrText xml:space="preserve"> PAGEREF _Toc222561404 \h </w:instrText>
        </w:r>
        <w:r>
          <w:rPr>
            <w:noProof/>
          </w:rPr>
        </w:r>
      </w:ins>
      <w:r>
        <w:rPr>
          <w:noProof/>
        </w:rPr>
        <w:fldChar w:fldCharType="separate"/>
      </w:r>
      <w:ins w:id="628" w:author="Aleksander Hansen" w:date="2013-02-15T15:17:00Z">
        <w:r>
          <w:rPr>
            <w:noProof/>
          </w:rPr>
          <w:t>148</w:t>
        </w:r>
        <w:r>
          <w:rPr>
            <w:noProof/>
          </w:rPr>
          <w:fldChar w:fldCharType="end"/>
        </w:r>
      </w:ins>
    </w:p>
    <w:p w14:paraId="56BA39BE" w14:textId="77777777" w:rsidR="008D32BD" w:rsidRDefault="008D32BD">
      <w:pPr>
        <w:pStyle w:val="TOC2"/>
        <w:tabs>
          <w:tab w:val="right" w:leader="dot" w:pos="9080"/>
        </w:tabs>
        <w:rPr>
          <w:ins w:id="629" w:author="Aleksander Hansen" w:date="2013-02-15T15:17:00Z"/>
          <w:b w:val="0"/>
          <w:noProof/>
          <w:sz w:val="24"/>
          <w:szCs w:val="24"/>
          <w:lang w:eastAsia="ja-JP"/>
        </w:rPr>
      </w:pPr>
      <w:ins w:id="630" w:author="Aleksander Hansen" w:date="2013-02-15T15:17:00Z">
        <w:r>
          <w:rPr>
            <w:noProof/>
          </w:rPr>
          <w:t>Define the major risks involved with commodity spot transactions</w:t>
        </w:r>
        <w:r>
          <w:rPr>
            <w:noProof/>
          </w:rPr>
          <w:tab/>
        </w:r>
        <w:r>
          <w:rPr>
            <w:noProof/>
          </w:rPr>
          <w:fldChar w:fldCharType="begin"/>
        </w:r>
        <w:r>
          <w:rPr>
            <w:noProof/>
          </w:rPr>
          <w:instrText xml:space="preserve"> PAGEREF _Toc222561405 \h </w:instrText>
        </w:r>
        <w:r>
          <w:rPr>
            <w:noProof/>
          </w:rPr>
        </w:r>
      </w:ins>
      <w:r>
        <w:rPr>
          <w:noProof/>
        </w:rPr>
        <w:fldChar w:fldCharType="separate"/>
      </w:r>
      <w:ins w:id="631" w:author="Aleksander Hansen" w:date="2013-02-15T15:17:00Z">
        <w:r>
          <w:rPr>
            <w:noProof/>
          </w:rPr>
          <w:t>149</w:t>
        </w:r>
        <w:r>
          <w:rPr>
            <w:noProof/>
          </w:rPr>
          <w:fldChar w:fldCharType="end"/>
        </w:r>
      </w:ins>
    </w:p>
    <w:p w14:paraId="41460397" w14:textId="77777777" w:rsidR="008D32BD" w:rsidRDefault="008D32BD">
      <w:pPr>
        <w:pStyle w:val="TOC3"/>
        <w:tabs>
          <w:tab w:val="right" w:leader="dot" w:pos="9080"/>
        </w:tabs>
        <w:rPr>
          <w:ins w:id="632" w:author="Aleksander Hansen" w:date="2013-02-15T15:17:00Z"/>
          <w:noProof/>
          <w:sz w:val="24"/>
          <w:szCs w:val="24"/>
          <w:lang w:eastAsia="ja-JP"/>
        </w:rPr>
      </w:pPr>
      <w:ins w:id="633" w:author="Aleksander Hansen" w:date="2013-02-15T15:17:00Z">
        <w:r>
          <w:rPr>
            <w:noProof/>
          </w:rPr>
          <w:t>Four major types of risk are identified in commodity spot markets:</w:t>
        </w:r>
        <w:r>
          <w:rPr>
            <w:noProof/>
          </w:rPr>
          <w:tab/>
        </w:r>
        <w:r>
          <w:rPr>
            <w:noProof/>
          </w:rPr>
          <w:fldChar w:fldCharType="begin"/>
        </w:r>
        <w:r>
          <w:rPr>
            <w:noProof/>
          </w:rPr>
          <w:instrText xml:space="preserve"> PAGEREF _Toc222561406 \h </w:instrText>
        </w:r>
        <w:r>
          <w:rPr>
            <w:noProof/>
          </w:rPr>
        </w:r>
      </w:ins>
      <w:r>
        <w:rPr>
          <w:noProof/>
        </w:rPr>
        <w:fldChar w:fldCharType="separate"/>
      </w:r>
      <w:ins w:id="634" w:author="Aleksander Hansen" w:date="2013-02-15T15:17:00Z">
        <w:r>
          <w:rPr>
            <w:noProof/>
          </w:rPr>
          <w:t>149</w:t>
        </w:r>
        <w:r>
          <w:rPr>
            <w:noProof/>
          </w:rPr>
          <w:fldChar w:fldCharType="end"/>
        </w:r>
      </w:ins>
    </w:p>
    <w:p w14:paraId="3604A254" w14:textId="77777777" w:rsidR="008D32BD" w:rsidRDefault="008D32BD">
      <w:pPr>
        <w:pStyle w:val="TOC2"/>
        <w:tabs>
          <w:tab w:val="right" w:leader="dot" w:pos="9080"/>
        </w:tabs>
        <w:rPr>
          <w:ins w:id="635" w:author="Aleksander Hansen" w:date="2013-02-15T15:17:00Z"/>
          <w:b w:val="0"/>
          <w:noProof/>
          <w:sz w:val="24"/>
          <w:szCs w:val="24"/>
          <w:lang w:eastAsia="ja-JP"/>
        </w:rPr>
      </w:pPr>
      <w:ins w:id="636" w:author="Aleksander Hansen" w:date="2013-02-15T15:17:00Z">
        <w:r>
          <w:rPr>
            <w:noProof/>
          </w:rPr>
          <w:t>Differentiate between ordinary and extraordinary transportation risks</w:t>
        </w:r>
        <w:r>
          <w:rPr>
            <w:noProof/>
          </w:rPr>
          <w:tab/>
        </w:r>
        <w:r>
          <w:rPr>
            <w:noProof/>
          </w:rPr>
          <w:fldChar w:fldCharType="begin"/>
        </w:r>
        <w:r>
          <w:rPr>
            <w:noProof/>
          </w:rPr>
          <w:instrText xml:space="preserve"> PAGEREF _Toc222561407 \h </w:instrText>
        </w:r>
        <w:r>
          <w:rPr>
            <w:noProof/>
          </w:rPr>
        </w:r>
      </w:ins>
      <w:r>
        <w:rPr>
          <w:noProof/>
        </w:rPr>
        <w:fldChar w:fldCharType="separate"/>
      </w:r>
      <w:ins w:id="637" w:author="Aleksander Hansen" w:date="2013-02-15T15:17:00Z">
        <w:r>
          <w:rPr>
            <w:noProof/>
          </w:rPr>
          <w:t>149</w:t>
        </w:r>
        <w:r>
          <w:rPr>
            <w:noProof/>
          </w:rPr>
          <w:fldChar w:fldCharType="end"/>
        </w:r>
      </w:ins>
    </w:p>
    <w:p w14:paraId="6AD44EA0" w14:textId="77777777" w:rsidR="008D32BD" w:rsidRDefault="008D32BD">
      <w:pPr>
        <w:pStyle w:val="TOC2"/>
        <w:tabs>
          <w:tab w:val="right" w:leader="dot" w:pos="9080"/>
        </w:tabs>
        <w:rPr>
          <w:ins w:id="638" w:author="Aleksander Hansen" w:date="2013-02-15T15:17:00Z"/>
          <w:b w:val="0"/>
          <w:noProof/>
          <w:sz w:val="24"/>
          <w:szCs w:val="24"/>
          <w:lang w:eastAsia="ja-JP"/>
        </w:rPr>
      </w:pPr>
      <w:ins w:id="639" w:author="Aleksander Hansen" w:date="2013-02-15T15:17:00Z">
        <w:r>
          <w:rPr>
            <w:noProof/>
          </w:rPr>
          <w:t>Explain the major differences between spot, forward, and Futures transactions, markets, and contracts</w:t>
        </w:r>
        <w:r>
          <w:rPr>
            <w:noProof/>
          </w:rPr>
          <w:tab/>
        </w:r>
        <w:r>
          <w:rPr>
            <w:noProof/>
          </w:rPr>
          <w:fldChar w:fldCharType="begin"/>
        </w:r>
        <w:r>
          <w:rPr>
            <w:noProof/>
          </w:rPr>
          <w:instrText xml:space="preserve"> PAGEREF _Toc222561408 \h </w:instrText>
        </w:r>
        <w:r>
          <w:rPr>
            <w:noProof/>
          </w:rPr>
        </w:r>
      </w:ins>
      <w:r>
        <w:rPr>
          <w:noProof/>
        </w:rPr>
        <w:fldChar w:fldCharType="separate"/>
      </w:r>
      <w:ins w:id="640" w:author="Aleksander Hansen" w:date="2013-02-15T15:17:00Z">
        <w:r>
          <w:rPr>
            <w:noProof/>
          </w:rPr>
          <w:t>149</w:t>
        </w:r>
        <w:r>
          <w:rPr>
            <w:noProof/>
          </w:rPr>
          <w:fldChar w:fldCharType="end"/>
        </w:r>
      </w:ins>
    </w:p>
    <w:p w14:paraId="6DD92F5B" w14:textId="77777777" w:rsidR="008D32BD" w:rsidRDefault="008D32BD">
      <w:pPr>
        <w:pStyle w:val="TOC3"/>
        <w:tabs>
          <w:tab w:val="right" w:leader="dot" w:pos="9080"/>
        </w:tabs>
        <w:rPr>
          <w:ins w:id="641" w:author="Aleksander Hansen" w:date="2013-02-15T15:17:00Z"/>
          <w:noProof/>
          <w:sz w:val="24"/>
          <w:szCs w:val="24"/>
          <w:lang w:eastAsia="ja-JP"/>
        </w:rPr>
      </w:pPr>
      <w:ins w:id="642" w:author="Aleksander Hansen" w:date="2013-02-15T15:17:00Z">
        <w:r>
          <w:rPr>
            <w:noProof/>
          </w:rPr>
          <w:t>Spot trading</w:t>
        </w:r>
        <w:r>
          <w:rPr>
            <w:noProof/>
          </w:rPr>
          <w:tab/>
        </w:r>
        <w:r>
          <w:rPr>
            <w:noProof/>
          </w:rPr>
          <w:fldChar w:fldCharType="begin"/>
        </w:r>
        <w:r>
          <w:rPr>
            <w:noProof/>
          </w:rPr>
          <w:instrText xml:space="preserve"> PAGEREF _Toc222561409 \h </w:instrText>
        </w:r>
        <w:r>
          <w:rPr>
            <w:noProof/>
          </w:rPr>
        </w:r>
      </w:ins>
      <w:r>
        <w:rPr>
          <w:noProof/>
        </w:rPr>
        <w:fldChar w:fldCharType="separate"/>
      </w:r>
      <w:ins w:id="643" w:author="Aleksander Hansen" w:date="2013-02-15T15:17:00Z">
        <w:r>
          <w:rPr>
            <w:noProof/>
          </w:rPr>
          <w:t>149</w:t>
        </w:r>
        <w:r>
          <w:rPr>
            <w:noProof/>
          </w:rPr>
          <w:fldChar w:fldCharType="end"/>
        </w:r>
      </w:ins>
    </w:p>
    <w:p w14:paraId="3FFAB12B" w14:textId="77777777" w:rsidR="008D32BD" w:rsidRDefault="008D32BD">
      <w:pPr>
        <w:pStyle w:val="TOC3"/>
        <w:tabs>
          <w:tab w:val="right" w:leader="dot" w:pos="9080"/>
        </w:tabs>
        <w:rPr>
          <w:ins w:id="644" w:author="Aleksander Hansen" w:date="2013-02-15T15:17:00Z"/>
          <w:noProof/>
          <w:sz w:val="24"/>
          <w:szCs w:val="24"/>
          <w:lang w:eastAsia="ja-JP"/>
        </w:rPr>
      </w:pPr>
      <w:ins w:id="645" w:author="Aleksander Hansen" w:date="2013-02-15T15:17:00Z">
        <w:r>
          <w:rPr>
            <w:noProof/>
          </w:rPr>
          <w:t>Forward Contract</w:t>
        </w:r>
        <w:r>
          <w:rPr>
            <w:noProof/>
          </w:rPr>
          <w:tab/>
        </w:r>
        <w:r>
          <w:rPr>
            <w:noProof/>
          </w:rPr>
          <w:fldChar w:fldCharType="begin"/>
        </w:r>
        <w:r>
          <w:rPr>
            <w:noProof/>
          </w:rPr>
          <w:instrText xml:space="preserve"> PAGEREF _Toc222561410 \h </w:instrText>
        </w:r>
        <w:r>
          <w:rPr>
            <w:noProof/>
          </w:rPr>
        </w:r>
      </w:ins>
      <w:r>
        <w:rPr>
          <w:noProof/>
        </w:rPr>
        <w:fldChar w:fldCharType="separate"/>
      </w:r>
      <w:ins w:id="646" w:author="Aleksander Hansen" w:date="2013-02-15T15:17:00Z">
        <w:r>
          <w:rPr>
            <w:noProof/>
          </w:rPr>
          <w:t>150</w:t>
        </w:r>
        <w:r>
          <w:rPr>
            <w:noProof/>
          </w:rPr>
          <w:fldChar w:fldCharType="end"/>
        </w:r>
      </w:ins>
    </w:p>
    <w:p w14:paraId="0F6B82E2" w14:textId="77777777" w:rsidR="008D32BD" w:rsidRDefault="008D32BD">
      <w:pPr>
        <w:pStyle w:val="TOC3"/>
        <w:tabs>
          <w:tab w:val="right" w:leader="dot" w:pos="9080"/>
        </w:tabs>
        <w:rPr>
          <w:ins w:id="647" w:author="Aleksander Hansen" w:date="2013-02-15T15:17:00Z"/>
          <w:noProof/>
          <w:sz w:val="24"/>
          <w:szCs w:val="24"/>
          <w:lang w:eastAsia="ja-JP"/>
        </w:rPr>
      </w:pPr>
      <w:ins w:id="648" w:author="Aleksander Hansen" w:date="2013-02-15T15:17:00Z">
        <w:r>
          <w:rPr>
            <w:noProof/>
          </w:rPr>
          <w:t>Futures Contract</w:t>
        </w:r>
        <w:r>
          <w:rPr>
            <w:noProof/>
          </w:rPr>
          <w:tab/>
        </w:r>
        <w:r>
          <w:rPr>
            <w:noProof/>
          </w:rPr>
          <w:fldChar w:fldCharType="begin"/>
        </w:r>
        <w:r>
          <w:rPr>
            <w:noProof/>
          </w:rPr>
          <w:instrText xml:space="preserve"> PAGEREF _Toc222561411 \h </w:instrText>
        </w:r>
        <w:r>
          <w:rPr>
            <w:noProof/>
          </w:rPr>
        </w:r>
      </w:ins>
      <w:r>
        <w:rPr>
          <w:noProof/>
        </w:rPr>
        <w:fldChar w:fldCharType="separate"/>
      </w:r>
      <w:ins w:id="649" w:author="Aleksander Hansen" w:date="2013-02-15T15:17:00Z">
        <w:r>
          <w:rPr>
            <w:noProof/>
          </w:rPr>
          <w:t>150</w:t>
        </w:r>
        <w:r>
          <w:rPr>
            <w:noProof/>
          </w:rPr>
          <w:fldChar w:fldCharType="end"/>
        </w:r>
      </w:ins>
    </w:p>
    <w:p w14:paraId="2A88DDC9" w14:textId="77777777" w:rsidR="008D32BD" w:rsidRDefault="008D32BD">
      <w:pPr>
        <w:pStyle w:val="TOC2"/>
        <w:tabs>
          <w:tab w:val="right" w:leader="dot" w:pos="9080"/>
        </w:tabs>
        <w:rPr>
          <w:ins w:id="650" w:author="Aleksander Hansen" w:date="2013-02-15T15:17:00Z"/>
          <w:b w:val="0"/>
          <w:noProof/>
          <w:sz w:val="24"/>
          <w:szCs w:val="24"/>
          <w:lang w:eastAsia="ja-JP"/>
        </w:rPr>
      </w:pPr>
      <w:ins w:id="651" w:author="Aleksander Hansen" w:date="2013-02-15T15:17:00Z">
        <w:r>
          <w:rPr>
            <w:noProof/>
          </w:rPr>
          <w:t>Describe the basic characteristics and differences between hedgers, speculators, and arbitrageurs</w:t>
        </w:r>
        <w:r>
          <w:rPr>
            <w:noProof/>
          </w:rPr>
          <w:tab/>
        </w:r>
        <w:r>
          <w:rPr>
            <w:noProof/>
          </w:rPr>
          <w:fldChar w:fldCharType="begin"/>
        </w:r>
        <w:r>
          <w:rPr>
            <w:noProof/>
          </w:rPr>
          <w:instrText xml:space="preserve"> PAGEREF _Toc222561412 \h </w:instrText>
        </w:r>
        <w:r>
          <w:rPr>
            <w:noProof/>
          </w:rPr>
        </w:r>
      </w:ins>
      <w:r>
        <w:rPr>
          <w:noProof/>
        </w:rPr>
        <w:fldChar w:fldCharType="separate"/>
      </w:r>
      <w:ins w:id="652" w:author="Aleksander Hansen" w:date="2013-02-15T15:17:00Z">
        <w:r>
          <w:rPr>
            <w:noProof/>
          </w:rPr>
          <w:t>150</w:t>
        </w:r>
        <w:r>
          <w:rPr>
            <w:noProof/>
          </w:rPr>
          <w:fldChar w:fldCharType="end"/>
        </w:r>
      </w:ins>
    </w:p>
    <w:p w14:paraId="5FB13F02" w14:textId="77777777" w:rsidR="008D32BD" w:rsidRDefault="008D32BD">
      <w:pPr>
        <w:pStyle w:val="TOC3"/>
        <w:tabs>
          <w:tab w:val="right" w:leader="dot" w:pos="9080"/>
        </w:tabs>
        <w:rPr>
          <w:ins w:id="653" w:author="Aleksander Hansen" w:date="2013-02-15T15:17:00Z"/>
          <w:noProof/>
          <w:sz w:val="24"/>
          <w:szCs w:val="24"/>
          <w:lang w:eastAsia="ja-JP"/>
        </w:rPr>
      </w:pPr>
      <w:ins w:id="654" w:author="Aleksander Hansen" w:date="2013-02-15T15:17:00Z">
        <w:r>
          <w:rPr>
            <w:noProof/>
          </w:rPr>
          <w:t>Hedgers</w:t>
        </w:r>
        <w:r>
          <w:rPr>
            <w:noProof/>
          </w:rPr>
          <w:tab/>
        </w:r>
        <w:r>
          <w:rPr>
            <w:noProof/>
          </w:rPr>
          <w:fldChar w:fldCharType="begin"/>
        </w:r>
        <w:r>
          <w:rPr>
            <w:noProof/>
          </w:rPr>
          <w:instrText xml:space="preserve"> PAGEREF _Toc222561413 \h </w:instrText>
        </w:r>
        <w:r>
          <w:rPr>
            <w:noProof/>
          </w:rPr>
        </w:r>
      </w:ins>
      <w:r>
        <w:rPr>
          <w:noProof/>
        </w:rPr>
        <w:fldChar w:fldCharType="separate"/>
      </w:r>
      <w:ins w:id="655" w:author="Aleksander Hansen" w:date="2013-02-15T15:17:00Z">
        <w:r>
          <w:rPr>
            <w:noProof/>
          </w:rPr>
          <w:t>150</w:t>
        </w:r>
        <w:r>
          <w:rPr>
            <w:noProof/>
          </w:rPr>
          <w:fldChar w:fldCharType="end"/>
        </w:r>
      </w:ins>
    </w:p>
    <w:p w14:paraId="2DCB2B82" w14:textId="77777777" w:rsidR="008D32BD" w:rsidRDefault="008D32BD">
      <w:pPr>
        <w:pStyle w:val="TOC3"/>
        <w:tabs>
          <w:tab w:val="right" w:leader="dot" w:pos="9080"/>
        </w:tabs>
        <w:rPr>
          <w:ins w:id="656" w:author="Aleksander Hansen" w:date="2013-02-15T15:17:00Z"/>
          <w:noProof/>
          <w:sz w:val="24"/>
          <w:szCs w:val="24"/>
          <w:lang w:eastAsia="ja-JP"/>
        </w:rPr>
      </w:pPr>
      <w:ins w:id="657" w:author="Aleksander Hansen" w:date="2013-02-15T15:17:00Z">
        <w:r>
          <w:rPr>
            <w:noProof/>
          </w:rPr>
          <w:t>Speculators</w:t>
        </w:r>
        <w:r>
          <w:rPr>
            <w:noProof/>
          </w:rPr>
          <w:tab/>
        </w:r>
        <w:r>
          <w:rPr>
            <w:noProof/>
          </w:rPr>
          <w:fldChar w:fldCharType="begin"/>
        </w:r>
        <w:r>
          <w:rPr>
            <w:noProof/>
          </w:rPr>
          <w:instrText xml:space="preserve"> PAGEREF _Toc222561414 \h </w:instrText>
        </w:r>
        <w:r>
          <w:rPr>
            <w:noProof/>
          </w:rPr>
        </w:r>
      </w:ins>
      <w:r>
        <w:rPr>
          <w:noProof/>
        </w:rPr>
        <w:fldChar w:fldCharType="separate"/>
      </w:r>
      <w:ins w:id="658" w:author="Aleksander Hansen" w:date="2013-02-15T15:17:00Z">
        <w:r>
          <w:rPr>
            <w:noProof/>
          </w:rPr>
          <w:t>150</w:t>
        </w:r>
        <w:r>
          <w:rPr>
            <w:noProof/>
          </w:rPr>
          <w:fldChar w:fldCharType="end"/>
        </w:r>
      </w:ins>
    </w:p>
    <w:p w14:paraId="6650F6C3" w14:textId="77777777" w:rsidR="008D32BD" w:rsidRDefault="008D32BD">
      <w:pPr>
        <w:pStyle w:val="TOC3"/>
        <w:tabs>
          <w:tab w:val="right" w:leader="dot" w:pos="9080"/>
        </w:tabs>
        <w:rPr>
          <w:ins w:id="659" w:author="Aleksander Hansen" w:date="2013-02-15T15:17:00Z"/>
          <w:noProof/>
          <w:sz w:val="24"/>
          <w:szCs w:val="24"/>
          <w:lang w:eastAsia="ja-JP"/>
        </w:rPr>
      </w:pPr>
      <w:ins w:id="660" w:author="Aleksander Hansen" w:date="2013-02-15T15:17:00Z">
        <w:r>
          <w:rPr>
            <w:noProof/>
          </w:rPr>
          <w:t>Arbitrageurs</w:t>
        </w:r>
        <w:r>
          <w:rPr>
            <w:noProof/>
          </w:rPr>
          <w:tab/>
        </w:r>
        <w:r>
          <w:rPr>
            <w:noProof/>
          </w:rPr>
          <w:fldChar w:fldCharType="begin"/>
        </w:r>
        <w:r>
          <w:rPr>
            <w:noProof/>
          </w:rPr>
          <w:instrText xml:space="preserve"> PAGEREF _Toc222561415 \h </w:instrText>
        </w:r>
        <w:r>
          <w:rPr>
            <w:noProof/>
          </w:rPr>
        </w:r>
      </w:ins>
      <w:r>
        <w:rPr>
          <w:noProof/>
        </w:rPr>
        <w:fldChar w:fldCharType="separate"/>
      </w:r>
      <w:ins w:id="661" w:author="Aleksander Hansen" w:date="2013-02-15T15:17:00Z">
        <w:r>
          <w:rPr>
            <w:noProof/>
          </w:rPr>
          <w:t>151</w:t>
        </w:r>
        <w:r>
          <w:rPr>
            <w:noProof/>
          </w:rPr>
          <w:fldChar w:fldCharType="end"/>
        </w:r>
      </w:ins>
    </w:p>
    <w:p w14:paraId="4B177D31" w14:textId="77777777" w:rsidR="008D32BD" w:rsidRDefault="008D32BD">
      <w:pPr>
        <w:pStyle w:val="TOC2"/>
        <w:tabs>
          <w:tab w:val="right" w:leader="dot" w:pos="9080"/>
        </w:tabs>
        <w:rPr>
          <w:ins w:id="662" w:author="Aleksander Hansen" w:date="2013-02-15T15:17:00Z"/>
          <w:b w:val="0"/>
          <w:noProof/>
          <w:sz w:val="24"/>
          <w:szCs w:val="24"/>
          <w:lang w:eastAsia="ja-JP"/>
        </w:rPr>
      </w:pPr>
      <w:ins w:id="663" w:author="Aleksander Hansen" w:date="2013-02-15T15:17:00Z">
        <w:r>
          <w:rPr>
            <w:noProof/>
          </w:rPr>
          <w:t>Describe an “arbitrage portfolio” and explain the conditions for a market to be arbitrage</w:t>
        </w:r>
        <w:r w:rsidRPr="00C8533A">
          <w:rPr>
            <w:rFonts w:cs="Monaco" w:hint="eastAsia"/>
            <w:noProof/>
          </w:rPr>
          <w:t>‐</w:t>
        </w:r>
        <w:r>
          <w:rPr>
            <w:noProof/>
          </w:rPr>
          <w:t>free</w:t>
        </w:r>
        <w:r>
          <w:rPr>
            <w:noProof/>
          </w:rPr>
          <w:tab/>
        </w:r>
        <w:r>
          <w:rPr>
            <w:noProof/>
          </w:rPr>
          <w:fldChar w:fldCharType="begin"/>
        </w:r>
        <w:r>
          <w:rPr>
            <w:noProof/>
          </w:rPr>
          <w:instrText xml:space="preserve"> PAGEREF _Toc222561416 \h </w:instrText>
        </w:r>
        <w:r>
          <w:rPr>
            <w:noProof/>
          </w:rPr>
        </w:r>
      </w:ins>
      <w:r>
        <w:rPr>
          <w:noProof/>
        </w:rPr>
        <w:fldChar w:fldCharType="separate"/>
      </w:r>
      <w:ins w:id="664" w:author="Aleksander Hansen" w:date="2013-02-15T15:17:00Z">
        <w:r>
          <w:rPr>
            <w:noProof/>
          </w:rPr>
          <w:t>151</w:t>
        </w:r>
        <w:r>
          <w:rPr>
            <w:noProof/>
          </w:rPr>
          <w:fldChar w:fldCharType="end"/>
        </w:r>
      </w:ins>
    </w:p>
    <w:p w14:paraId="5F2A9F49" w14:textId="77777777" w:rsidR="008D32BD" w:rsidRDefault="008D32BD">
      <w:pPr>
        <w:pStyle w:val="TOC2"/>
        <w:tabs>
          <w:tab w:val="right" w:leader="dot" w:pos="9080"/>
        </w:tabs>
        <w:rPr>
          <w:ins w:id="665" w:author="Aleksander Hansen" w:date="2013-02-15T15:17:00Z"/>
          <w:b w:val="0"/>
          <w:noProof/>
          <w:sz w:val="24"/>
          <w:szCs w:val="24"/>
          <w:lang w:eastAsia="ja-JP"/>
        </w:rPr>
      </w:pPr>
      <w:ins w:id="666" w:author="Aleksander Hansen" w:date="2013-02-15T15:17:00Z">
        <w:r>
          <w:rPr>
            <w:noProof/>
          </w:rPr>
          <w:t>Describe the structure of the Futures market.</w:t>
        </w:r>
        <w:r>
          <w:rPr>
            <w:noProof/>
          </w:rPr>
          <w:tab/>
        </w:r>
        <w:r>
          <w:rPr>
            <w:noProof/>
          </w:rPr>
          <w:fldChar w:fldCharType="begin"/>
        </w:r>
        <w:r>
          <w:rPr>
            <w:noProof/>
          </w:rPr>
          <w:instrText xml:space="preserve"> PAGEREF _Toc222561417 \h </w:instrText>
        </w:r>
        <w:r>
          <w:rPr>
            <w:noProof/>
          </w:rPr>
        </w:r>
      </w:ins>
      <w:r>
        <w:rPr>
          <w:noProof/>
        </w:rPr>
        <w:fldChar w:fldCharType="separate"/>
      </w:r>
      <w:ins w:id="667" w:author="Aleksander Hansen" w:date="2013-02-15T15:17:00Z">
        <w:r>
          <w:rPr>
            <w:noProof/>
          </w:rPr>
          <w:t>151</w:t>
        </w:r>
        <w:r>
          <w:rPr>
            <w:noProof/>
          </w:rPr>
          <w:fldChar w:fldCharType="end"/>
        </w:r>
      </w:ins>
    </w:p>
    <w:p w14:paraId="012D8F3C" w14:textId="77777777" w:rsidR="008D32BD" w:rsidRDefault="008D32BD">
      <w:pPr>
        <w:pStyle w:val="TOC2"/>
        <w:tabs>
          <w:tab w:val="right" w:leader="dot" w:pos="9080"/>
        </w:tabs>
        <w:rPr>
          <w:ins w:id="668" w:author="Aleksander Hansen" w:date="2013-02-15T15:17:00Z"/>
          <w:b w:val="0"/>
          <w:noProof/>
          <w:sz w:val="24"/>
          <w:szCs w:val="24"/>
          <w:lang w:eastAsia="ja-JP"/>
        </w:rPr>
      </w:pPr>
      <w:ins w:id="669" w:author="Aleksander Hansen" w:date="2013-02-15T15:17:00Z">
        <w:r>
          <w:rPr>
            <w:noProof/>
          </w:rPr>
          <w:t>Define basis risk and the variance of the basis</w:t>
        </w:r>
        <w:r>
          <w:rPr>
            <w:noProof/>
          </w:rPr>
          <w:tab/>
        </w:r>
        <w:r>
          <w:rPr>
            <w:noProof/>
          </w:rPr>
          <w:fldChar w:fldCharType="begin"/>
        </w:r>
        <w:r>
          <w:rPr>
            <w:noProof/>
          </w:rPr>
          <w:instrText xml:space="preserve"> PAGEREF _Toc222561418 \h </w:instrText>
        </w:r>
        <w:r>
          <w:rPr>
            <w:noProof/>
          </w:rPr>
        </w:r>
      </w:ins>
      <w:r>
        <w:rPr>
          <w:noProof/>
        </w:rPr>
        <w:fldChar w:fldCharType="separate"/>
      </w:r>
      <w:ins w:id="670" w:author="Aleksander Hansen" w:date="2013-02-15T15:17:00Z">
        <w:r>
          <w:rPr>
            <w:noProof/>
          </w:rPr>
          <w:t>152</w:t>
        </w:r>
        <w:r>
          <w:rPr>
            <w:noProof/>
          </w:rPr>
          <w:fldChar w:fldCharType="end"/>
        </w:r>
      </w:ins>
    </w:p>
    <w:p w14:paraId="4BDCB0DC" w14:textId="77777777" w:rsidR="008D32BD" w:rsidRDefault="008D32BD">
      <w:pPr>
        <w:pStyle w:val="TOC2"/>
        <w:tabs>
          <w:tab w:val="right" w:leader="dot" w:pos="9080"/>
        </w:tabs>
        <w:rPr>
          <w:ins w:id="671" w:author="Aleksander Hansen" w:date="2013-02-15T15:17:00Z"/>
          <w:b w:val="0"/>
          <w:noProof/>
          <w:sz w:val="24"/>
          <w:szCs w:val="24"/>
          <w:lang w:eastAsia="ja-JP"/>
        </w:rPr>
      </w:pPr>
      <w:ins w:id="672" w:author="Aleksander Hansen" w:date="2013-02-15T15:17: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_Toc222561419 \h </w:instrText>
        </w:r>
        <w:r>
          <w:rPr>
            <w:noProof/>
          </w:rPr>
        </w:r>
      </w:ins>
      <w:r>
        <w:rPr>
          <w:noProof/>
        </w:rPr>
        <w:fldChar w:fldCharType="separate"/>
      </w:r>
      <w:ins w:id="673" w:author="Aleksander Hansen" w:date="2013-02-15T15:17:00Z">
        <w:r>
          <w:rPr>
            <w:noProof/>
          </w:rPr>
          <w:t>153</w:t>
        </w:r>
        <w:r>
          <w:rPr>
            <w:noProof/>
          </w:rPr>
          <w:fldChar w:fldCharType="end"/>
        </w:r>
      </w:ins>
    </w:p>
    <w:p w14:paraId="6C79CD60" w14:textId="77777777" w:rsidR="008D32BD" w:rsidRDefault="008D32BD">
      <w:pPr>
        <w:pStyle w:val="TOC2"/>
        <w:tabs>
          <w:tab w:val="right" w:leader="dot" w:pos="9080"/>
        </w:tabs>
        <w:rPr>
          <w:ins w:id="674" w:author="Aleksander Hansen" w:date="2013-02-15T15:17:00Z"/>
          <w:b w:val="0"/>
          <w:noProof/>
          <w:sz w:val="24"/>
          <w:szCs w:val="24"/>
          <w:lang w:eastAsia="ja-JP"/>
        </w:rPr>
      </w:pPr>
      <w:ins w:id="675" w:author="Aleksander Hansen" w:date="2013-02-15T15:17: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_Toc222561420 \h </w:instrText>
        </w:r>
        <w:r>
          <w:rPr>
            <w:noProof/>
          </w:rPr>
        </w:r>
      </w:ins>
      <w:r>
        <w:rPr>
          <w:noProof/>
        </w:rPr>
        <w:fldChar w:fldCharType="separate"/>
      </w:r>
      <w:ins w:id="676" w:author="Aleksander Hansen" w:date="2013-02-15T15:17:00Z">
        <w:r>
          <w:rPr>
            <w:noProof/>
          </w:rPr>
          <w:t>153</w:t>
        </w:r>
        <w:r>
          <w:rPr>
            <w:noProof/>
          </w:rPr>
          <w:fldChar w:fldCharType="end"/>
        </w:r>
      </w:ins>
    </w:p>
    <w:p w14:paraId="17C8BEEF" w14:textId="77777777" w:rsidR="008D32BD" w:rsidRDefault="008D32BD">
      <w:pPr>
        <w:pStyle w:val="TOC3"/>
        <w:tabs>
          <w:tab w:val="right" w:leader="dot" w:pos="9080"/>
        </w:tabs>
        <w:rPr>
          <w:ins w:id="677" w:author="Aleksander Hansen" w:date="2013-02-15T15:17:00Z"/>
          <w:noProof/>
          <w:sz w:val="24"/>
          <w:szCs w:val="24"/>
          <w:lang w:eastAsia="ja-JP"/>
        </w:rPr>
      </w:pPr>
      <w:ins w:id="678" w:author="Aleksander Hansen" w:date="2013-02-15T15:17:00Z">
        <w:r>
          <w:rPr>
            <w:noProof/>
          </w:rPr>
          <w:t>Exchange For Physical</w:t>
        </w:r>
        <w:r>
          <w:rPr>
            <w:noProof/>
          </w:rPr>
          <w:tab/>
        </w:r>
        <w:r>
          <w:rPr>
            <w:noProof/>
          </w:rPr>
          <w:fldChar w:fldCharType="begin"/>
        </w:r>
        <w:r>
          <w:rPr>
            <w:noProof/>
          </w:rPr>
          <w:instrText xml:space="preserve"> PAGEREF _Toc222561421 \h </w:instrText>
        </w:r>
        <w:r>
          <w:rPr>
            <w:noProof/>
          </w:rPr>
        </w:r>
      </w:ins>
      <w:r>
        <w:rPr>
          <w:noProof/>
        </w:rPr>
        <w:fldChar w:fldCharType="separate"/>
      </w:r>
      <w:ins w:id="679" w:author="Aleksander Hansen" w:date="2013-02-15T15:17:00Z">
        <w:r>
          <w:rPr>
            <w:noProof/>
          </w:rPr>
          <w:t>153</w:t>
        </w:r>
        <w:r>
          <w:rPr>
            <w:noProof/>
          </w:rPr>
          <w:fldChar w:fldCharType="end"/>
        </w:r>
      </w:ins>
    </w:p>
    <w:p w14:paraId="0B518F66" w14:textId="77777777" w:rsidR="008D32BD" w:rsidRDefault="008D32BD">
      <w:pPr>
        <w:pStyle w:val="TOC3"/>
        <w:tabs>
          <w:tab w:val="right" w:leader="dot" w:pos="9080"/>
        </w:tabs>
        <w:rPr>
          <w:ins w:id="680" w:author="Aleksander Hansen" w:date="2013-02-15T15:17:00Z"/>
          <w:noProof/>
          <w:sz w:val="24"/>
          <w:szCs w:val="24"/>
          <w:lang w:eastAsia="ja-JP"/>
        </w:rPr>
      </w:pPr>
      <w:ins w:id="681" w:author="Aleksander Hansen" w:date="2013-02-15T15:17:00Z">
        <w:r>
          <w:rPr>
            <w:noProof/>
          </w:rPr>
          <w:t>Alternative Delivery Procedure</w:t>
        </w:r>
        <w:r>
          <w:rPr>
            <w:noProof/>
          </w:rPr>
          <w:tab/>
        </w:r>
        <w:r>
          <w:rPr>
            <w:noProof/>
          </w:rPr>
          <w:fldChar w:fldCharType="begin"/>
        </w:r>
        <w:r>
          <w:rPr>
            <w:noProof/>
          </w:rPr>
          <w:instrText xml:space="preserve"> PAGEREF _Toc222561422 \h </w:instrText>
        </w:r>
        <w:r>
          <w:rPr>
            <w:noProof/>
          </w:rPr>
        </w:r>
      </w:ins>
      <w:r>
        <w:rPr>
          <w:noProof/>
        </w:rPr>
        <w:fldChar w:fldCharType="separate"/>
      </w:r>
      <w:ins w:id="682" w:author="Aleksander Hansen" w:date="2013-02-15T15:17:00Z">
        <w:r>
          <w:rPr>
            <w:noProof/>
          </w:rPr>
          <w:t>153</w:t>
        </w:r>
        <w:r>
          <w:rPr>
            <w:noProof/>
          </w:rPr>
          <w:fldChar w:fldCharType="end"/>
        </w:r>
      </w:ins>
    </w:p>
    <w:p w14:paraId="52F6F4D9" w14:textId="77777777" w:rsidR="008D32BD" w:rsidRDefault="008D32BD">
      <w:pPr>
        <w:pStyle w:val="TOC2"/>
        <w:tabs>
          <w:tab w:val="right" w:leader="dot" w:pos="9080"/>
        </w:tabs>
        <w:rPr>
          <w:ins w:id="683" w:author="Aleksander Hansen" w:date="2013-02-15T15:17:00Z"/>
          <w:b w:val="0"/>
          <w:noProof/>
          <w:sz w:val="24"/>
          <w:szCs w:val="24"/>
          <w:lang w:eastAsia="ja-JP"/>
        </w:rPr>
      </w:pPr>
      <w:ins w:id="684" w:author="Aleksander Hansen" w:date="2013-02-15T15:17:00Z">
        <w:r>
          <w:rPr>
            <w:noProof/>
          </w:rPr>
          <w:t>Describe volume and open interest and their relationship to liquidity and market depth</w:t>
        </w:r>
        <w:r>
          <w:rPr>
            <w:noProof/>
          </w:rPr>
          <w:tab/>
        </w:r>
        <w:r>
          <w:rPr>
            <w:noProof/>
          </w:rPr>
          <w:fldChar w:fldCharType="begin"/>
        </w:r>
        <w:r>
          <w:rPr>
            <w:noProof/>
          </w:rPr>
          <w:instrText xml:space="preserve"> PAGEREF _Toc222561423 \h </w:instrText>
        </w:r>
        <w:r>
          <w:rPr>
            <w:noProof/>
          </w:rPr>
        </w:r>
      </w:ins>
      <w:r>
        <w:rPr>
          <w:noProof/>
        </w:rPr>
        <w:fldChar w:fldCharType="separate"/>
      </w:r>
      <w:ins w:id="685" w:author="Aleksander Hansen" w:date="2013-02-15T15:17:00Z">
        <w:r>
          <w:rPr>
            <w:noProof/>
          </w:rPr>
          <w:t>154</w:t>
        </w:r>
        <w:r>
          <w:rPr>
            <w:noProof/>
          </w:rPr>
          <w:fldChar w:fldCharType="end"/>
        </w:r>
      </w:ins>
    </w:p>
    <w:p w14:paraId="671C1CE5" w14:textId="77777777" w:rsidR="008D32BD" w:rsidRDefault="008D32BD">
      <w:pPr>
        <w:pStyle w:val="TOC3"/>
        <w:tabs>
          <w:tab w:val="right" w:leader="dot" w:pos="9080"/>
        </w:tabs>
        <w:rPr>
          <w:ins w:id="686" w:author="Aleksander Hansen" w:date="2013-02-15T15:17:00Z"/>
          <w:noProof/>
          <w:sz w:val="24"/>
          <w:szCs w:val="24"/>
          <w:lang w:eastAsia="ja-JP"/>
        </w:rPr>
      </w:pPr>
      <w:ins w:id="687" w:author="Aleksander Hansen" w:date="2013-02-15T15:17:00Z">
        <w:r>
          <w:rPr>
            <w:noProof/>
          </w:rPr>
          <w:t>Open interest in Futures market</w:t>
        </w:r>
        <w:r>
          <w:rPr>
            <w:noProof/>
          </w:rPr>
          <w:tab/>
        </w:r>
        <w:r>
          <w:rPr>
            <w:noProof/>
          </w:rPr>
          <w:fldChar w:fldCharType="begin"/>
        </w:r>
        <w:r>
          <w:rPr>
            <w:noProof/>
          </w:rPr>
          <w:instrText xml:space="preserve"> PAGEREF _Toc222561424 \h </w:instrText>
        </w:r>
        <w:r>
          <w:rPr>
            <w:noProof/>
          </w:rPr>
        </w:r>
      </w:ins>
      <w:r>
        <w:rPr>
          <w:noProof/>
        </w:rPr>
        <w:fldChar w:fldCharType="separate"/>
      </w:r>
      <w:ins w:id="688" w:author="Aleksander Hansen" w:date="2013-02-15T15:17:00Z">
        <w:r>
          <w:rPr>
            <w:noProof/>
          </w:rPr>
          <w:t>154</w:t>
        </w:r>
        <w:r>
          <w:rPr>
            <w:noProof/>
          </w:rPr>
          <w:fldChar w:fldCharType="end"/>
        </w:r>
      </w:ins>
    </w:p>
    <w:p w14:paraId="3C8D64E5" w14:textId="77777777" w:rsidR="008D32BD" w:rsidRDefault="008D32BD">
      <w:pPr>
        <w:pStyle w:val="TOC2"/>
        <w:tabs>
          <w:tab w:val="right" w:leader="dot" w:pos="9080"/>
        </w:tabs>
        <w:rPr>
          <w:ins w:id="689" w:author="Aleksander Hansen" w:date="2013-02-15T15:17:00Z"/>
          <w:b w:val="0"/>
          <w:noProof/>
          <w:sz w:val="24"/>
          <w:szCs w:val="24"/>
          <w:lang w:eastAsia="ja-JP"/>
        </w:rPr>
      </w:pPr>
      <w:ins w:id="690" w:author="Aleksander Hansen" w:date="2013-02-15T15:17:00Z">
        <w:r>
          <w:rPr>
            <w:noProof/>
          </w:rPr>
          <w:t>Chapter Summary</w:t>
        </w:r>
        <w:r>
          <w:rPr>
            <w:noProof/>
          </w:rPr>
          <w:tab/>
        </w:r>
        <w:r>
          <w:rPr>
            <w:noProof/>
          </w:rPr>
          <w:fldChar w:fldCharType="begin"/>
        </w:r>
        <w:r>
          <w:rPr>
            <w:noProof/>
          </w:rPr>
          <w:instrText xml:space="preserve"> PAGEREF _Toc222561425 \h </w:instrText>
        </w:r>
        <w:r>
          <w:rPr>
            <w:noProof/>
          </w:rPr>
        </w:r>
      </w:ins>
      <w:r>
        <w:rPr>
          <w:noProof/>
        </w:rPr>
        <w:fldChar w:fldCharType="separate"/>
      </w:r>
      <w:ins w:id="691" w:author="Aleksander Hansen" w:date="2013-02-15T15:17:00Z">
        <w:r>
          <w:rPr>
            <w:noProof/>
          </w:rPr>
          <w:t>155</w:t>
        </w:r>
        <w:r>
          <w:rPr>
            <w:noProof/>
          </w:rPr>
          <w:fldChar w:fldCharType="end"/>
        </w:r>
      </w:ins>
    </w:p>
    <w:p w14:paraId="176467A8" w14:textId="77777777" w:rsidR="008D32BD" w:rsidRDefault="008D32BD">
      <w:pPr>
        <w:pStyle w:val="TOC2"/>
        <w:tabs>
          <w:tab w:val="right" w:leader="dot" w:pos="9080"/>
        </w:tabs>
        <w:rPr>
          <w:ins w:id="692" w:author="Aleksander Hansen" w:date="2013-02-15T15:17:00Z"/>
          <w:b w:val="0"/>
          <w:noProof/>
          <w:sz w:val="24"/>
          <w:szCs w:val="24"/>
          <w:lang w:eastAsia="ja-JP"/>
        </w:rPr>
      </w:pPr>
      <w:ins w:id="693" w:author="Aleksander Hansen" w:date="2013-02-15T15:17:00Z">
        <w:r>
          <w:rPr>
            <w:noProof/>
          </w:rPr>
          <w:t>11 Questions &amp; Answers</w:t>
        </w:r>
        <w:r>
          <w:rPr>
            <w:noProof/>
          </w:rPr>
          <w:tab/>
        </w:r>
        <w:r>
          <w:rPr>
            <w:noProof/>
          </w:rPr>
          <w:fldChar w:fldCharType="begin"/>
        </w:r>
        <w:r>
          <w:rPr>
            <w:noProof/>
          </w:rPr>
          <w:instrText xml:space="preserve"> PAGEREF _Toc222561426 \h </w:instrText>
        </w:r>
        <w:r>
          <w:rPr>
            <w:noProof/>
          </w:rPr>
        </w:r>
      </w:ins>
      <w:r>
        <w:rPr>
          <w:noProof/>
        </w:rPr>
        <w:fldChar w:fldCharType="separate"/>
      </w:r>
      <w:ins w:id="694" w:author="Aleksander Hansen" w:date="2013-02-15T15:17:00Z">
        <w:r>
          <w:rPr>
            <w:noProof/>
          </w:rPr>
          <w:t>156</w:t>
        </w:r>
        <w:r>
          <w:rPr>
            <w:noProof/>
          </w:rPr>
          <w:fldChar w:fldCharType="end"/>
        </w:r>
      </w:ins>
    </w:p>
    <w:p w14:paraId="01E94FEF" w14:textId="77777777" w:rsidR="008D32BD" w:rsidRDefault="008D32BD">
      <w:pPr>
        <w:pStyle w:val="TOC3"/>
        <w:tabs>
          <w:tab w:val="right" w:leader="dot" w:pos="9080"/>
        </w:tabs>
        <w:rPr>
          <w:ins w:id="695" w:author="Aleksander Hansen" w:date="2013-02-15T15:17:00Z"/>
          <w:noProof/>
          <w:sz w:val="24"/>
          <w:szCs w:val="24"/>
          <w:lang w:eastAsia="ja-JP"/>
        </w:rPr>
      </w:pPr>
      <w:ins w:id="696" w:author="Aleksander Hansen" w:date="2013-02-15T15:17:00Z">
        <w:r>
          <w:rPr>
            <w:noProof/>
          </w:rPr>
          <w:t>Questions</w:t>
        </w:r>
        <w:r>
          <w:rPr>
            <w:noProof/>
          </w:rPr>
          <w:tab/>
        </w:r>
        <w:r>
          <w:rPr>
            <w:noProof/>
          </w:rPr>
          <w:fldChar w:fldCharType="begin"/>
        </w:r>
        <w:r>
          <w:rPr>
            <w:noProof/>
          </w:rPr>
          <w:instrText xml:space="preserve"> PAGEREF _Toc222561427 \h </w:instrText>
        </w:r>
        <w:r>
          <w:rPr>
            <w:noProof/>
          </w:rPr>
        </w:r>
      </w:ins>
      <w:r>
        <w:rPr>
          <w:noProof/>
        </w:rPr>
        <w:fldChar w:fldCharType="separate"/>
      </w:r>
      <w:ins w:id="697" w:author="Aleksander Hansen" w:date="2013-02-15T15:17:00Z">
        <w:r>
          <w:rPr>
            <w:noProof/>
          </w:rPr>
          <w:t>156</w:t>
        </w:r>
        <w:r>
          <w:rPr>
            <w:noProof/>
          </w:rPr>
          <w:fldChar w:fldCharType="end"/>
        </w:r>
      </w:ins>
    </w:p>
    <w:p w14:paraId="6EAC2444" w14:textId="77777777" w:rsidR="008D32BD" w:rsidRDefault="008D32BD">
      <w:pPr>
        <w:pStyle w:val="TOC3"/>
        <w:tabs>
          <w:tab w:val="right" w:leader="dot" w:pos="9080"/>
        </w:tabs>
        <w:rPr>
          <w:ins w:id="698" w:author="Aleksander Hansen" w:date="2013-02-15T15:17:00Z"/>
          <w:noProof/>
          <w:sz w:val="24"/>
          <w:szCs w:val="24"/>
          <w:lang w:eastAsia="ja-JP"/>
        </w:rPr>
      </w:pPr>
      <w:ins w:id="699" w:author="Aleksander Hansen" w:date="2013-02-15T15:17:00Z">
        <w:r>
          <w:rPr>
            <w:noProof/>
          </w:rPr>
          <w:t>Answers</w:t>
        </w:r>
        <w:r>
          <w:rPr>
            <w:noProof/>
          </w:rPr>
          <w:tab/>
        </w:r>
        <w:r>
          <w:rPr>
            <w:noProof/>
          </w:rPr>
          <w:fldChar w:fldCharType="begin"/>
        </w:r>
        <w:r>
          <w:rPr>
            <w:noProof/>
          </w:rPr>
          <w:instrText xml:space="preserve"> PAGEREF _Toc222561428 \h </w:instrText>
        </w:r>
        <w:r>
          <w:rPr>
            <w:noProof/>
          </w:rPr>
        </w:r>
      </w:ins>
      <w:r>
        <w:rPr>
          <w:noProof/>
        </w:rPr>
        <w:fldChar w:fldCharType="separate"/>
      </w:r>
      <w:ins w:id="700" w:author="Aleksander Hansen" w:date="2013-02-15T15:17:00Z">
        <w:r>
          <w:rPr>
            <w:noProof/>
          </w:rPr>
          <w:t>157</w:t>
        </w:r>
        <w:r>
          <w:rPr>
            <w:noProof/>
          </w:rPr>
          <w:fldChar w:fldCharType="end"/>
        </w:r>
      </w:ins>
    </w:p>
    <w:p w14:paraId="5CF8377F" w14:textId="77777777" w:rsidR="008D32BD" w:rsidRDefault="008D32BD">
      <w:pPr>
        <w:pStyle w:val="TOC1"/>
        <w:tabs>
          <w:tab w:val="right" w:leader="dot" w:pos="9080"/>
        </w:tabs>
        <w:rPr>
          <w:ins w:id="701" w:author="Aleksander Hansen" w:date="2013-02-15T15:17:00Z"/>
          <w:b w:val="0"/>
          <w:noProof/>
          <w:lang w:eastAsia="ja-JP"/>
        </w:rPr>
      </w:pPr>
      <w:ins w:id="702" w:author="Aleksander Hansen" w:date="2013-02-15T15:17:00Z">
        <w:r w:rsidRPr="00C8533A">
          <w:rPr>
            <w:rFonts w:ascii="Calibri" w:hAnsi="Calibri"/>
            <w:noProof/>
          </w:rPr>
          <w:t>Saunders, Chapter 14: Foreign Exchange Risk</w:t>
        </w:r>
        <w:r>
          <w:rPr>
            <w:noProof/>
          </w:rPr>
          <w:tab/>
        </w:r>
        <w:r>
          <w:rPr>
            <w:noProof/>
          </w:rPr>
          <w:fldChar w:fldCharType="begin"/>
        </w:r>
        <w:r>
          <w:rPr>
            <w:noProof/>
          </w:rPr>
          <w:instrText xml:space="preserve"> PAGEREF _Toc222561429 \h </w:instrText>
        </w:r>
        <w:r>
          <w:rPr>
            <w:noProof/>
          </w:rPr>
        </w:r>
      </w:ins>
      <w:r>
        <w:rPr>
          <w:noProof/>
        </w:rPr>
        <w:fldChar w:fldCharType="separate"/>
      </w:r>
      <w:ins w:id="703" w:author="Aleksander Hansen" w:date="2013-02-15T15:17:00Z">
        <w:r>
          <w:rPr>
            <w:noProof/>
          </w:rPr>
          <w:t>158</w:t>
        </w:r>
        <w:r>
          <w:rPr>
            <w:noProof/>
          </w:rPr>
          <w:fldChar w:fldCharType="end"/>
        </w:r>
      </w:ins>
    </w:p>
    <w:p w14:paraId="3975D82E" w14:textId="77777777" w:rsidR="008D32BD" w:rsidRDefault="008D32BD">
      <w:pPr>
        <w:pStyle w:val="TOC2"/>
        <w:tabs>
          <w:tab w:val="right" w:leader="dot" w:pos="9080"/>
        </w:tabs>
        <w:rPr>
          <w:ins w:id="704" w:author="Aleksander Hansen" w:date="2013-02-15T15:17:00Z"/>
          <w:b w:val="0"/>
          <w:noProof/>
          <w:sz w:val="24"/>
          <w:szCs w:val="24"/>
          <w:lang w:eastAsia="ja-JP"/>
        </w:rPr>
      </w:pPr>
      <w:ins w:id="705" w:author="Aleksander Hansen" w:date="2013-02-15T15:17:00Z">
        <w:r>
          <w:rPr>
            <w:noProof/>
          </w:rPr>
          <w:t>Calculate a financial institution’s overall foreign exchange exposure.</w:t>
        </w:r>
        <w:r>
          <w:rPr>
            <w:noProof/>
          </w:rPr>
          <w:tab/>
        </w:r>
        <w:r>
          <w:rPr>
            <w:noProof/>
          </w:rPr>
          <w:fldChar w:fldCharType="begin"/>
        </w:r>
        <w:r>
          <w:rPr>
            <w:noProof/>
          </w:rPr>
          <w:instrText xml:space="preserve"> PAGEREF _Toc222561430 \h </w:instrText>
        </w:r>
        <w:r>
          <w:rPr>
            <w:noProof/>
          </w:rPr>
        </w:r>
      </w:ins>
      <w:r>
        <w:rPr>
          <w:noProof/>
        </w:rPr>
        <w:fldChar w:fldCharType="separate"/>
      </w:r>
      <w:ins w:id="706" w:author="Aleksander Hansen" w:date="2013-02-15T15:17:00Z">
        <w:r>
          <w:rPr>
            <w:noProof/>
          </w:rPr>
          <w:t>158</w:t>
        </w:r>
        <w:r>
          <w:rPr>
            <w:noProof/>
          </w:rPr>
          <w:fldChar w:fldCharType="end"/>
        </w:r>
      </w:ins>
    </w:p>
    <w:p w14:paraId="78F33CC4" w14:textId="77777777" w:rsidR="008D32BD" w:rsidRDefault="008D32BD">
      <w:pPr>
        <w:pStyle w:val="TOC3"/>
        <w:tabs>
          <w:tab w:val="right" w:leader="dot" w:pos="9080"/>
        </w:tabs>
        <w:rPr>
          <w:ins w:id="707" w:author="Aleksander Hansen" w:date="2013-02-15T15:17:00Z"/>
          <w:noProof/>
          <w:sz w:val="24"/>
          <w:szCs w:val="24"/>
          <w:lang w:eastAsia="ja-JP"/>
        </w:rPr>
      </w:pPr>
      <w:ins w:id="708" w:author="Aleksander Hansen" w:date="2013-02-15T15:17:00Z">
        <w:r>
          <w:rPr>
            <w:noProof/>
          </w:rPr>
          <w:t>FX position exposure</w:t>
        </w:r>
        <w:r>
          <w:rPr>
            <w:noProof/>
          </w:rPr>
          <w:tab/>
        </w:r>
        <w:r>
          <w:rPr>
            <w:noProof/>
          </w:rPr>
          <w:fldChar w:fldCharType="begin"/>
        </w:r>
        <w:r>
          <w:rPr>
            <w:noProof/>
          </w:rPr>
          <w:instrText xml:space="preserve"> PAGEREF _Toc222561431 \h </w:instrText>
        </w:r>
        <w:r>
          <w:rPr>
            <w:noProof/>
          </w:rPr>
        </w:r>
      </w:ins>
      <w:r>
        <w:rPr>
          <w:noProof/>
        </w:rPr>
        <w:fldChar w:fldCharType="separate"/>
      </w:r>
      <w:ins w:id="709" w:author="Aleksander Hansen" w:date="2013-02-15T15:17:00Z">
        <w:r>
          <w:rPr>
            <w:noProof/>
          </w:rPr>
          <w:t>158</w:t>
        </w:r>
        <w:r>
          <w:rPr>
            <w:noProof/>
          </w:rPr>
          <w:fldChar w:fldCharType="end"/>
        </w:r>
      </w:ins>
    </w:p>
    <w:p w14:paraId="266F262A" w14:textId="77777777" w:rsidR="008D32BD" w:rsidRDefault="008D32BD">
      <w:pPr>
        <w:pStyle w:val="TOC2"/>
        <w:tabs>
          <w:tab w:val="right" w:leader="dot" w:pos="9080"/>
        </w:tabs>
        <w:rPr>
          <w:ins w:id="710" w:author="Aleksander Hansen" w:date="2013-02-15T15:17:00Z"/>
          <w:b w:val="0"/>
          <w:noProof/>
          <w:sz w:val="24"/>
          <w:szCs w:val="24"/>
          <w:lang w:eastAsia="ja-JP"/>
        </w:rPr>
      </w:pPr>
      <w:ins w:id="711" w:author="Aleksander Hansen" w:date="2013-02-15T15:17:00Z">
        <w:r>
          <w:rPr>
            <w:noProof/>
          </w:rPr>
          <w:t>Explain how a financial institution could alter its net position exposure to reduce foreign exchange risk</w:t>
        </w:r>
        <w:r>
          <w:rPr>
            <w:noProof/>
          </w:rPr>
          <w:tab/>
        </w:r>
        <w:r>
          <w:rPr>
            <w:noProof/>
          </w:rPr>
          <w:fldChar w:fldCharType="begin"/>
        </w:r>
        <w:r>
          <w:rPr>
            <w:noProof/>
          </w:rPr>
          <w:instrText xml:space="preserve"> PAGEREF _Toc222561432 \h </w:instrText>
        </w:r>
        <w:r>
          <w:rPr>
            <w:noProof/>
          </w:rPr>
        </w:r>
      </w:ins>
      <w:r>
        <w:rPr>
          <w:noProof/>
        </w:rPr>
        <w:fldChar w:fldCharType="separate"/>
      </w:r>
      <w:ins w:id="712" w:author="Aleksander Hansen" w:date="2013-02-15T15:17:00Z">
        <w:r>
          <w:rPr>
            <w:noProof/>
          </w:rPr>
          <w:t>159</w:t>
        </w:r>
        <w:r>
          <w:rPr>
            <w:noProof/>
          </w:rPr>
          <w:fldChar w:fldCharType="end"/>
        </w:r>
      </w:ins>
    </w:p>
    <w:p w14:paraId="1117CF96" w14:textId="77777777" w:rsidR="008D32BD" w:rsidRDefault="008D32BD">
      <w:pPr>
        <w:pStyle w:val="TOC3"/>
        <w:tabs>
          <w:tab w:val="right" w:leader="dot" w:pos="9080"/>
        </w:tabs>
        <w:rPr>
          <w:ins w:id="713" w:author="Aleksander Hansen" w:date="2013-02-15T15:17:00Z"/>
          <w:noProof/>
          <w:sz w:val="24"/>
          <w:szCs w:val="24"/>
          <w:lang w:eastAsia="ja-JP"/>
        </w:rPr>
      </w:pPr>
      <w:ins w:id="714" w:author="Aleksander Hansen" w:date="2013-02-15T15:17:00Z">
        <w:r>
          <w:rPr>
            <w:noProof/>
          </w:rPr>
          <w:t>To reduce its foreign currency exposure</w:t>
        </w:r>
        <w:r>
          <w:rPr>
            <w:noProof/>
          </w:rPr>
          <w:tab/>
        </w:r>
        <w:r>
          <w:rPr>
            <w:noProof/>
          </w:rPr>
          <w:fldChar w:fldCharType="begin"/>
        </w:r>
        <w:r>
          <w:rPr>
            <w:noProof/>
          </w:rPr>
          <w:instrText xml:space="preserve"> PAGEREF _Toc222561433 \h </w:instrText>
        </w:r>
        <w:r>
          <w:rPr>
            <w:noProof/>
          </w:rPr>
        </w:r>
      </w:ins>
      <w:r>
        <w:rPr>
          <w:noProof/>
        </w:rPr>
        <w:fldChar w:fldCharType="separate"/>
      </w:r>
      <w:ins w:id="715" w:author="Aleksander Hansen" w:date="2013-02-15T15:17:00Z">
        <w:r>
          <w:rPr>
            <w:noProof/>
          </w:rPr>
          <w:t>159</w:t>
        </w:r>
        <w:r>
          <w:rPr>
            <w:noProof/>
          </w:rPr>
          <w:fldChar w:fldCharType="end"/>
        </w:r>
      </w:ins>
    </w:p>
    <w:p w14:paraId="5983550E" w14:textId="77777777" w:rsidR="008D32BD" w:rsidRDefault="008D32BD">
      <w:pPr>
        <w:pStyle w:val="TOC2"/>
        <w:tabs>
          <w:tab w:val="right" w:leader="dot" w:pos="9080"/>
        </w:tabs>
        <w:rPr>
          <w:ins w:id="716" w:author="Aleksander Hansen" w:date="2013-02-15T15:17:00Z"/>
          <w:b w:val="0"/>
          <w:noProof/>
          <w:sz w:val="24"/>
          <w:szCs w:val="24"/>
          <w:lang w:eastAsia="ja-JP"/>
        </w:rPr>
      </w:pPr>
      <w:ins w:id="717" w:author="Aleksander Hansen" w:date="2013-02-15T15:17:00Z">
        <w:r>
          <w:rPr>
            <w:noProof/>
          </w:rPr>
          <w:t>Calculate a financial institution’s potential dollar gain or loss exposure to a particular currency</w:t>
        </w:r>
        <w:r>
          <w:rPr>
            <w:noProof/>
          </w:rPr>
          <w:tab/>
        </w:r>
        <w:r>
          <w:rPr>
            <w:noProof/>
          </w:rPr>
          <w:fldChar w:fldCharType="begin"/>
        </w:r>
        <w:r>
          <w:rPr>
            <w:noProof/>
          </w:rPr>
          <w:instrText xml:space="preserve"> PAGEREF _Toc222561434 \h </w:instrText>
        </w:r>
        <w:r>
          <w:rPr>
            <w:noProof/>
          </w:rPr>
        </w:r>
      </w:ins>
      <w:r>
        <w:rPr>
          <w:noProof/>
        </w:rPr>
        <w:fldChar w:fldCharType="separate"/>
      </w:r>
      <w:ins w:id="718" w:author="Aleksander Hansen" w:date="2013-02-15T15:17:00Z">
        <w:r>
          <w:rPr>
            <w:noProof/>
          </w:rPr>
          <w:t>159</w:t>
        </w:r>
        <w:r>
          <w:rPr>
            <w:noProof/>
          </w:rPr>
          <w:fldChar w:fldCharType="end"/>
        </w:r>
      </w:ins>
    </w:p>
    <w:p w14:paraId="1E62D055" w14:textId="77777777" w:rsidR="008D32BD" w:rsidRDefault="008D32BD">
      <w:pPr>
        <w:pStyle w:val="TOC2"/>
        <w:tabs>
          <w:tab w:val="right" w:leader="dot" w:pos="9080"/>
        </w:tabs>
        <w:rPr>
          <w:ins w:id="719" w:author="Aleksander Hansen" w:date="2013-02-15T15:17:00Z"/>
          <w:b w:val="0"/>
          <w:noProof/>
          <w:sz w:val="24"/>
          <w:szCs w:val="24"/>
          <w:lang w:eastAsia="ja-JP"/>
        </w:rPr>
      </w:pPr>
      <w:ins w:id="720" w:author="Aleksander Hansen" w:date="2013-02-15T15:17:00Z">
        <w:r>
          <w:rPr>
            <w:noProof/>
          </w:rPr>
          <w:t>Identify and describe the different types of foreign exchange trading activities</w:t>
        </w:r>
        <w:r>
          <w:rPr>
            <w:noProof/>
          </w:rPr>
          <w:tab/>
        </w:r>
        <w:r>
          <w:rPr>
            <w:noProof/>
          </w:rPr>
          <w:fldChar w:fldCharType="begin"/>
        </w:r>
        <w:r>
          <w:rPr>
            <w:noProof/>
          </w:rPr>
          <w:instrText xml:space="preserve"> PAGEREF _Toc222561435 \h </w:instrText>
        </w:r>
        <w:r>
          <w:rPr>
            <w:noProof/>
          </w:rPr>
        </w:r>
      </w:ins>
      <w:r>
        <w:rPr>
          <w:noProof/>
        </w:rPr>
        <w:fldChar w:fldCharType="separate"/>
      </w:r>
      <w:ins w:id="721" w:author="Aleksander Hansen" w:date="2013-02-15T15:17:00Z">
        <w:r>
          <w:rPr>
            <w:noProof/>
          </w:rPr>
          <w:t>159</w:t>
        </w:r>
        <w:r>
          <w:rPr>
            <w:noProof/>
          </w:rPr>
          <w:fldChar w:fldCharType="end"/>
        </w:r>
      </w:ins>
    </w:p>
    <w:p w14:paraId="4FDF02FA" w14:textId="77777777" w:rsidR="008D32BD" w:rsidRDefault="008D32BD">
      <w:pPr>
        <w:pStyle w:val="TOC2"/>
        <w:tabs>
          <w:tab w:val="right" w:leader="dot" w:pos="9080"/>
        </w:tabs>
        <w:rPr>
          <w:ins w:id="722" w:author="Aleksander Hansen" w:date="2013-02-15T15:17:00Z"/>
          <w:b w:val="0"/>
          <w:noProof/>
          <w:sz w:val="24"/>
          <w:szCs w:val="24"/>
          <w:lang w:eastAsia="ja-JP"/>
        </w:rPr>
      </w:pPr>
      <w:ins w:id="723" w:author="Aleksander Hansen" w:date="2013-02-15T15:17:00Z">
        <w:r>
          <w:rPr>
            <w:noProof/>
          </w:rPr>
          <w:t>Identify the sources of foreign exchange trading gains and losses</w:t>
        </w:r>
        <w:r>
          <w:rPr>
            <w:noProof/>
          </w:rPr>
          <w:tab/>
        </w:r>
        <w:r>
          <w:rPr>
            <w:noProof/>
          </w:rPr>
          <w:fldChar w:fldCharType="begin"/>
        </w:r>
        <w:r>
          <w:rPr>
            <w:noProof/>
          </w:rPr>
          <w:instrText xml:space="preserve"> PAGEREF _Toc222561436 \h </w:instrText>
        </w:r>
        <w:r>
          <w:rPr>
            <w:noProof/>
          </w:rPr>
        </w:r>
      </w:ins>
      <w:r>
        <w:rPr>
          <w:noProof/>
        </w:rPr>
        <w:fldChar w:fldCharType="separate"/>
      </w:r>
      <w:ins w:id="724" w:author="Aleksander Hansen" w:date="2013-02-15T15:17:00Z">
        <w:r>
          <w:rPr>
            <w:noProof/>
          </w:rPr>
          <w:t>159</w:t>
        </w:r>
        <w:r>
          <w:rPr>
            <w:noProof/>
          </w:rPr>
          <w:fldChar w:fldCharType="end"/>
        </w:r>
      </w:ins>
    </w:p>
    <w:p w14:paraId="39821034" w14:textId="77777777" w:rsidR="008D32BD" w:rsidRDefault="008D32BD">
      <w:pPr>
        <w:pStyle w:val="TOC2"/>
        <w:tabs>
          <w:tab w:val="right" w:leader="dot" w:pos="9080"/>
        </w:tabs>
        <w:rPr>
          <w:ins w:id="725" w:author="Aleksander Hansen" w:date="2013-02-15T15:17:00Z"/>
          <w:b w:val="0"/>
          <w:noProof/>
          <w:sz w:val="24"/>
          <w:szCs w:val="24"/>
          <w:lang w:eastAsia="ja-JP"/>
        </w:rPr>
      </w:pPr>
      <w:ins w:id="726" w:author="Aleksander Hansen" w:date="2013-02-15T15:17:00Z">
        <w:r>
          <w:rPr>
            <w:noProof/>
          </w:rPr>
          <w:t>Calculate the potential gain or loss from a foreign currency denominated investment</w:t>
        </w:r>
        <w:r>
          <w:rPr>
            <w:noProof/>
          </w:rPr>
          <w:tab/>
        </w:r>
        <w:r>
          <w:rPr>
            <w:noProof/>
          </w:rPr>
          <w:fldChar w:fldCharType="begin"/>
        </w:r>
        <w:r>
          <w:rPr>
            <w:noProof/>
          </w:rPr>
          <w:instrText xml:space="preserve"> PAGEREF _Toc222561437 \h </w:instrText>
        </w:r>
        <w:r>
          <w:rPr>
            <w:noProof/>
          </w:rPr>
        </w:r>
      </w:ins>
      <w:r>
        <w:rPr>
          <w:noProof/>
        </w:rPr>
        <w:fldChar w:fldCharType="separate"/>
      </w:r>
      <w:ins w:id="727" w:author="Aleksander Hansen" w:date="2013-02-15T15:17:00Z">
        <w:r>
          <w:rPr>
            <w:noProof/>
          </w:rPr>
          <w:t>160</w:t>
        </w:r>
        <w:r>
          <w:rPr>
            <w:noProof/>
          </w:rPr>
          <w:fldChar w:fldCharType="end"/>
        </w:r>
      </w:ins>
    </w:p>
    <w:p w14:paraId="4DB47D7F" w14:textId="77777777" w:rsidR="008D32BD" w:rsidRDefault="008D32BD">
      <w:pPr>
        <w:pStyle w:val="TOC3"/>
        <w:tabs>
          <w:tab w:val="right" w:leader="dot" w:pos="9080"/>
        </w:tabs>
        <w:rPr>
          <w:ins w:id="728" w:author="Aleksander Hansen" w:date="2013-02-15T15:17:00Z"/>
          <w:noProof/>
          <w:sz w:val="24"/>
          <w:szCs w:val="24"/>
          <w:lang w:eastAsia="ja-JP"/>
        </w:rPr>
      </w:pPr>
      <w:ins w:id="729" w:author="Aleksander Hansen" w:date="2013-02-15T15:17:00Z">
        <w:r>
          <w:rPr>
            <w:noProof/>
          </w:rPr>
          <w:t>Baseline Scenario: Un-hedged Balance Sheet is exposed to FX Risk.</w:t>
        </w:r>
        <w:r>
          <w:rPr>
            <w:noProof/>
          </w:rPr>
          <w:tab/>
        </w:r>
        <w:r>
          <w:rPr>
            <w:noProof/>
          </w:rPr>
          <w:fldChar w:fldCharType="begin"/>
        </w:r>
        <w:r>
          <w:rPr>
            <w:noProof/>
          </w:rPr>
          <w:instrText xml:space="preserve"> PAGEREF _Toc222561438 \h </w:instrText>
        </w:r>
        <w:r>
          <w:rPr>
            <w:noProof/>
          </w:rPr>
        </w:r>
      </w:ins>
      <w:r>
        <w:rPr>
          <w:noProof/>
        </w:rPr>
        <w:fldChar w:fldCharType="separate"/>
      </w:r>
      <w:ins w:id="730" w:author="Aleksander Hansen" w:date="2013-02-15T15:17:00Z">
        <w:r>
          <w:rPr>
            <w:noProof/>
          </w:rPr>
          <w:t>160</w:t>
        </w:r>
        <w:r>
          <w:rPr>
            <w:noProof/>
          </w:rPr>
          <w:fldChar w:fldCharType="end"/>
        </w:r>
      </w:ins>
    </w:p>
    <w:p w14:paraId="203F4C7A" w14:textId="77777777" w:rsidR="008D32BD" w:rsidRDefault="008D32BD">
      <w:pPr>
        <w:pStyle w:val="TOC3"/>
        <w:tabs>
          <w:tab w:val="right" w:leader="dot" w:pos="9080"/>
        </w:tabs>
        <w:rPr>
          <w:ins w:id="731" w:author="Aleksander Hansen" w:date="2013-02-15T15:17:00Z"/>
          <w:noProof/>
          <w:sz w:val="24"/>
          <w:szCs w:val="24"/>
          <w:lang w:eastAsia="ja-JP"/>
        </w:rPr>
      </w:pPr>
      <w:ins w:id="732" w:author="Aleksander Hansen" w:date="2013-02-15T15:17:00Z">
        <w:r>
          <w:rPr>
            <w:noProof/>
          </w:rPr>
          <w:t xml:space="preserve">On Balance Sheet Hedge: Liabilities match FX Exposure of Assets </w:t>
        </w:r>
        <w:r w:rsidRPr="00C8533A">
          <w:rPr>
            <w:rFonts w:ascii="Calibri" w:hAnsi="Calibri"/>
            <w:noProof/>
          </w:rPr>
          <w:t>The UK Pound Depreciates: both ROA and Cost of Funds lower.</w:t>
        </w:r>
        <w:r>
          <w:rPr>
            <w:noProof/>
          </w:rPr>
          <w:tab/>
        </w:r>
        <w:r>
          <w:rPr>
            <w:noProof/>
          </w:rPr>
          <w:fldChar w:fldCharType="begin"/>
        </w:r>
        <w:r>
          <w:rPr>
            <w:noProof/>
          </w:rPr>
          <w:instrText xml:space="preserve"> PAGEREF _Toc222561439 \h </w:instrText>
        </w:r>
        <w:r>
          <w:rPr>
            <w:noProof/>
          </w:rPr>
        </w:r>
      </w:ins>
      <w:r>
        <w:rPr>
          <w:noProof/>
        </w:rPr>
        <w:fldChar w:fldCharType="separate"/>
      </w:r>
      <w:ins w:id="733" w:author="Aleksander Hansen" w:date="2013-02-15T15:17:00Z">
        <w:r>
          <w:rPr>
            <w:noProof/>
          </w:rPr>
          <w:t>161</w:t>
        </w:r>
        <w:r>
          <w:rPr>
            <w:noProof/>
          </w:rPr>
          <w:fldChar w:fldCharType="end"/>
        </w:r>
      </w:ins>
    </w:p>
    <w:p w14:paraId="3765A7E8" w14:textId="77777777" w:rsidR="008D32BD" w:rsidRDefault="008D32BD">
      <w:pPr>
        <w:pStyle w:val="TOC3"/>
        <w:tabs>
          <w:tab w:val="right" w:leader="dot" w:pos="9080"/>
        </w:tabs>
        <w:rPr>
          <w:ins w:id="734" w:author="Aleksander Hansen" w:date="2013-02-15T15:17:00Z"/>
          <w:noProof/>
          <w:sz w:val="24"/>
          <w:szCs w:val="24"/>
          <w:lang w:eastAsia="ja-JP"/>
        </w:rPr>
      </w:pPr>
      <w:ins w:id="735" w:author="Aleksander Hansen" w:date="2013-02-15T15:17:00Z">
        <w:r>
          <w:rPr>
            <w:noProof/>
          </w:rPr>
          <w:t>On Balance Sheet Hedge: Liabilities match FX Exposure of Assets</w:t>
        </w:r>
        <w:r>
          <w:rPr>
            <w:noProof/>
          </w:rPr>
          <w:tab/>
        </w:r>
        <w:r>
          <w:rPr>
            <w:noProof/>
          </w:rPr>
          <w:fldChar w:fldCharType="begin"/>
        </w:r>
        <w:r>
          <w:rPr>
            <w:noProof/>
          </w:rPr>
          <w:instrText xml:space="preserve"> PAGEREF _Toc222561440 \h </w:instrText>
        </w:r>
        <w:r>
          <w:rPr>
            <w:noProof/>
          </w:rPr>
        </w:r>
      </w:ins>
      <w:r>
        <w:rPr>
          <w:noProof/>
        </w:rPr>
        <w:fldChar w:fldCharType="separate"/>
      </w:r>
      <w:ins w:id="736" w:author="Aleksander Hansen" w:date="2013-02-15T15:17:00Z">
        <w:r>
          <w:rPr>
            <w:noProof/>
          </w:rPr>
          <w:t>161</w:t>
        </w:r>
        <w:r>
          <w:rPr>
            <w:noProof/>
          </w:rPr>
          <w:fldChar w:fldCharType="end"/>
        </w:r>
      </w:ins>
    </w:p>
    <w:p w14:paraId="51E742FA" w14:textId="77777777" w:rsidR="008D32BD" w:rsidRDefault="008D32BD">
      <w:pPr>
        <w:pStyle w:val="TOC2"/>
        <w:tabs>
          <w:tab w:val="right" w:leader="dot" w:pos="9080"/>
        </w:tabs>
        <w:rPr>
          <w:ins w:id="737" w:author="Aleksander Hansen" w:date="2013-02-15T15:17:00Z"/>
          <w:b w:val="0"/>
          <w:noProof/>
          <w:sz w:val="24"/>
          <w:szCs w:val="24"/>
          <w:lang w:eastAsia="ja-JP"/>
        </w:rPr>
      </w:pPr>
      <w:ins w:id="738" w:author="Aleksander Hansen" w:date="2013-02-15T15:17:00Z">
        <w:r>
          <w:rPr>
            <w:noProof/>
          </w:rPr>
          <w:t>Explain balance</w:t>
        </w:r>
        <w:r w:rsidRPr="00C8533A">
          <w:rPr>
            <w:rFonts w:cs="Monaco" w:hint="eastAsia"/>
            <w:noProof/>
          </w:rPr>
          <w:t>‐</w:t>
        </w:r>
        <w:r>
          <w:rPr>
            <w:noProof/>
          </w:rPr>
          <w:t>sheet hedging with forwards</w:t>
        </w:r>
        <w:r>
          <w:rPr>
            <w:noProof/>
          </w:rPr>
          <w:tab/>
        </w:r>
        <w:r>
          <w:rPr>
            <w:noProof/>
          </w:rPr>
          <w:fldChar w:fldCharType="begin"/>
        </w:r>
        <w:r>
          <w:rPr>
            <w:noProof/>
          </w:rPr>
          <w:instrText xml:space="preserve"> PAGEREF _Toc222561441 \h </w:instrText>
        </w:r>
        <w:r>
          <w:rPr>
            <w:noProof/>
          </w:rPr>
        </w:r>
      </w:ins>
      <w:r>
        <w:rPr>
          <w:noProof/>
        </w:rPr>
        <w:fldChar w:fldCharType="separate"/>
      </w:r>
      <w:ins w:id="739" w:author="Aleksander Hansen" w:date="2013-02-15T15:17:00Z">
        <w:r>
          <w:rPr>
            <w:noProof/>
          </w:rPr>
          <w:t>162</w:t>
        </w:r>
        <w:r>
          <w:rPr>
            <w:noProof/>
          </w:rPr>
          <w:fldChar w:fldCharType="end"/>
        </w:r>
      </w:ins>
    </w:p>
    <w:p w14:paraId="3001468A" w14:textId="77777777" w:rsidR="008D32BD" w:rsidRDefault="008D32BD">
      <w:pPr>
        <w:pStyle w:val="TOC3"/>
        <w:tabs>
          <w:tab w:val="right" w:leader="dot" w:pos="9080"/>
        </w:tabs>
        <w:rPr>
          <w:ins w:id="740" w:author="Aleksander Hansen" w:date="2013-02-15T15:17:00Z"/>
          <w:noProof/>
          <w:sz w:val="24"/>
          <w:szCs w:val="24"/>
          <w:lang w:eastAsia="ja-JP"/>
        </w:rPr>
      </w:pPr>
      <w:ins w:id="741" w:author="Aleksander Hansen" w:date="2013-02-15T15:17:00Z">
        <w:r>
          <w:rPr>
            <w:noProof/>
          </w:rPr>
          <w:t>Off balance sheet hedge with forwards</w:t>
        </w:r>
        <w:r>
          <w:rPr>
            <w:noProof/>
          </w:rPr>
          <w:tab/>
        </w:r>
        <w:r>
          <w:rPr>
            <w:noProof/>
          </w:rPr>
          <w:fldChar w:fldCharType="begin"/>
        </w:r>
        <w:r>
          <w:rPr>
            <w:noProof/>
          </w:rPr>
          <w:instrText xml:space="preserve"> PAGEREF _Toc222561442 \h </w:instrText>
        </w:r>
        <w:r>
          <w:rPr>
            <w:noProof/>
          </w:rPr>
        </w:r>
      </w:ins>
      <w:r>
        <w:rPr>
          <w:noProof/>
        </w:rPr>
        <w:fldChar w:fldCharType="separate"/>
      </w:r>
      <w:ins w:id="742" w:author="Aleksander Hansen" w:date="2013-02-15T15:17:00Z">
        <w:r>
          <w:rPr>
            <w:noProof/>
          </w:rPr>
          <w:t>162</w:t>
        </w:r>
        <w:r>
          <w:rPr>
            <w:noProof/>
          </w:rPr>
          <w:fldChar w:fldCharType="end"/>
        </w:r>
      </w:ins>
    </w:p>
    <w:p w14:paraId="3BFBEE2E" w14:textId="77777777" w:rsidR="008D32BD" w:rsidRDefault="008D32BD">
      <w:pPr>
        <w:pStyle w:val="TOC2"/>
        <w:tabs>
          <w:tab w:val="right" w:leader="dot" w:pos="9080"/>
        </w:tabs>
        <w:rPr>
          <w:ins w:id="743" w:author="Aleksander Hansen" w:date="2013-02-15T15:17:00Z"/>
          <w:b w:val="0"/>
          <w:noProof/>
          <w:sz w:val="24"/>
          <w:szCs w:val="24"/>
          <w:lang w:eastAsia="ja-JP"/>
        </w:rPr>
      </w:pPr>
      <w:ins w:id="744" w:author="Aleksander Hansen" w:date="2013-02-15T15:17:00Z">
        <w:r>
          <w:rPr>
            <w:noProof/>
          </w:rPr>
          <w:t>Describe how a non</w:t>
        </w:r>
        <w:r w:rsidRPr="00C8533A">
          <w:rPr>
            <w:rFonts w:cs="Monaco" w:hint="eastAsia"/>
            <w:noProof/>
          </w:rPr>
          <w:t>‐</w:t>
        </w:r>
        <w:r>
          <w:rPr>
            <w:noProof/>
          </w:rPr>
          <w:t>arbitrage assumption in the foreign exchange markets leads to the interest rate parity theorem; use this theorem to calculate forward foreign exchange rates</w:t>
        </w:r>
        <w:r>
          <w:rPr>
            <w:noProof/>
          </w:rPr>
          <w:tab/>
        </w:r>
        <w:r>
          <w:rPr>
            <w:noProof/>
          </w:rPr>
          <w:fldChar w:fldCharType="begin"/>
        </w:r>
        <w:r>
          <w:rPr>
            <w:noProof/>
          </w:rPr>
          <w:instrText xml:space="preserve"> PAGEREF _Toc222561443 \h </w:instrText>
        </w:r>
        <w:r>
          <w:rPr>
            <w:noProof/>
          </w:rPr>
        </w:r>
      </w:ins>
      <w:r>
        <w:rPr>
          <w:noProof/>
        </w:rPr>
        <w:fldChar w:fldCharType="separate"/>
      </w:r>
      <w:ins w:id="745" w:author="Aleksander Hansen" w:date="2013-02-15T15:17:00Z">
        <w:r>
          <w:rPr>
            <w:noProof/>
          </w:rPr>
          <w:t>162</w:t>
        </w:r>
        <w:r>
          <w:rPr>
            <w:noProof/>
          </w:rPr>
          <w:fldChar w:fldCharType="end"/>
        </w:r>
      </w:ins>
    </w:p>
    <w:p w14:paraId="4AED3094" w14:textId="77777777" w:rsidR="008D32BD" w:rsidRDefault="008D32BD">
      <w:pPr>
        <w:pStyle w:val="TOC2"/>
        <w:tabs>
          <w:tab w:val="right" w:leader="dot" w:pos="9080"/>
        </w:tabs>
        <w:rPr>
          <w:ins w:id="746" w:author="Aleksander Hansen" w:date="2013-02-15T15:17:00Z"/>
          <w:b w:val="0"/>
          <w:noProof/>
          <w:sz w:val="24"/>
          <w:szCs w:val="24"/>
          <w:lang w:eastAsia="ja-JP"/>
        </w:rPr>
      </w:pPr>
      <w:ins w:id="747" w:author="Aleksander Hansen" w:date="2013-02-15T15:17:00Z">
        <w:r>
          <w:rPr>
            <w:noProof/>
          </w:rPr>
          <w:t>Explain why diversification in multicurrency asset</w:t>
        </w:r>
        <w:r w:rsidRPr="00C8533A">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_Toc222561444 \h </w:instrText>
        </w:r>
        <w:r>
          <w:rPr>
            <w:noProof/>
          </w:rPr>
        </w:r>
      </w:ins>
      <w:r>
        <w:rPr>
          <w:noProof/>
        </w:rPr>
        <w:fldChar w:fldCharType="separate"/>
      </w:r>
      <w:ins w:id="748" w:author="Aleksander Hansen" w:date="2013-02-15T15:17:00Z">
        <w:r>
          <w:rPr>
            <w:noProof/>
          </w:rPr>
          <w:t>163</w:t>
        </w:r>
        <w:r>
          <w:rPr>
            <w:noProof/>
          </w:rPr>
          <w:fldChar w:fldCharType="end"/>
        </w:r>
      </w:ins>
    </w:p>
    <w:p w14:paraId="086D7DC1" w14:textId="77777777" w:rsidR="008D32BD" w:rsidRDefault="008D32BD">
      <w:pPr>
        <w:pStyle w:val="TOC2"/>
        <w:tabs>
          <w:tab w:val="right" w:leader="dot" w:pos="9080"/>
        </w:tabs>
        <w:rPr>
          <w:ins w:id="749" w:author="Aleksander Hansen" w:date="2013-02-15T15:17:00Z"/>
          <w:b w:val="0"/>
          <w:noProof/>
          <w:sz w:val="24"/>
          <w:szCs w:val="24"/>
          <w:lang w:eastAsia="ja-JP"/>
        </w:rPr>
      </w:pPr>
      <w:ins w:id="750" w:author="Aleksander Hansen" w:date="2013-02-15T15:17:00Z">
        <w:r>
          <w:rPr>
            <w:noProof/>
          </w:rPr>
          <w:t>Describe the relationship between nominal and real interest rates</w:t>
        </w:r>
        <w:r>
          <w:rPr>
            <w:noProof/>
          </w:rPr>
          <w:tab/>
        </w:r>
        <w:r>
          <w:rPr>
            <w:noProof/>
          </w:rPr>
          <w:fldChar w:fldCharType="begin"/>
        </w:r>
        <w:r>
          <w:rPr>
            <w:noProof/>
          </w:rPr>
          <w:instrText xml:space="preserve"> PAGEREF _Toc222561445 \h </w:instrText>
        </w:r>
        <w:r>
          <w:rPr>
            <w:noProof/>
          </w:rPr>
        </w:r>
      </w:ins>
      <w:r>
        <w:rPr>
          <w:noProof/>
        </w:rPr>
        <w:fldChar w:fldCharType="separate"/>
      </w:r>
      <w:ins w:id="751" w:author="Aleksander Hansen" w:date="2013-02-15T15:17:00Z">
        <w:r>
          <w:rPr>
            <w:noProof/>
          </w:rPr>
          <w:t>163</w:t>
        </w:r>
        <w:r>
          <w:rPr>
            <w:noProof/>
          </w:rPr>
          <w:fldChar w:fldCharType="end"/>
        </w:r>
      </w:ins>
    </w:p>
    <w:p w14:paraId="6B7DFC60" w14:textId="77777777" w:rsidR="008D32BD" w:rsidRDefault="008D32BD">
      <w:pPr>
        <w:pStyle w:val="TOC2"/>
        <w:tabs>
          <w:tab w:val="right" w:leader="dot" w:pos="9080"/>
        </w:tabs>
        <w:rPr>
          <w:ins w:id="752" w:author="Aleksander Hansen" w:date="2013-02-15T15:17:00Z"/>
          <w:b w:val="0"/>
          <w:noProof/>
          <w:sz w:val="24"/>
          <w:szCs w:val="24"/>
          <w:lang w:eastAsia="ja-JP"/>
        </w:rPr>
      </w:pPr>
      <w:ins w:id="753" w:author="Aleksander Hansen" w:date="2013-02-15T15:17:00Z">
        <w:r>
          <w:rPr>
            <w:noProof/>
          </w:rPr>
          <w:t>Chapter Summary</w:t>
        </w:r>
        <w:r>
          <w:rPr>
            <w:noProof/>
          </w:rPr>
          <w:tab/>
        </w:r>
        <w:r>
          <w:rPr>
            <w:noProof/>
          </w:rPr>
          <w:fldChar w:fldCharType="begin"/>
        </w:r>
        <w:r>
          <w:rPr>
            <w:noProof/>
          </w:rPr>
          <w:instrText xml:space="preserve"> PAGEREF _Toc222561446 \h </w:instrText>
        </w:r>
        <w:r>
          <w:rPr>
            <w:noProof/>
          </w:rPr>
        </w:r>
      </w:ins>
      <w:r>
        <w:rPr>
          <w:noProof/>
        </w:rPr>
        <w:fldChar w:fldCharType="separate"/>
      </w:r>
      <w:ins w:id="754" w:author="Aleksander Hansen" w:date="2013-02-15T15:17:00Z">
        <w:r>
          <w:rPr>
            <w:noProof/>
          </w:rPr>
          <w:t>164</w:t>
        </w:r>
        <w:r>
          <w:rPr>
            <w:noProof/>
          </w:rPr>
          <w:fldChar w:fldCharType="end"/>
        </w:r>
      </w:ins>
    </w:p>
    <w:p w14:paraId="5B47CF9B" w14:textId="77777777" w:rsidR="008D32BD" w:rsidRDefault="008D32BD">
      <w:pPr>
        <w:pStyle w:val="TOC2"/>
        <w:tabs>
          <w:tab w:val="right" w:leader="dot" w:pos="9080"/>
        </w:tabs>
        <w:rPr>
          <w:ins w:id="755" w:author="Aleksander Hansen" w:date="2013-02-15T15:17:00Z"/>
          <w:b w:val="0"/>
          <w:noProof/>
          <w:sz w:val="24"/>
          <w:szCs w:val="24"/>
          <w:lang w:eastAsia="ja-JP"/>
        </w:rPr>
      </w:pPr>
      <w:ins w:id="756" w:author="Aleksander Hansen" w:date="2013-02-15T15:17:00Z">
        <w:r>
          <w:rPr>
            <w:noProof/>
          </w:rPr>
          <w:t>Questions &amp; Answers</w:t>
        </w:r>
        <w:r>
          <w:rPr>
            <w:noProof/>
          </w:rPr>
          <w:tab/>
        </w:r>
        <w:r>
          <w:rPr>
            <w:noProof/>
          </w:rPr>
          <w:fldChar w:fldCharType="begin"/>
        </w:r>
        <w:r>
          <w:rPr>
            <w:noProof/>
          </w:rPr>
          <w:instrText xml:space="preserve"> PAGEREF _Toc222561447 \h </w:instrText>
        </w:r>
        <w:r>
          <w:rPr>
            <w:noProof/>
          </w:rPr>
        </w:r>
      </w:ins>
      <w:r>
        <w:rPr>
          <w:noProof/>
        </w:rPr>
        <w:fldChar w:fldCharType="separate"/>
      </w:r>
      <w:ins w:id="757" w:author="Aleksander Hansen" w:date="2013-02-15T15:17:00Z">
        <w:r>
          <w:rPr>
            <w:noProof/>
          </w:rPr>
          <w:t>165</w:t>
        </w:r>
        <w:r>
          <w:rPr>
            <w:noProof/>
          </w:rPr>
          <w:fldChar w:fldCharType="end"/>
        </w:r>
      </w:ins>
    </w:p>
    <w:p w14:paraId="6CF45A54" w14:textId="77777777" w:rsidR="008D32BD" w:rsidRDefault="008D32BD">
      <w:pPr>
        <w:pStyle w:val="TOC3"/>
        <w:tabs>
          <w:tab w:val="right" w:leader="dot" w:pos="9080"/>
        </w:tabs>
        <w:rPr>
          <w:ins w:id="758" w:author="Aleksander Hansen" w:date="2013-02-15T15:17:00Z"/>
          <w:noProof/>
          <w:sz w:val="24"/>
          <w:szCs w:val="24"/>
          <w:lang w:eastAsia="ja-JP"/>
        </w:rPr>
      </w:pPr>
      <w:ins w:id="759" w:author="Aleksander Hansen" w:date="2013-02-15T15:17:00Z">
        <w:r>
          <w:rPr>
            <w:noProof/>
          </w:rPr>
          <w:t>Questions</w:t>
        </w:r>
        <w:r>
          <w:rPr>
            <w:noProof/>
          </w:rPr>
          <w:tab/>
        </w:r>
        <w:r>
          <w:rPr>
            <w:noProof/>
          </w:rPr>
          <w:fldChar w:fldCharType="begin"/>
        </w:r>
        <w:r>
          <w:rPr>
            <w:noProof/>
          </w:rPr>
          <w:instrText xml:space="preserve"> PAGEREF _Toc222561448 \h </w:instrText>
        </w:r>
        <w:r>
          <w:rPr>
            <w:noProof/>
          </w:rPr>
        </w:r>
      </w:ins>
      <w:r>
        <w:rPr>
          <w:noProof/>
        </w:rPr>
        <w:fldChar w:fldCharType="separate"/>
      </w:r>
      <w:ins w:id="760" w:author="Aleksander Hansen" w:date="2013-02-15T15:17:00Z">
        <w:r>
          <w:rPr>
            <w:noProof/>
          </w:rPr>
          <w:t>165</w:t>
        </w:r>
        <w:r>
          <w:rPr>
            <w:noProof/>
          </w:rPr>
          <w:fldChar w:fldCharType="end"/>
        </w:r>
      </w:ins>
    </w:p>
    <w:p w14:paraId="753A2D5E" w14:textId="77777777" w:rsidR="008D32BD" w:rsidRDefault="008D32BD">
      <w:pPr>
        <w:pStyle w:val="TOC3"/>
        <w:tabs>
          <w:tab w:val="right" w:leader="dot" w:pos="9080"/>
        </w:tabs>
        <w:rPr>
          <w:ins w:id="761" w:author="Aleksander Hansen" w:date="2013-02-15T15:17:00Z"/>
          <w:noProof/>
          <w:sz w:val="24"/>
          <w:szCs w:val="24"/>
          <w:lang w:eastAsia="ja-JP"/>
        </w:rPr>
      </w:pPr>
      <w:ins w:id="762" w:author="Aleksander Hansen" w:date="2013-02-15T15:17:00Z">
        <w:r>
          <w:rPr>
            <w:noProof/>
          </w:rPr>
          <w:t>Answers</w:t>
        </w:r>
        <w:r>
          <w:rPr>
            <w:noProof/>
          </w:rPr>
          <w:tab/>
        </w:r>
        <w:r>
          <w:rPr>
            <w:noProof/>
          </w:rPr>
          <w:fldChar w:fldCharType="begin"/>
        </w:r>
        <w:r>
          <w:rPr>
            <w:noProof/>
          </w:rPr>
          <w:instrText xml:space="preserve"> PAGEREF _Toc222561449 \h </w:instrText>
        </w:r>
        <w:r>
          <w:rPr>
            <w:noProof/>
          </w:rPr>
        </w:r>
      </w:ins>
      <w:r>
        <w:rPr>
          <w:noProof/>
        </w:rPr>
        <w:fldChar w:fldCharType="separate"/>
      </w:r>
      <w:ins w:id="763" w:author="Aleksander Hansen" w:date="2013-02-15T15:17:00Z">
        <w:r>
          <w:rPr>
            <w:noProof/>
          </w:rPr>
          <w:t>166</w:t>
        </w:r>
        <w:r>
          <w:rPr>
            <w:noProof/>
          </w:rPr>
          <w:fldChar w:fldCharType="end"/>
        </w:r>
      </w:ins>
    </w:p>
    <w:p w14:paraId="53EB5BDE" w14:textId="77777777" w:rsidR="008D32BD" w:rsidRDefault="008D32BD">
      <w:pPr>
        <w:pStyle w:val="TOC1"/>
        <w:tabs>
          <w:tab w:val="right" w:leader="dot" w:pos="9080"/>
        </w:tabs>
        <w:rPr>
          <w:ins w:id="764" w:author="Aleksander Hansen" w:date="2013-02-15T15:17:00Z"/>
          <w:b w:val="0"/>
          <w:noProof/>
          <w:lang w:eastAsia="ja-JP"/>
        </w:rPr>
      </w:pPr>
      <w:ins w:id="765" w:author="Aleksander Hansen" w:date="2013-02-15T15:17:00Z">
        <w:r w:rsidRPr="00C8533A">
          <w:rPr>
            <w:rFonts w:ascii="Calibri" w:hAnsi="Calibri"/>
            <w:noProof/>
          </w:rPr>
          <w:t>Fabozzi, Chapter 12: Corporate Bonds</w:t>
        </w:r>
        <w:r>
          <w:rPr>
            <w:noProof/>
          </w:rPr>
          <w:tab/>
        </w:r>
        <w:r>
          <w:rPr>
            <w:noProof/>
          </w:rPr>
          <w:fldChar w:fldCharType="begin"/>
        </w:r>
        <w:r>
          <w:rPr>
            <w:noProof/>
          </w:rPr>
          <w:instrText xml:space="preserve"> PAGEREF _Toc222561450 \h </w:instrText>
        </w:r>
        <w:r>
          <w:rPr>
            <w:noProof/>
          </w:rPr>
        </w:r>
      </w:ins>
      <w:r>
        <w:rPr>
          <w:noProof/>
        </w:rPr>
        <w:fldChar w:fldCharType="separate"/>
      </w:r>
      <w:ins w:id="766" w:author="Aleksander Hansen" w:date="2013-02-15T15:17:00Z">
        <w:r>
          <w:rPr>
            <w:noProof/>
          </w:rPr>
          <w:t>167</w:t>
        </w:r>
        <w:r>
          <w:rPr>
            <w:noProof/>
          </w:rPr>
          <w:fldChar w:fldCharType="end"/>
        </w:r>
      </w:ins>
    </w:p>
    <w:p w14:paraId="07304312" w14:textId="77777777" w:rsidR="008D32BD" w:rsidRDefault="008D32BD">
      <w:pPr>
        <w:pStyle w:val="TOC2"/>
        <w:tabs>
          <w:tab w:val="right" w:leader="dot" w:pos="9080"/>
        </w:tabs>
        <w:rPr>
          <w:ins w:id="767" w:author="Aleksander Hansen" w:date="2013-02-15T15:17:00Z"/>
          <w:b w:val="0"/>
          <w:noProof/>
          <w:sz w:val="24"/>
          <w:szCs w:val="24"/>
          <w:lang w:eastAsia="ja-JP"/>
        </w:rPr>
      </w:pPr>
      <w:ins w:id="768" w:author="Aleksander Hansen" w:date="2013-02-15T15:17:00Z">
        <w:r>
          <w:rPr>
            <w:noProof/>
          </w:rPr>
          <w:t>Describe a bond indenture and explain the role of the corporate trustee</w:t>
        </w:r>
        <w:r>
          <w:rPr>
            <w:noProof/>
          </w:rPr>
          <w:tab/>
        </w:r>
        <w:r>
          <w:rPr>
            <w:noProof/>
          </w:rPr>
          <w:fldChar w:fldCharType="begin"/>
        </w:r>
        <w:r>
          <w:rPr>
            <w:noProof/>
          </w:rPr>
          <w:instrText xml:space="preserve"> PAGEREF _Toc222561451 \h </w:instrText>
        </w:r>
        <w:r>
          <w:rPr>
            <w:noProof/>
          </w:rPr>
        </w:r>
      </w:ins>
      <w:r>
        <w:rPr>
          <w:noProof/>
        </w:rPr>
        <w:fldChar w:fldCharType="separate"/>
      </w:r>
      <w:ins w:id="769" w:author="Aleksander Hansen" w:date="2013-02-15T15:17:00Z">
        <w:r>
          <w:rPr>
            <w:noProof/>
          </w:rPr>
          <w:t>167</w:t>
        </w:r>
        <w:r>
          <w:rPr>
            <w:noProof/>
          </w:rPr>
          <w:fldChar w:fldCharType="end"/>
        </w:r>
      </w:ins>
    </w:p>
    <w:p w14:paraId="6189C0D6" w14:textId="77777777" w:rsidR="008D32BD" w:rsidRDefault="008D32BD">
      <w:pPr>
        <w:pStyle w:val="TOC3"/>
        <w:tabs>
          <w:tab w:val="right" w:leader="dot" w:pos="9080"/>
        </w:tabs>
        <w:rPr>
          <w:ins w:id="770" w:author="Aleksander Hansen" w:date="2013-02-15T15:17:00Z"/>
          <w:noProof/>
          <w:sz w:val="24"/>
          <w:szCs w:val="24"/>
          <w:lang w:eastAsia="ja-JP"/>
        </w:rPr>
      </w:pPr>
      <w:ins w:id="771" w:author="Aleksander Hansen" w:date="2013-02-15T15:17:00Z">
        <w:r>
          <w:rPr>
            <w:noProof/>
          </w:rPr>
          <w:t>Bond indenture</w:t>
        </w:r>
        <w:r>
          <w:rPr>
            <w:noProof/>
          </w:rPr>
          <w:tab/>
        </w:r>
        <w:r>
          <w:rPr>
            <w:noProof/>
          </w:rPr>
          <w:fldChar w:fldCharType="begin"/>
        </w:r>
        <w:r>
          <w:rPr>
            <w:noProof/>
          </w:rPr>
          <w:instrText xml:space="preserve"> PAGEREF _Toc222561452 \h </w:instrText>
        </w:r>
        <w:r>
          <w:rPr>
            <w:noProof/>
          </w:rPr>
        </w:r>
      </w:ins>
      <w:r>
        <w:rPr>
          <w:noProof/>
        </w:rPr>
        <w:fldChar w:fldCharType="separate"/>
      </w:r>
      <w:ins w:id="772" w:author="Aleksander Hansen" w:date="2013-02-15T15:17:00Z">
        <w:r>
          <w:rPr>
            <w:noProof/>
          </w:rPr>
          <w:t>167</w:t>
        </w:r>
        <w:r>
          <w:rPr>
            <w:noProof/>
          </w:rPr>
          <w:fldChar w:fldCharType="end"/>
        </w:r>
      </w:ins>
    </w:p>
    <w:p w14:paraId="7CB7AD87" w14:textId="77777777" w:rsidR="008D32BD" w:rsidRDefault="008D32BD">
      <w:pPr>
        <w:pStyle w:val="TOC3"/>
        <w:tabs>
          <w:tab w:val="right" w:leader="dot" w:pos="9080"/>
        </w:tabs>
        <w:rPr>
          <w:ins w:id="773" w:author="Aleksander Hansen" w:date="2013-02-15T15:17:00Z"/>
          <w:noProof/>
          <w:sz w:val="24"/>
          <w:szCs w:val="24"/>
          <w:lang w:eastAsia="ja-JP"/>
        </w:rPr>
      </w:pPr>
      <w:ins w:id="774" w:author="Aleksander Hansen" w:date="2013-02-15T15:17:00Z">
        <w:r>
          <w:rPr>
            <w:noProof/>
          </w:rPr>
          <w:t>Corporate trustee</w:t>
        </w:r>
        <w:r>
          <w:rPr>
            <w:noProof/>
          </w:rPr>
          <w:tab/>
        </w:r>
        <w:r>
          <w:rPr>
            <w:noProof/>
          </w:rPr>
          <w:fldChar w:fldCharType="begin"/>
        </w:r>
        <w:r>
          <w:rPr>
            <w:noProof/>
          </w:rPr>
          <w:instrText xml:space="preserve"> PAGEREF _Toc222561453 \h </w:instrText>
        </w:r>
        <w:r>
          <w:rPr>
            <w:noProof/>
          </w:rPr>
        </w:r>
      </w:ins>
      <w:r>
        <w:rPr>
          <w:noProof/>
        </w:rPr>
        <w:fldChar w:fldCharType="separate"/>
      </w:r>
      <w:ins w:id="775" w:author="Aleksander Hansen" w:date="2013-02-15T15:17:00Z">
        <w:r>
          <w:rPr>
            <w:noProof/>
          </w:rPr>
          <w:t>168</w:t>
        </w:r>
        <w:r>
          <w:rPr>
            <w:noProof/>
          </w:rPr>
          <w:fldChar w:fldCharType="end"/>
        </w:r>
      </w:ins>
    </w:p>
    <w:p w14:paraId="2D890171" w14:textId="77777777" w:rsidR="008D32BD" w:rsidRDefault="008D32BD">
      <w:pPr>
        <w:pStyle w:val="TOC2"/>
        <w:tabs>
          <w:tab w:val="right" w:leader="dot" w:pos="9080"/>
        </w:tabs>
        <w:rPr>
          <w:ins w:id="776" w:author="Aleksander Hansen" w:date="2013-02-15T15:17:00Z"/>
          <w:b w:val="0"/>
          <w:noProof/>
          <w:sz w:val="24"/>
          <w:szCs w:val="24"/>
          <w:lang w:eastAsia="ja-JP"/>
        </w:rPr>
      </w:pPr>
      <w:ins w:id="777" w:author="Aleksander Hansen" w:date="2013-02-15T15:17:00Z">
        <w:r>
          <w:rPr>
            <w:noProof/>
          </w:rPr>
          <w:t>Explain a bond’s maturity date and how it impacts bond retirements</w:t>
        </w:r>
        <w:r>
          <w:rPr>
            <w:noProof/>
          </w:rPr>
          <w:tab/>
        </w:r>
        <w:r>
          <w:rPr>
            <w:noProof/>
          </w:rPr>
          <w:fldChar w:fldCharType="begin"/>
        </w:r>
        <w:r>
          <w:rPr>
            <w:noProof/>
          </w:rPr>
          <w:instrText xml:space="preserve"> PAGEREF _Toc222561454 \h </w:instrText>
        </w:r>
        <w:r>
          <w:rPr>
            <w:noProof/>
          </w:rPr>
        </w:r>
      </w:ins>
      <w:r>
        <w:rPr>
          <w:noProof/>
        </w:rPr>
        <w:fldChar w:fldCharType="separate"/>
      </w:r>
      <w:ins w:id="778" w:author="Aleksander Hansen" w:date="2013-02-15T15:17:00Z">
        <w:r>
          <w:rPr>
            <w:noProof/>
          </w:rPr>
          <w:t>168</w:t>
        </w:r>
        <w:r>
          <w:rPr>
            <w:noProof/>
          </w:rPr>
          <w:fldChar w:fldCharType="end"/>
        </w:r>
      </w:ins>
    </w:p>
    <w:p w14:paraId="7C090704" w14:textId="77777777" w:rsidR="008D32BD" w:rsidRDefault="008D32BD">
      <w:pPr>
        <w:pStyle w:val="TOC2"/>
        <w:tabs>
          <w:tab w:val="right" w:leader="dot" w:pos="9080"/>
        </w:tabs>
        <w:rPr>
          <w:ins w:id="779" w:author="Aleksander Hansen" w:date="2013-02-15T15:17:00Z"/>
          <w:b w:val="0"/>
          <w:noProof/>
          <w:sz w:val="24"/>
          <w:szCs w:val="24"/>
          <w:lang w:eastAsia="ja-JP"/>
        </w:rPr>
      </w:pPr>
      <w:ins w:id="780" w:author="Aleksander Hansen" w:date="2013-02-15T15:17:00Z">
        <w:r>
          <w:rPr>
            <w:noProof/>
          </w:rPr>
          <w:t>Describe the main types of interest payment classifications</w:t>
        </w:r>
        <w:r>
          <w:rPr>
            <w:noProof/>
          </w:rPr>
          <w:tab/>
        </w:r>
        <w:r>
          <w:rPr>
            <w:noProof/>
          </w:rPr>
          <w:fldChar w:fldCharType="begin"/>
        </w:r>
        <w:r>
          <w:rPr>
            <w:noProof/>
          </w:rPr>
          <w:instrText xml:space="preserve"> PAGEREF _Toc222561455 \h </w:instrText>
        </w:r>
        <w:r>
          <w:rPr>
            <w:noProof/>
          </w:rPr>
        </w:r>
      </w:ins>
      <w:r>
        <w:rPr>
          <w:noProof/>
        </w:rPr>
        <w:fldChar w:fldCharType="separate"/>
      </w:r>
      <w:ins w:id="781" w:author="Aleksander Hansen" w:date="2013-02-15T15:17:00Z">
        <w:r>
          <w:rPr>
            <w:noProof/>
          </w:rPr>
          <w:t>169</w:t>
        </w:r>
        <w:r>
          <w:rPr>
            <w:noProof/>
          </w:rPr>
          <w:fldChar w:fldCharType="end"/>
        </w:r>
      </w:ins>
    </w:p>
    <w:p w14:paraId="015F22C9" w14:textId="77777777" w:rsidR="008D32BD" w:rsidRDefault="008D32BD">
      <w:pPr>
        <w:pStyle w:val="TOC2"/>
        <w:tabs>
          <w:tab w:val="right" w:leader="dot" w:pos="9080"/>
        </w:tabs>
        <w:rPr>
          <w:ins w:id="782" w:author="Aleksander Hansen" w:date="2013-02-15T15:17:00Z"/>
          <w:b w:val="0"/>
          <w:noProof/>
          <w:sz w:val="24"/>
          <w:szCs w:val="24"/>
          <w:lang w:eastAsia="ja-JP"/>
        </w:rPr>
      </w:pPr>
      <w:ins w:id="783" w:author="Aleksander Hansen" w:date="2013-02-15T15:17:00Z">
        <w:r>
          <w:rPr>
            <w:noProof/>
          </w:rPr>
          <w:t>Describe zero</w:t>
        </w:r>
        <w:r w:rsidRPr="00C8533A">
          <w:rPr>
            <w:rFonts w:cs="Monaco" w:hint="eastAsia"/>
            <w:noProof/>
          </w:rPr>
          <w:t>‐</w:t>
        </w:r>
        <w:r>
          <w:rPr>
            <w:noProof/>
          </w:rPr>
          <w:t>coupon bonds, the relationship between original</w:t>
        </w:r>
        <w:r w:rsidRPr="00C8533A">
          <w:rPr>
            <w:rFonts w:cs="Monaco" w:hint="eastAsia"/>
            <w:noProof/>
          </w:rPr>
          <w:t>‐</w:t>
        </w:r>
        <w:r>
          <w:rPr>
            <w:noProof/>
          </w:rPr>
          <w:t>issue</w:t>
        </w:r>
        <w:r w:rsidRPr="00C8533A">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_Toc222561456 \h </w:instrText>
        </w:r>
        <w:r>
          <w:rPr>
            <w:noProof/>
          </w:rPr>
        </w:r>
      </w:ins>
      <w:r>
        <w:rPr>
          <w:noProof/>
        </w:rPr>
        <w:fldChar w:fldCharType="separate"/>
      </w:r>
      <w:ins w:id="784" w:author="Aleksander Hansen" w:date="2013-02-15T15:17:00Z">
        <w:r>
          <w:rPr>
            <w:noProof/>
          </w:rPr>
          <w:t>169</w:t>
        </w:r>
        <w:r>
          <w:rPr>
            <w:noProof/>
          </w:rPr>
          <w:fldChar w:fldCharType="end"/>
        </w:r>
      </w:ins>
    </w:p>
    <w:p w14:paraId="39C63616" w14:textId="77777777" w:rsidR="008D32BD" w:rsidRDefault="008D32BD">
      <w:pPr>
        <w:pStyle w:val="TOC2"/>
        <w:tabs>
          <w:tab w:val="right" w:leader="dot" w:pos="9080"/>
        </w:tabs>
        <w:rPr>
          <w:ins w:id="785" w:author="Aleksander Hansen" w:date="2013-02-15T15:17:00Z"/>
          <w:b w:val="0"/>
          <w:noProof/>
          <w:sz w:val="24"/>
          <w:szCs w:val="24"/>
          <w:lang w:eastAsia="ja-JP"/>
        </w:rPr>
      </w:pPr>
      <w:ins w:id="786" w:author="Aleksander Hansen" w:date="2013-02-15T15:17:00Z">
        <w:r>
          <w:rPr>
            <w:noProof/>
          </w:rPr>
          <w:t>Describe the various security types relevant for corporate bonds:</w:t>
        </w:r>
        <w:r>
          <w:rPr>
            <w:noProof/>
          </w:rPr>
          <w:tab/>
        </w:r>
        <w:r>
          <w:rPr>
            <w:noProof/>
          </w:rPr>
          <w:fldChar w:fldCharType="begin"/>
        </w:r>
        <w:r>
          <w:rPr>
            <w:noProof/>
          </w:rPr>
          <w:instrText xml:space="preserve"> PAGEREF _Toc222561457 \h </w:instrText>
        </w:r>
        <w:r>
          <w:rPr>
            <w:noProof/>
          </w:rPr>
        </w:r>
      </w:ins>
      <w:r>
        <w:rPr>
          <w:noProof/>
        </w:rPr>
        <w:fldChar w:fldCharType="separate"/>
      </w:r>
      <w:ins w:id="787" w:author="Aleksander Hansen" w:date="2013-02-15T15:17:00Z">
        <w:r>
          <w:rPr>
            <w:noProof/>
          </w:rPr>
          <w:t>169</w:t>
        </w:r>
        <w:r>
          <w:rPr>
            <w:noProof/>
          </w:rPr>
          <w:fldChar w:fldCharType="end"/>
        </w:r>
      </w:ins>
    </w:p>
    <w:p w14:paraId="0415C543" w14:textId="77777777" w:rsidR="008D32BD" w:rsidRDefault="008D32BD">
      <w:pPr>
        <w:pStyle w:val="TOC3"/>
        <w:tabs>
          <w:tab w:val="right" w:leader="dot" w:pos="9080"/>
        </w:tabs>
        <w:rPr>
          <w:ins w:id="788" w:author="Aleksander Hansen" w:date="2013-02-15T15:17:00Z"/>
          <w:noProof/>
          <w:sz w:val="24"/>
          <w:szCs w:val="24"/>
          <w:lang w:eastAsia="ja-JP"/>
        </w:rPr>
      </w:pPr>
      <w:ins w:id="789" w:author="Aleksander Hansen" w:date="2013-02-15T15:17:00Z">
        <w:r>
          <w:rPr>
            <w:noProof/>
          </w:rPr>
          <w:t>Mortgage bonds</w:t>
        </w:r>
        <w:r>
          <w:rPr>
            <w:noProof/>
          </w:rPr>
          <w:tab/>
        </w:r>
        <w:r>
          <w:rPr>
            <w:noProof/>
          </w:rPr>
          <w:fldChar w:fldCharType="begin"/>
        </w:r>
        <w:r>
          <w:rPr>
            <w:noProof/>
          </w:rPr>
          <w:instrText xml:space="preserve"> PAGEREF _Toc222561458 \h </w:instrText>
        </w:r>
        <w:r>
          <w:rPr>
            <w:noProof/>
          </w:rPr>
        </w:r>
      </w:ins>
      <w:r>
        <w:rPr>
          <w:noProof/>
        </w:rPr>
        <w:fldChar w:fldCharType="separate"/>
      </w:r>
      <w:ins w:id="790" w:author="Aleksander Hansen" w:date="2013-02-15T15:17:00Z">
        <w:r>
          <w:rPr>
            <w:noProof/>
          </w:rPr>
          <w:t>169</w:t>
        </w:r>
        <w:r>
          <w:rPr>
            <w:noProof/>
          </w:rPr>
          <w:fldChar w:fldCharType="end"/>
        </w:r>
      </w:ins>
    </w:p>
    <w:p w14:paraId="523D3D0F" w14:textId="77777777" w:rsidR="008D32BD" w:rsidRDefault="008D32BD">
      <w:pPr>
        <w:pStyle w:val="TOC3"/>
        <w:tabs>
          <w:tab w:val="right" w:leader="dot" w:pos="9080"/>
        </w:tabs>
        <w:rPr>
          <w:ins w:id="791" w:author="Aleksander Hansen" w:date="2013-02-15T15:17:00Z"/>
          <w:noProof/>
          <w:sz w:val="24"/>
          <w:szCs w:val="24"/>
          <w:lang w:eastAsia="ja-JP"/>
        </w:rPr>
      </w:pPr>
      <w:ins w:id="792" w:author="Aleksander Hansen" w:date="2013-02-15T15:17:00Z">
        <w:r>
          <w:rPr>
            <w:noProof/>
          </w:rPr>
          <w:t>Collateral trust bonds</w:t>
        </w:r>
        <w:r>
          <w:rPr>
            <w:noProof/>
          </w:rPr>
          <w:tab/>
        </w:r>
        <w:r>
          <w:rPr>
            <w:noProof/>
          </w:rPr>
          <w:fldChar w:fldCharType="begin"/>
        </w:r>
        <w:r>
          <w:rPr>
            <w:noProof/>
          </w:rPr>
          <w:instrText xml:space="preserve"> PAGEREF _Toc222561459 \h </w:instrText>
        </w:r>
        <w:r>
          <w:rPr>
            <w:noProof/>
          </w:rPr>
        </w:r>
      </w:ins>
      <w:r>
        <w:rPr>
          <w:noProof/>
        </w:rPr>
        <w:fldChar w:fldCharType="separate"/>
      </w:r>
      <w:ins w:id="793" w:author="Aleksander Hansen" w:date="2013-02-15T15:17:00Z">
        <w:r>
          <w:rPr>
            <w:noProof/>
          </w:rPr>
          <w:t>170</w:t>
        </w:r>
        <w:r>
          <w:rPr>
            <w:noProof/>
          </w:rPr>
          <w:fldChar w:fldCharType="end"/>
        </w:r>
      </w:ins>
    </w:p>
    <w:p w14:paraId="125C3840" w14:textId="77777777" w:rsidR="008D32BD" w:rsidRDefault="008D32BD">
      <w:pPr>
        <w:pStyle w:val="TOC3"/>
        <w:tabs>
          <w:tab w:val="right" w:leader="dot" w:pos="9080"/>
        </w:tabs>
        <w:rPr>
          <w:ins w:id="794" w:author="Aleksander Hansen" w:date="2013-02-15T15:17:00Z"/>
          <w:noProof/>
          <w:sz w:val="24"/>
          <w:szCs w:val="24"/>
          <w:lang w:eastAsia="ja-JP"/>
        </w:rPr>
      </w:pPr>
      <w:ins w:id="795" w:author="Aleksander Hansen" w:date="2013-02-15T15:17:00Z">
        <w:r>
          <w:rPr>
            <w:noProof/>
          </w:rPr>
          <w:t>Equipment trust certificates</w:t>
        </w:r>
        <w:r>
          <w:rPr>
            <w:noProof/>
          </w:rPr>
          <w:tab/>
        </w:r>
        <w:r>
          <w:rPr>
            <w:noProof/>
          </w:rPr>
          <w:fldChar w:fldCharType="begin"/>
        </w:r>
        <w:r>
          <w:rPr>
            <w:noProof/>
          </w:rPr>
          <w:instrText xml:space="preserve"> PAGEREF _Toc222561460 \h </w:instrText>
        </w:r>
        <w:r>
          <w:rPr>
            <w:noProof/>
          </w:rPr>
        </w:r>
      </w:ins>
      <w:r>
        <w:rPr>
          <w:noProof/>
        </w:rPr>
        <w:fldChar w:fldCharType="separate"/>
      </w:r>
      <w:ins w:id="796" w:author="Aleksander Hansen" w:date="2013-02-15T15:17:00Z">
        <w:r>
          <w:rPr>
            <w:noProof/>
          </w:rPr>
          <w:t>170</w:t>
        </w:r>
        <w:r>
          <w:rPr>
            <w:noProof/>
          </w:rPr>
          <w:fldChar w:fldCharType="end"/>
        </w:r>
      </w:ins>
    </w:p>
    <w:p w14:paraId="76E6B3E2" w14:textId="77777777" w:rsidR="008D32BD" w:rsidRDefault="008D32BD">
      <w:pPr>
        <w:pStyle w:val="TOC3"/>
        <w:tabs>
          <w:tab w:val="right" w:leader="dot" w:pos="9080"/>
        </w:tabs>
        <w:rPr>
          <w:ins w:id="797" w:author="Aleksander Hansen" w:date="2013-02-15T15:17:00Z"/>
          <w:noProof/>
          <w:sz w:val="24"/>
          <w:szCs w:val="24"/>
          <w:lang w:eastAsia="ja-JP"/>
        </w:rPr>
      </w:pPr>
      <w:ins w:id="798" w:author="Aleksander Hansen" w:date="2013-02-15T15:17:00Z">
        <w:r>
          <w:rPr>
            <w:noProof/>
          </w:rPr>
          <w:t>Debenture bonds (including subordinated and convertible debentures)</w:t>
        </w:r>
        <w:r>
          <w:rPr>
            <w:noProof/>
          </w:rPr>
          <w:tab/>
        </w:r>
        <w:r>
          <w:rPr>
            <w:noProof/>
          </w:rPr>
          <w:fldChar w:fldCharType="begin"/>
        </w:r>
        <w:r>
          <w:rPr>
            <w:noProof/>
          </w:rPr>
          <w:instrText xml:space="preserve"> PAGEREF _Toc222561461 \h </w:instrText>
        </w:r>
        <w:r>
          <w:rPr>
            <w:noProof/>
          </w:rPr>
        </w:r>
      </w:ins>
      <w:r>
        <w:rPr>
          <w:noProof/>
        </w:rPr>
        <w:fldChar w:fldCharType="separate"/>
      </w:r>
      <w:ins w:id="799" w:author="Aleksander Hansen" w:date="2013-02-15T15:17:00Z">
        <w:r>
          <w:rPr>
            <w:noProof/>
          </w:rPr>
          <w:t>170</w:t>
        </w:r>
        <w:r>
          <w:rPr>
            <w:noProof/>
          </w:rPr>
          <w:fldChar w:fldCharType="end"/>
        </w:r>
      </w:ins>
    </w:p>
    <w:p w14:paraId="0B8FCDA1" w14:textId="77777777" w:rsidR="008D32BD" w:rsidRDefault="008D32BD">
      <w:pPr>
        <w:pStyle w:val="TOC3"/>
        <w:tabs>
          <w:tab w:val="right" w:leader="dot" w:pos="9080"/>
        </w:tabs>
        <w:rPr>
          <w:ins w:id="800" w:author="Aleksander Hansen" w:date="2013-02-15T15:17:00Z"/>
          <w:noProof/>
          <w:sz w:val="24"/>
          <w:szCs w:val="24"/>
          <w:lang w:eastAsia="ja-JP"/>
        </w:rPr>
      </w:pPr>
      <w:ins w:id="801" w:author="Aleksander Hansen" w:date="2013-02-15T15:17:00Z">
        <w:r>
          <w:rPr>
            <w:noProof/>
          </w:rPr>
          <w:t>Guaranteed bonds</w:t>
        </w:r>
        <w:r>
          <w:rPr>
            <w:noProof/>
          </w:rPr>
          <w:tab/>
        </w:r>
        <w:r>
          <w:rPr>
            <w:noProof/>
          </w:rPr>
          <w:fldChar w:fldCharType="begin"/>
        </w:r>
        <w:r>
          <w:rPr>
            <w:noProof/>
          </w:rPr>
          <w:instrText xml:space="preserve"> PAGEREF _Toc222561462 \h </w:instrText>
        </w:r>
        <w:r>
          <w:rPr>
            <w:noProof/>
          </w:rPr>
        </w:r>
      </w:ins>
      <w:r>
        <w:rPr>
          <w:noProof/>
        </w:rPr>
        <w:fldChar w:fldCharType="separate"/>
      </w:r>
      <w:ins w:id="802" w:author="Aleksander Hansen" w:date="2013-02-15T15:17:00Z">
        <w:r>
          <w:rPr>
            <w:noProof/>
          </w:rPr>
          <w:t>170</w:t>
        </w:r>
        <w:r>
          <w:rPr>
            <w:noProof/>
          </w:rPr>
          <w:fldChar w:fldCharType="end"/>
        </w:r>
      </w:ins>
    </w:p>
    <w:p w14:paraId="26D05BF4" w14:textId="77777777" w:rsidR="008D32BD" w:rsidRDefault="008D32BD">
      <w:pPr>
        <w:pStyle w:val="TOC2"/>
        <w:tabs>
          <w:tab w:val="right" w:leader="dot" w:pos="9080"/>
        </w:tabs>
        <w:rPr>
          <w:ins w:id="803" w:author="Aleksander Hansen" w:date="2013-02-15T15:17:00Z"/>
          <w:b w:val="0"/>
          <w:noProof/>
          <w:sz w:val="24"/>
          <w:szCs w:val="24"/>
          <w:lang w:eastAsia="ja-JP"/>
        </w:rPr>
      </w:pPr>
      <w:ins w:id="804" w:author="Aleksander Hansen" w:date="2013-02-15T15:17:00Z">
        <w:r>
          <w:rPr>
            <w:noProof/>
          </w:rPr>
          <w:t>Describe the mechanisms by which corporate bonds can be retired before maturity, including:</w:t>
        </w:r>
        <w:r>
          <w:rPr>
            <w:noProof/>
          </w:rPr>
          <w:tab/>
        </w:r>
        <w:r>
          <w:rPr>
            <w:noProof/>
          </w:rPr>
          <w:fldChar w:fldCharType="begin"/>
        </w:r>
        <w:r>
          <w:rPr>
            <w:noProof/>
          </w:rPr>
          <w:instrText xml:space="preserve"> PAGEREF _Toc222561463 \h </w:instrText>
        </w:r>
        <w:r>
          <w:rPr>
            <w:noProof/>
          </w:rPr>
        </w:r>
      </w:ins>
      <w:r>
        <w:rPr>
          <w:noProof/>
        </w:rPr>
        <w:fldChar w:fldCharType="separate"/>
      </w:r>
      <w:ins w:id="805" w:author="Aleksander Hansen" w:date="2013-02-15T15:17:00Z">
        <w:r>
          <w:rPr>
            <w:noProof/>
          </w:rPr>
          <w:t>171</w:t>
        </w:r>
        <w:r>
          <w:rPr>
            <w:noProof/>
          </w:rPr>
          <w:fldChar w:fldCharType="end"/>
        </w:r>
      </w:ins>
    </w:p>
    <w:p w14:paraId="2264578A" w14:textId="77777777" w:rsidR="008D32BD" w:rsidRDefault="008D32BD">
      <w:pPr>
        <w:pStyle w:val="TOC3"/>
        <w:tabs>
          <w:tab w:val="right" w:leader="dot" w:pos="9080"/>
        </w:tabs>
        <w:rPr>
          <w:ins w:id="806" w:author="Aleksander Hansen" w:date="2013-02-15T15:17:00Z"/>
          <w:noProof/>
          <w:sz w:val="24"/>
          <w:szCs w:val="24"/>
          <w:lang w:eastAsia="ja-JP"/>
        </w:rPr>
      </w:pPr>
      <w:ins w:id="807" w:author="Aleksander Hansen" w:date="2013-02-15T15:17:00Z">
        <w:r>
          <w:rPr>
            <w:noProof/>
          </w:rPr>
          <w:t>Fixed price</w:t>
        </w:r>
        <w:r>
          <w:rPr>
            <w:noProof/>
          </w:rPr>
          <w:tab/>
        </w:r>
        <w:r>
          <w:rPr>
            <w:noProof/>
          </w:rPr>
          <w:fldChar w:fldCharType="begin"/>
        </w:r>
        <w:r>
          <w:rPr>
            <w:noProof/>
          </w:rPr>
          <w:instrText xml:space="preserve"> PAGEREF _Toc222561464 \h </w:instrText>
        </w:r>
        <w:r>
          <w:rPr>
            <w:noProof/>
          </w:rPr>
        </w:r>
      </w:ins>
      <w:r>
        <w:rPr>
          <w:noProof/>
        </w:rPr>
        <w:fldChar w:fldCharType="separate"/>
      </w:r>
      <w:ins w:id="808" w:author="Aleksander Hansen" w:date="2013-02-15T15:17:00Z">
        <w:r>
          <w:rPr>
            <w:noProof/>
          </w:rPr>
          <w:t>171</w:t>
        </w:r>
        <w:r>
          <w:rPr>
            <w:noProof/>
          </w:rPr>
          <w:fldChar w:fldCharType="end"/>
        </w:r>
      </w:ins>
    </w:p>
    <w:p w14:paraId="7E7F0FF0" w14:textId="77777777" w:rsidR="008D32BD" w:rsidRDefault="008D32BD">
      <w:pPr>
        <w:pStyle w:val="TOC3"/>
        <w:tabs>
          <w:tab w:val="right" w:leader="dot" w:pos="9080"/>
        </w:tabs>
        <w:rPr>
          <w:ins w:id="809" w:author="Aleksander Hansen" w:date="2013-02-15T15:17:00Z"/>
          <w:noProof/>
          <w:sz w:val="24"/>
          <w:szCs w:val="24"/>
          <w:lang w:eastAsia="ja-JP"/>
        </w:rPr>
      </w:pPr>
      <w:ins w:id="810" w:author="Aleksander Hansen" w:date="2013-02-15T15:17:00Z">
        <w:r>
          <w:rPr>
            <w:noProof/>
          </w:rPr>
          <w:t>Make-whole</w:t>
        </w:r>
        <w:r>
          <w:rPr>
            <w:noProof/>
          </w:rPr>
          <w:tab/>
        </w:r>
        <w:r>
          <w:rPr>
            <w:noProof/>
          </w:rPr>
          <w:fldChar w:fldCharType="begin"/>
        </w:r>
        <w:r>
          <w:rPr>
            <w:noProof/>
          </w:rPr>
          <w:instrText xml:space="preserve"> PAGEREF _Toc222561465 \h </w:instrText>
        </w:r>
        <w:r>
          <w:rPr>
            <w:noProof/>
          </w:rPr>
        </w:r>
      </w:ins>
      <w:r>
        <w:rPr>
          <w:noProof/>
        </w:rPr>
        <w:fldChar w:fldCharType="separate"/>
      </w:r>
      <w:ins w:id="811" w:author="Aleksander Hansen" w:date="2013-02-15T15:17:00Z">
        <w:r>
          <w:rPr>
            <w:noProof/>
          </w:rPr>
          <w:t>171</w:t>
        </w:r>
        <w:r>
          <w:rPr>
            <w:noProof/>
          </w:rPr>
          <w:fldChar w:fldCharType="end"/>
        </w:r>
      </w:ins>
    </w:p>
    <w:p w14:paraId="6B935CFA" w14:textId="77777777" w:rsidR="008D32BD" w:rsidRDefault="008D32BD">
      <w:pPr>
        <w:pStyle w:val="TOC3"/>
        <w:tabs>
          <w:tab w:val="right" w:leader="dot" w:pos="9080"/>
        </w:tabs>
        <w:rPr>
          <w:ins w:id="812" w:author="Aleksander Hansen" w:date="2013-02-15T15:17:00Z"/>
          <w:noProof/>
          <w:sz w:val="24"/>
          <w:szCs w:val="24"/>
          <w:lang w:eastAsia="ja-JP"/>
        </w:rPr>
      </w:pPr>
      <w:ins w:id="813" w:author="Aleksander Hansen" w:date="2013-02-15T15:17:00Z">
        <w:r>
          <w:rPr>
            <w:noProof/>
          </w:rPr>
          <w:t>Call provision</w:t>
        </w:r>
        <w:r>
          <w:rPr>
            <w:noProof/>
          </w:rPr>
          <w:tab/>
        </w:r>
        <w:r>
          <w:rPr>
            <w:noProof/>
          </w:rPr>
          <w:fldChar w:fldCharType="begin"/>
        </w:r>
        <w:r>
          <w:rPr>
            <w:noProof/>
          </w:rPr>
          <w:instrText xml:space="preserve"> PAGEREF _Toc222561466 \h </w:instrText>
        </w:r>
        <w:r>
          <w:rPr>
            <w:noProof/>
          </w:rPr>
        </w:r>
      </w:ins>
      <w:r>
        <w:rPr>
          <w:noProof/>
        </w:rPr>
        <w:fldChar w:fldCharType="separate"/>
      </w:r>
      <w:ins w:id="814" w:author="Aleksander Hansen" w:date="2013-02-15T15:17:00Z">
        <w:r>
          <w:rPr>
            <w:noProof/>
          </w:rPr>
          <w:t>171</w:t>
        </w:r>
        <w:r>
          <w:rPr>
            <w:noProof/>
          </w:rPr>
          <w:fldChar w:fldCharType="end"/>
        </w:r>
      </w:ins>
    </w:p>
    <w:p w14:paraId="0F62C727" w14:textId="77777777" w:rsidR="008D32BD" w:rsidRDefault="008D32BD">
      <w:pPr>
        <w:pStyle w:val="TOC3"/>
        <w:tabs>
          <w:tab w:val="right" w:leader="dot" w:pos="9080"/>
        </w:tabs>
        <w:rPr>
          <w:ins w:id="815" w:author="Aleksander Hansen" w:date="2013-02-15T15:17:00Z"/>
          <w:noProof/>
          <w:sz w:val="24"/>
          <w:szCs w:val="24"/>
          <w:lang w:eastAsia="ja-JP"/>
        </w:rPr>
      </w:pPr>
      <w:ins w:id="816" w:author="Aleksander Hansen" w:date="2013-02-15T15:17:00Z">
        <w:r>
          <w:rPr>
            <w:noProof/>
          </w:rPr>
          <w:t>Sinking</w:t>
        </w:r>
        <w:r w:rsidRPr="00C8533A">
          <w:rPr>
            <w:rFonts w:cs="Monaco" w:hint="eastAsia"/>
            <w:noProof/>
          </w:rPr>
          <w:t>‐</w:t>
        </w:r>
        <w:r>
          <w:rPr>
            <w:noProof/>
          </w:rPr>
          <w:t>fund provisions</w:t>
        </w:r>
        <w:r>
          <w:rPr>
            <w:noProof/>
          </w:rPr>
          <w:tab/>
        </w:r>
        <w:r>
          <w:rPr>
            <w:noProof/>
          </w:rPr>
          <w:fldChar w:fldCharType="begin"/>
        </w:r>
        <w:r>
          <w:rPr>
            <w:noProof/>
          </w:rPr>
          <w:instrText xml:space="preserve"> PAGEREF _Toc222561467 \h </w:instrText>
        </w:r>
        <w:r>
          <w:rPr>
            <w:noProof/>
          </w:rPr>
        </w:r>
      </w:ins>
      <w:r>
        <w:rPr>
          <w:noProof/>
        </w:rPr>
        <w:fldChar w:fldCharType="separate"/>
      </w:r>
      <w:ins w:id="817" w:author="Aleksander Hansen" w:date="2013-02-15T15:17:00Z">
        <w:r>
          <w:rPr>
            <w:noProof/>
          </w:rPr>
          <w:t>171</w:t>
        </w:r>
        <w:r>
          <w:rPr>
            <w:noProof/>
          </w:rPr>
          <w:fldChar w:fldCharType="end"/>
        </w:r>
      </w:ins>
    </w:p>
    <w:p w14:paraId="5B7EDF09" w14:textId="77777777" w:rsidR="008D32BD" w:rsidRDefault="008D32BD">
      <w:pPr>
        <w:pStyle w:val="TOC3"/>
        <w:tabs>
          <w:tab w:val="right" w:leader="dot" w:pos="9080"/>
        </w:tabs>
        <w:rPr>
          <w:ins w:id="818" w:author="Aleksander Hansen" w:date="2013-02-15T15:17:00Z"/>
          <w:noProof/>
          <w:sz w:val="24"/>
          <w:szCs w:val="24"/>
          <w:lang w:eastAsia="ja-JP"/>
        </w:rPr>
      </w:pPr>
      <w:ins w:id="819" w:author="Aleksander Hansen" w:date="2013-02-15T15:17:00Z">
        <w:r>
          <w:rPr>
            <w:noProof/>
          </w:rPr>
          <w:t>Maintenance and replacement funds</w:t>
        </w:r>
        <w:r>
          <w:rPr>
            <w:noProof/>
          </w:rPr>
          <w:tab/>
        </w:r>
        <w:r>
          <w:rPr>
            <w:noProof/>
          </w:rPr>
          <w:fldChar w:fldCharType="begin"/>
        </w:r>
        <w:r>
          <w:rPr>
            <w:noProof/>
          </w:rPr>
          <w:instrText xml:space="preserve"> PAGEREF _Toc222561468 \h </w:instrText>
        </w:r>
        <w:r>
          <w:rPr>
            <w:noProof/>
          </w:rPr>
        </w:r>
      </w:ins>
      <w:r>
        <w:rPr>
          <w:noProof/>
        </w:rPr>
        <w:fldChar w:fldCharType="separate"/>
      </w:r>
      <w:ins w:id="820" w:author="Aleksander Hansen" w:date="2013-02-15T15:17:00Z">
        <w:r>
          <w:rPr>
            <w:noProof/>
          </w:rPr>
          <w:t>172</w:t>
        </w:r>
        <w:r>
          <w:rPr>
            <w:noProof/>
          </w:rPr>
          <w:fldChar w:fldCharType="end"/>
        </w:r>
      </w:ins>
    </w:p>
    <w:p w14:paraId="2D3F3B21" w14:textId="77777777" w:rsidR="008D32BD" w:rsidRDefault="008D32BD">
      <w:pPr>
        <w:pStyle w:val="TOC3"/>
        <w:tabs>
          <w:tab w:val="right" w:leader="dot" w:pos="9080"/>
        </w:tabs>
        <w:rPr>
          <w:ins w:id="821" w:author="Aleksander Hansen" w:date="2013-02-15T15:17:00Z"/>
          <w:noProof/>
          <w:sz w:val="24"/>
          <w:szCs w:val="24"/>
          <w:lang w:eastAsia="ja-JP"/>
        </w:rPr>
      </w:pPr>
      <w:ins w:id="822" w:author="Aleksander Hansen" w:date="2013-02-15T15:17:00Z">
        <w:r>
          <w:rPr>
            <w:noProof/>
          </w:rPr>
          <w:t>Tender offers</w:t>
        </w:r>
        <w:r>
          <w:rPr>
            <w:noProof/>
          </w:rPr>
          <w:tab/>
        </w:r>
        <w:r>
          <w:rPr>
            <w:noProof/>
          </w:rPr>
          <w:fldChar w:fldCharType="begin"/>
        </w:r>
        <w:r>
          <w:rPr>
            <w:noProof/>
          </w:rPr>
          <w:instrText xml:space="preserve"> PAGEREF _Toc222561469 \h </w:instrText>
        </w:r>
        <w:r>
          <w:rPr>
            <w:noProof/>
          </w:rPr>
        </w:r>
      </w:ins>
      <w:r>
        <w:rPr>
          <w:noProof/>
        </w:rPr>
        <w:fldChar w:fldCharType="separate"/>
      </w:r>
      <w:ins w:id="823" w:author="Aleksander Hansen" w:date="2013-02-15T15:17:00Z">
        <w:r>
          <w:rPr>
            <w:noProof/>
          </w:rPr>
          <w:t>172</w:t>
        </w:r>
        <w:r>
          <w:rPr>
            <w:noProof/>
          </w:rPr>
          <w:fldChar w:fldCharType="end"/>
        </w:r>
      </w:ins>
    </w:p>
    <w:p w14:paraId="6DCC392D" w14:textId="77777777" w:rsidR="008D32BD" w:rsidRDefault="008D32BD">
      <w:pPr>
        <w:pStyle w:val="TOC2"/>
        <w:tabs>
          <w:tab w:val="right" w:leader="dot" w:pos="9080"/>
        </w:tabs>
        <w:rPr>
          <w:ins w:id="824" w:author="Aleksander Hansen" w:date="2013-02-15T15:17:00Z"/>
          <w:b w:val="0"/>
          <w:noProof/>
          <w:sz w:val="24"/>
          <w:szCs w:val="24"/>
          <w:lang w:eastAsia="ja-JP"/>
        </w:rPr>
      </w:pPr>
      <w:ins w:id="825" w:author="Aleksander Hansen" w:date="2013-02-15T15:17:00Z">
        <w:r>
          <w:rPr>
            <w:noProof/>
          </w:rPr>
          <w:t>Describe, and differentiate between credit default risk and credit-spread risk</w:t>
        </w:r>
        <w:r>
          <w:rPr>
            <w:noProof/>
          </w:rPr>
          <w:tab/>
        </w:r>
        <w:r>
          <w:rPr>
            <w:noProof/>
          </w:rPr>
          <w:fldChar w:fldCharType="begin"/>
        </w:r>
        <w:r>
          <w:rPr>
            <w:noProof/>
          </w:rPr>
          <w:instrText xml:space="preserve"> PAGEREF _Toc222561470 \h </w:instrText>
        </w:r>
        <w:r>
          <w:rPr>
            <w:noProof/>
          </w:rPr>
        </w:r>
      </w:ins>
      <w:r>
        <w:rPr>
          <w:noProof/>
        </w:rPr>
        <w:fldChar w:fldCharType="separate"/>
      </w:r>
      <w:ins w:id="826" w:author="Aleksander Hansen" w:date="2013-02-15T15:17:00Z">
        <w:r>
          <w:rPr>
            <w:noProof/>
          </w:rPr>
          <w:t>172</w:t>
        </w:r>
        <w:r>
          <w:rPr>
            <w:noProof/>
          </w:rPr>
          <w:fldChar w:fldCharType="end"/>
        </w:r>
      </w:ins>
    </w:p>
    <w:p w14:paraId="4EBA6B88" w14:textId="77777777" w:rsidR="008D32BD" w:rsidRDefault="008D32BD">
      <w:pPr>
        <w:pStyle w:val="TOC3"/>
        <w:tabs>
          <w:tab w:val="right" w:leader="dot" w:pos="9080"/>
        </w:tabs>
        <w:rPr>
          <w:ins w:id="827" w:author="Aleksander Hansen" w:date="2013-02-15T15:17:00Z"/>
          <w:noProof/>
          <w:sz w:val="24"/>
          <w:szCs w:val="24"/>
          <w:lang w:eastAsia="ja-JP"/>
        </w:rPr>
      </w:pPr>
      <w:ins w:id="828" w:author="Aleksander Hansen" w:date="2013-02-15T15:17:00Z">
        <w:r>
          <w:rPr>
            <w:noProof/>
          </w:rPr>
          <w:t>Credit default risk</w:t>
        </w:r>
        <w:r>
          <w:rPr>
            <w:noProof/>
          </w:rPr>
          <w:tab/>
        </w:r>
        <w:r>
          <w:rPr>
            <w:noProof/>
          </w:rPr>
          <w:fldChar w:fldCharType="begin"/>
        </w:r>
        <w:r>
          <w:rPr>
            <w:noProof/>
          </w:rPr>
          <w:instrText xml:space="preserve"> PAGEREF _Toc222561471 \h </w:instrText>
        </w:r>
        <w:r>
          <w:rPr>
            <w:noProof/>
          </w:rPr>
        </w:r>
      </w:ins>
      <w:r>
        <w:rPr>
          <w:noProof/>
        </w:rPr>
        <w:fldChar w:fldCharType="separate"/>
      </w:r>
      <w:ins w:id="829" w:author="Aleksander Hansen" w:date="2013-02-15T15:17:00Z">
        <w:r>
          <w:rPr>
            <w:noProof/>
          </w:rPr>
          <w:t>172</w:t>
        </w:r>
        <w:r>
          <w:rPr>
            <w:noProof/>
          </w:rPr>
          <w:fldChar w:fldCharType="end"/>
        </w:r>
      </w:ins>
    </w:p>
    <w:p w14:paraId="60BC27BB" w14:textId="77777777" w:rsidR="008D32BD" w:rsidRDefault="008D32BD">
      <w:pPr>
        <w:pStyle w:val="TOC3"/>
        <w:tabs>
          <w:tab w:val="right" w:leader="dot" w:pos="9080"/>
        </w:tabs>
        <w:rPr>
          <w:ins w:id="830" w:author="Aleksander Hansen" w:date="2013-02-15T15:17:00Z"/>
          <w:noProof/>
          <w:sz w:val="24"/>
          <w:szCs w:val="24"/>
          <w:lang w:eastAsia="ja-JP"/>
        </w:rPr>
      </w:pPr>
      <w:ins w:id="831" w:author="Aleksander Hansen" w:date="2013-02-15T15:17:00Z">
        <w:r>
          <w:rPr>
            <w:noProof/>
          </w:rPr>
          <w:t>Credit-spread risk</w:t>
        </w:r>
        <w:r>
          <w:rPr>
            <w:noProof/>
          </w:rPr>
          <w:tab/>
        </w:r>
        <w:r>
          <w:rPr>
            <w:noProof/>
          </w:rPr>
          <w:fldChar w:fldCharType="begin"/>
        </w:r>
        <w:r>
          <w:rPr>
            <w:noProof/>
          </w:rPr>
          <w:instrText xml:space="preserve"> PAGEREF _Toc222561472 \h </w:instrText>
        </w:r>
        <w:r>
          <w:rPr>
            <w:noProof/>
          </w:rPr>
        </w:r>
      </w:ins>
      <w:r>
        <w:rPr>
          <w:noProof/>
        </w:rPr>
        <w:fldChar w:fldCharType="separate"/>
      </w:r>
      <w:ins w:id="832" w:author="Aleksander Hansen" w:date="2013-02-15T15:17:00Z">
        <w:r>
          <w:rPr>
            <w:noProof/>
          </w:rPr>
          <w:t>172</w:t>
        </w:r>
        <w:r>
          <w:rPr>
            <w:noProof/>
          </w:rPr>
          <w:fldChar w:fldCharType="end"/>
        </w:r>
      </w:ins>
    </w:p>
    <w:p w14:paraId="2D4D1D48" w14:textId="77777777" w:rsidR="008D32BD" w:rsidRDefault="008D32BD">
      <w:pPr>
        <w:pStyle w:val="TOC3"/>
        <w:tabs>
          <w:tab w:val="right" w:leader="dot" w:pos="9080"/>
        </w:tabs>
        <w:rPr>
          <w:ins w:id="833" w:author="Aleksander Hansen" w:date="2013-02-15T15:17:00Z"/>
          <w:noProof/>
          <w:sz w:val="24"/>
          <w:szCs w:val="24"/>
          <w:lang w:eastAsia="ja-JP"/>
        </w:rPr>
      </w:pPr>
      <w:ins w:id="834" w:author="Aleksander Hansen" w:date="2013-02-15T15:17:00Z">
        <w:r>
          <w:rPr>
            <w:noProof/>
          </w:rPr>
          <w:t>What explains the difference?</w:t>
        </w:r>
        <w:r>
          <w:rPr>
            <w:noProof/>
          </w:rPr>
          <w:tab/>
        </w:r>
        <w:r>
          <w:rPr>
            <w:noProof/>
          </w:rPr>
          <w:fldChar w:fldCharType="begin"/>
        </w:r>
        <w:r>
          <w:rPr>
            <w:noProof/>
          </w:rPr>
          <w:instrText xml:space="preserve"> PAGEREF _Toc222561473 \h </w:instrText>
        </w:r>
        <w:r>
          <w:rPr>
            <w:noProof/>
          </w:rPr>
        </w:r>
      </w:ins>
      <w:r>
        <w:rPr>
          <w:noProof/>
        </w:rPr>
        <w:fldChar w:fldCharType="separate"/>
      </w:r>
      <w:ins w:id="835" w:author="Aleksander Hansen" w:date="2013-02-15T15:17:00Z">
        <w:r>
          <w:rPr>
            <w:noProof/>
          </w:rPr>
          <w:t>173</w:t>
        </w:r>
        <w:r>
          <w:rPr>
            <w:noProof/>
          </w:rPr>
          <w:fldChar w:fldCharType="end"/>
        </w:r>
      </w:ins>
    </w:p>
    <w:p w14:paraId="02691FAA" w14:textId="77777777" w:rsidR="008D32BD" w:rsidRDefault="008D32BD">
      <w:pPr>
        <w:pStyle w:val="TOC2"/>
        <w:tabs>
          <w:tab w:val="right" w:leader="dot" w:pos="9080"/>
        </w:tabs>
        <w:rPr>
          <w:ins w:id="836" w:author="Aleksander Hansen" w:date="2013-02-15T15:17:00Z"/>
          <w:b w:val="0"/>
          <w:noProof/>
          <w:sz w:val="24"/>
          <w:szCs w:val="24"/>
          <w:lang w:eastAsia="ja-JP"/>
        </w:rPr>
      </w:pPr>
      <w:ins w:id="837" w:author="Aleksander Hansen" w:date="2013-02-15T15:17:00Z">
        <w:r>
          <w:rPr>
            <w:noProof/>
          </w:rPr>
          <w:t>Describe event risk and what may cause it in corporate bonds</w:t>
        </w:r>
        <w:r>
          <w:rPr>
            <w:noProof/>
          </w:rPr>
          <w:tab/>
        </w:r>
        <w:r>
          <w:rPr>
            <w:noProof/>
          </w:rPr>
          <w:fldChar w:fldCharType="begin"/>
        </w:r>
        <w:r>
          <w:rPr>
            <w:noProof/>
          </w:rPr>
          <w:instrText xml:space="preserve"> PAGEREF _Toc222561474 \h </w:instrText>
        </w:r>
        <w:r>
          <w:rPr>
            <w:noProof/>
          </w:rPr>
        </w:r>
      </w:ins>
      <w:r>
        <w:rPr>
          <w:noProof/>
        </w:rPr>
        <w:fldChar w:fldCharType="separate"/>
      </w:r>
      <w:ins w:id="838" w:author="Aleksander Hansen" w:date="2013-02-15T15:17:00Z">
        <w:r>
          <w:rPr>
            <w:noProof/>
          </w:rPr>
          <w:t>173</w:t>
        </w:r>
        <w:r>
          <w:rPr>
            <w:noProof/>
          </w:rPr>
          <w:fldChar w:fldCharType="end"/>
        </w:r>
      </w:ins>
    </w:p>
    <w:p w14:paraId="15F05B55" w14:textId="77777777" w:rsidR="008D32BD" w:rsidRDefault="008D32BD">
      <w:pPr>
        <w:pStyle w:val="TOC2"/>
        <w:tabs>
          <w:tab w:val="right" w:leader="dot" w:pos="9080"/>
        </w:tabs>
        <w:rPr>
          <w:ins w:id="839" w:author="Aleksander Hansen" w:date="2013-02-15T15:17:00Z"/>
          <w:b w:val="0"/>
          <w:noProof/>
          <w:sz w:val="24"/>
          <w:szCs w:val="24"/>
          <w:lang w:eastAsia="ja-JP"/>
        </w:rPr>
      </w:pPr>
      <w:ins w:id="840" w:author="Aleksander Hansen" w:date="2013-02-15T15:17:00Z">
        <w:r>
          <w:rPr>
            <w:noProof/>
          </w:rPr>
          <w:t>Define high</w:t>
        </w:r>
        <w:r w:rsidRPr="00C8533A">
          <w:rPr>
            <w:rFonts w:cs="Monaco" w:hint="eastAsia"/>
            <w:noProof/>
          </w:rPr>
          <w:t>‐</w:t>
        </w:r>
        <w:r>
          <w:rPr>
            <w:noProof/>
          </w:rPr>
          <w:t>yield bonds; describe types of high</w:t>
        </w:r>
        <w:r w:rsidRPr="00C8533A">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_Toc222561475 \h </w:instrText>
        </w:r>
        <w:r>
          <w:rPr>
            <w:noProof/>
          </w:rPr>
        </w:r>
      </w:ins>
      <w:r>
        <w:rPr>
          <w:noProof/>
        </w:rPr>
        <w:fldChar w:fldCharType="separate"/>
      </w:r>
      <w:ins w:id="841" w:author="Aleksander Hansen" w:date="2013-02-15T15:17:00Z">
        <w:r>
          <w:rPr>
            <w:noProof/>
          </w:rPr>
          <w:t>173</w:t>
        </w:r>
        <w:r>
          <w:rPr>
            <w:noProof/>
          </w:rPr>
          <w:fldChar w:fldCharType="end"/>
        </w:r>
      </w:ins>
    </w:p>
    <w:p w14:paraId="40EC838E" w14:textId="77777777" w:rsidR="008D32BD" w:rsidRDefault="008D32BD">
      <w:pPr>
        <w:pStyle w:val="TOC2"/>
        <w:tabs>
          <w:tab w:val="right" w:leader="dot" w:pos="9080"/>
        </w:tabs>
        <w:rPr>
          <w:ins w:id="842" w:author="Aleksander Hansen" w:date="2013-02-15T15:17:00Z"/>
          <w:b w:val="0"/>
          <w:noProof/>
          <w:sz w:val="24"/>
          <w:szCs w:val="24"/>
          <w:lang w:eastAsia="ja-JP"/>
        </w:rPr>
      </w:pPr>
      <w:ins w:id="843" w:author="Aleksander Hansen" w:date="2013-02-15T15:17:00Z">
        <w:r>
          <w:rPr>
            <w:noProof/>
          </w:rPr>
          <w:t>Define and differentiate between an issuer default rate and a dollar default rate</w:t>
        </w:r>
        <w:r>
          <w:rPr>
            <w:noProof/>
          </w:rPr>
          <w:tab/>
        </w:r>
        <w:r>
          <w:rPr>
            <w:noProof/>
          </w:rPr>
          <w:fldChar w:fldCharType="begin"/>
        </w:r>
        <w:r>
          <w:rPr>
            <w:noProof/>
          </w:rPr>
          <w:instrText xml:space="preserve"> PAGEREF _Toc222561476 \h </w:instrText>
        </w:r>
        <w:r>
          <w:rPr>
            <w:noProof/>
          </w:rPr>
        </w:r>
      </w:ins>
      <w:r>
        <w:rPr>
          <w:noProof/>
        </w:rPr>
        <w:fldChar w:fldCharType="separate"/>
      </w:r>
      <w:ins w:id="844" w:author="Aleksander Hansen" w:date="2013-02-15T15:17:00Z">
        <w:r>
          <w:rPr>
            <w:noProof/>
          </w:rPr>
          <w:t>173</w:t>
        </w:r>
        <w:r>
          <w:rPr>
            <w:noProof/>
          </w:rPr>
          <w:fldChar w:fldCharType="end"/>
        </w:r>
      </w:ins>
    </w:p>
    <w:p w14:paraId="4C7FA77E" w14:textId="77777777" w:rsidR="008D32BD" w:rsidRDefault="008D32BD">
      <w:pPr>
        <w:pStyle w:val="TOC2"/>
        <w:tabs>
          <w:tab w:val="right" w:leader="dot" w:pos="9080"/>
        </w:tabs>
        <w:rPr>
          <w:ins w:id="845" w:author="Aleksander Hansen" w:date="2013-02-15T15:17:00Z"/>
          <w:b w:val="0"/>
          <w:noProof/>
          <w:sz w:val="24"/>
          <w:szCs w:val="24"/>
          <w:lang w:eastAsia="ja-JP"/>
        </w:rPr>
      </w:pPr>
      <w:ins w:id="846" w:author="Aleksander Hansen" w:date="2013-02-15T15:17:00Z">
        <w:r>
          <w:rPr>
            <w:noProof/>
          </w:rPr>
          <w:t>Define recovery rates and describe the relationship between recovery rates and seniority</w:t>
        </w:r>
        <w:r>
          <w:rPr>
            <w:noProof/>
          </w:rPr>
          <w:tab/>
        </w:r>
        <w:r>
          <w:rPr>
            <w:noProof/>
          </w:rPr>
          <w:fldChar w:fldCharType="begin"/>
        </w:r>
        <w:r>
          <w:rPr>
            <w:noProof/>
          </w:rPr>
          <w:instrText xml:space="preserve"> PAGEREF _Toc222561477 \h </w:instrText>
        </w:r>
        <w:r>
          <w:rPr>
            <w:noProof/>
          </w:rPr>
        </w:r>
      </w:ins>
      <w:r>
        <w:rPr>
          <w:noProof/>
        </w:rPr>
        <w:fldChar w:fldCharType="separate"/>
      </w:r>
      <w:ins w:id="847" w:author="Aleksander Hansen" w:date="2013-02-15T15:17:00Z">
        <w:r>
          <w:rPr>
            <w:noProof/>
          </w:rPr>
          <w:t>174</w:t>
        </w:r>
        <w:r>
          <w:rPr>
            <w:noProof/>
          </w:rPr>
          <w:fldChar w:fldCharType="end"/>
        </w:r>
      </w:ins>
    </w:p>
    <w:p w14:paraId="58495C7F" w14:textId="77777777" w:rsidR="008D32BD" w:rsidRDefault="008D32BD">
      <w:pPr>
        <w:pStyle w:val="TOC2"/>
        <w:tabs>
          <w:tab w:val="right" w:leader="dot" w:pos="9080"/>
        </w:tabs>
        <w:rPr>
          <w:ins w:id="848" w:author="Aleksander Hansen" w:date="2013-02-15T15:17:00Z"/>
          <w:b w:val="0"/>
          <w:noProof/>
          <w:sz w:val="24"/>
          <w:szCs w:val="24"/>
          <w:lang w:eastAsia="ja-JP"/>
        </w:rPr>
      </w:pPr>
      <w:ins w:id="849" w:author="Aleksander Hansen" w:date="2013-02-15T15:17:00Z">
        <w:r>
          <w:rPr>
            <w:noProof/>
          </w:rPr>
          <w:t>Questions &amp; Answers</w:t>
        </w:r>
        <w:r>
          <w:rPr>
            <w:noProof/>
          </w:rPr>
          <w:tab/>
        </w:r>
        <w:r>
          <w:rPr>
            <w:noProof/>
          </w:rPr>
          <w:fldChar w:fldCharType="begin"/>
        </w:r>
        <w:r>
          <w:rPr>
            <w:noProof/>
          </w:rPr>
          <w:instrText xml:space="preserve"> PAGEREF _Toc222561478 \h </w:instrText>
        </w:r>
        <w:r>
          <w:rPr>
            <w:noProof/>
          </w:rPr>
        </w:r>
      </w:ins>
      <w:r>
        <w:rPr>
          <w:noProof/>
        </w:rPr>
        <w:fldChar w:fldCharType="separate"/>
      </w:r>
      <w:ins w:id="850" w:author="Aleksander Hansen" w:date="2013-02-15T15:17:00Z">
        <w:r>
          <w:rPr>
            <w:noProof/>
          </w:rPr>
          <w:t>175</w:t>
        </w:r>
        <w:r>
          <w:rPr>
            <w:noProof/>
          </w:rPr>
          <w:fldChar w:fldCharType="end"/>
        </w:r>
      </w:ins>
    </w:p>
    <w:p w14:paraId="116E582B" w14:textId="77777777" w:rsidR="008D32BD" w:rsidRDefault="008D32BD">
      <w:pPr>
        <w:pStyle w:val="TOC3"/>
        <w:tabs>
          <w:tab w:val="right" w:leader="dot" w:pos="9080"/>
        </w:tabs>
        <w:rPr>
          <w:ins w:id="851" w:author="Aleksander Hansen" w:date="2013-02-15T15:17:00Z"/>
          <w:noProof/>
          <w:sz w:val="24"/>
          <w:szCs w:val="24"/>
          <w:lang w:eastAsia="ja-JP"/>
        </w:rPr>
      </w:pPr>
      <w:ins w:id="852" w:author="Aleksander Hansen" w:date="2013-02-15T15:17:00Z">
        <w:r>
          <w:rPr>
            <w:noProof/>
          </w:rPr>
          <w:t>Questions</w:t>
        </w:r>
        <w:r>
          <w:rPr>
            <w:noProof/>
          </w:rPr>
          <w:tab/>
        </w:r>
        <w:r>
          <w:rPr>
            <w:noProof/>
          </w:rPr>
          <w:fldChar w:fldCharType="begin"/>
        </w:r>
        <w:r>
          <w:rPr>
            <w:noProof/>
          </w:rPr>
          <w:instrText xml:space="preserve"> PAGEREF _Toc222561479 \h </w:instrText>
        </w:r>
        <w:r>
          <w:rPr>
            <w:noProof/>
          </w:rPr>
        </w:r>
      </w:ins>
      <w:r>
        <w:rPr>
          <w:noProof/>
        </w:rPr>
        <w:fldChar w:fldCharType="separate"/>
      </w:r>
      <w:ins w:id="853" w:author="Aleksander Hansen" w:date="2013-02-15T15:17:00Z">
        <w:r>
          <w:rPr>
            <w:noProof/>
          </w:rPr>
          <w:t>175</w:t>
        </w:r>
        <w:r>
          <w:rPr>
            <w:noProof/>
          </w:rPr>
          <w:fldChar w:fldCharType="end"/>
        </w:r>
      </w:ins>
    </w:p>
    <w:p w14:paraId="51392FE7" w14:textId="77777777" w:rsidR="008D32BD" w:rsidRDefault="008D32BD">
      <w:pPr>
        <w:pStyle w:val="TOC3"/>
        <w:tabs>
          <w:tab w:val="right" w:leader="dot" w:pos="9080"/>
        </w:tabs>
        <w:rPr>
          <w:ins w:id="854" w:author="Aleksander Hansen" w:date="2013-02-15T15:17:00Z"/>
          <w:noProof/>
          <w:sz w:val="24"/>
          <w:szCs w:val="24"/>
          <w:lang w:eastAsia="ja-JP"/>
        </w:rPr>
      </w:pPr>
      <w:ins w:id="855" w:author="Aleksander Hansen" w:date="2013-02-15T15:17:00Z">
        <w:r>
          <w:rPr>
            <w:noProof/>
          </w:rPr>
          <w:t>Answers</w:t>
        </w:r>
        <w:r>
          <w:rPr>
            <w:noProof/>
          </w:rPr>
          <w:tab/>
        </w:r>
        <w:r>
          <w:rPr>
            <w:noProof/>
          </w:rPr>
          <w:fldChar w:fldCharType="begin"/>
        </w:r>
        <w:r>
          <w:rPr>
            <w:noProof/>
          </w:rPr>
          <w:instrText xml:space="preserve"> PAGEREF _Toc222561480 \h </w:instrText>
        </w:r>
        <w:r>
          <w:rPr>
            <w:noProof/>
          </w:rPr>
        </w:r>
      </w:ins>
      <w:r>
        <w:rPr>
          <w:noProof/>
        </w:rPr>
        <w:fldChar w:fldCharType="separate"/>
      </w:r>
      <w:ins w:id="856" w:author="Aleksander Hansen" w:date="2013-02-15T15:17:00Z">
        <w:r>
          <w:rPr>
            <w:noProof/>
          </w:rPr>
          <w:t>176</w:t>
        </w:r>
        <w:r>
          <w:rPr>
            <w:noProof/>
          </w:rPr>
          <w:fldChar w:fldCharType="end"/>
        </w:r>
      </w:ins>
    </w:p>
    <w:p w14:paraId="19EF994C" w14:textId="77777777" w:rsidR="008D32BD" w:rsidRDefault="008D32BD">
      <w:pPr>
        <w:pStyle w:val="TOC1"/>
        <w:tabs>
          <w:tab w:val="right" w:leader="dot" w:pos="9080"/>
        </w:tabs>
        <w:rPr>
          <w:ins w:id="857" w:author="Aleksander Hansen" w:date="2013-02-15T15:17:00Z"/>
          <w:b w:val="0"/>
          <w:noProof/>
          <w:lang w:eastAsia="ja-JP"/>
        </w:rPr>
      </w:pPr>
      <w:ins w:id="858" w:author="Aleksander Hansen" w:date="2013-02-15T15:17:00Z">
        <w:r w:rsidRPr="00C8533A">
          <w:rPr>
            <w:rFonts w:ascii="Calibri" w:hAnsi="Calibri"/>
            <w:noProof/>
          </w:rPr>
          <w:t>Caouette, Chapter 6: The Rating Agencies</w:t>
        </w:r>
        <w:r>
          <w:rPr>
            <w:noProof/>
          </w:rPr>
          <w:tab/>
        </w:r>
        <w:r>
          <w:rPr>
            <w:noProof/>
          </w:rPr>
          <w:fldChar w:fldCharType="begin"/>
        </w:r>
        <w:r>
          <w:rPr>
            <w:noProof/>
          </w:rPr>
          <w:instrText xml:space="preserve"> PAGEREF _Toc222561481 \h </w:instrText>
        </w:r>
        <w:r>
          <w:rPr>
            <w:noProof/>
          </w:rPr>
        </w:r>
      </w:ins>
      <w:r>
        <w:rPr>
          <w:noProof/>
        </w:rPr>
        <w:fldChar w:fldCharType="separate"/>
      </w:r>
      <w:ins w:id="859" w:author="Aleksander Hansen" w:date="2013-02-15T15:17:00Z">
        <w:r>
          <w:rPr>
            <w:noProof/>
          </w:rPr>
          <w:t>177</w:t>
        </w:r>
        <w:r>
          <w:rPr>
            <w:noProof/>
          </w:rPr>
          <w:fldChar w:fldCharType="end"/>
        </w:r>
      </w:ins>
    </w:p>
    <w:p w14:paraId="17D8AD10" w14:textId="77777777" w:rsidR="008D32BD" w:rsidRDefault="008D32BD">
      <w:pPr>
        <w:pStyle w:val="TOC2"/>
        <w:tabs>
          <w:tab w:val="right" w:leader="dot" w:pos="9080"/>
        </w:tabs>
        <w:rPr>
          <w:ins w:id="860" w:author="Aleksander Hansen" w:date="2013-02-15T15:17:00Z"/>
          <w:b w:val="0"/>
          <w:noProof/>
          <w:sz w:val="24"/>
          <w:szCs w:val="24"/>
          <w:lang w:eastAsia="ja-JP"/>
        </w:rPr>
      </w:pPr>
      <w:ins w:id="861" w:author="Aleksander Hansen" w:date="2013-02-15T15:17:00Z">
        <w:r>
          <w:rPr>
            <w:noProof/>
          </w:rPr>
          <w:t>Describe the role of rating agencies in the financial markets.</w:t>
        </w:r>
        <w:r>
          <w:rPr>
            <w:noProof/>
          </w:rPr>
          <w:tab/>
        </w:r>
        <w:r>
          <w:rPr>
            <w:noProof/>
          </w:rPr>
          <w:fldChar w:fldCharType="begin"/>
        </w:r>
        <w:r>
          <w:rPr>
            <w:noProof/>
          </w:rPr>
          <w:instrText xml:space="preserve"> PAGEREF _Toc222561482 \h </w:instrText>
        </w:r>
        <w:r>
          <w:rPr>
            <w:noProof/>
          </w:rPr>
        </w:r>
      </w:ins>
      <w:r>
        <w:rPr>
          <w:noProof/>
        </w:rPr>
        <w:fldChar w:fldCharType="separate"/>
      </w:r>
      <w:ins w:id="862" w:author="Aleksander Hansen" w:date="2013-02-15T15:17:00Z">
        <w:r>
          <w:rPr>
            <w:noProof/>
          </w:rPr>
          <w:t>177</w:t>
        </w:r>
        <w:r>
          <w:rPr>
            <w:noProof/>
          </w:rPr>
          <w:fldChar w:fldCharType="end"/>
        </w:r>
      </w:ins>
    </w:p>
    <w:p w14:paraId="6E73F7FB" w14:textId="77777777" w:rsidR="008D32BD" w:rsidRDefault="008D32BD">
      <w:pPr>
        <w:pStyle w:val="TOC2"/>
        <w:tabs>
          <w:tab w:val="right" w:leader="dot" w:pos="9080"/>
        </w:tabs>
        <w:rPr>
          <w:ins w:id="863" w:author="Aleksander Hansen" w:date="2013-02-15T15:17:00Z"/>
          <w:b w:val="0"/>
          <w:noProof/>
          <w:sz w:val="24"/>
          <w:szCs w:val="24"/>
          <w:lang w:eastAsia="ja-JP"/>
        </w:rPr>
      </w:pPr>
      <w:ins w:id="864" w:author="Aleksander Hansen" w:date="2013-02-15T15:17:00Z">
        <w:r>
          <w:rPr>
            <w:noProof/>
          </w:rPr>
          <w:t>Describe market and regulatory forces that have played a role in the growth of the rating agencies.</w:t>
        </w:r>
        <w:r>
          <w:rPr>
            <w:noProof/>
          </w:rPr>
          <w:tab/>
        </w:r>
        <w:r>
          <w:rPr>
            <w:noProof/>
          </w:rPr>
          <w:fldChar w:fldCharType="begin"/>
        </w:r>
        <w:r>
          <w:rPr>
            <w:noProof/>
          </w:rPr>
          <w:instrText xml:space="preserve"> PAGEREF _Toc222561483 \h </w:instrText>
        </w:r>
        <w:r>
          <w:rPr>
            <w:noProof/>
          </w:rPr>
        </w:r>
      </w:ins>
      <w:r>
        <w:rPr>
          <w:noProof/>
        </w:rPr>
        <w:fldChar w:fldCharType="separate"/>
      </w:r>
      <w:ins w:id="865" w:author="Aleksander Hansen" w:date="2013-02-15T15:17:00Z">
        <w:r>
          <w:rPr>
            <w:noProof/>
          </w:rPr>
          <w:t>178</w:t>
        </w:r>
        <w:r>
          <w:rPr>
            <w:noProof/>
          </w:rPr>
          <w:fldChar w:fldCharType="end"/>
        </w:r>
      </w:ins>
    </w:p>
    <w:p w14:paraId="71FD48B9" w14:textId="77777777" w:rsidR="008D32BD" w:rsidRDefault="008D32BD">
      <w:pPr>
        <w:pStyle w:val="TOC2"/>
        <w:tabs>
          <w:tab w:val="right" w:leader="dot" w:pos="9080"/>
        </w:tabs>
        <w:rPr>
          <w:ins w:id="866" w:author="Aleksander Hansen" w:date="2013-02-15T15:17:00Z"/>
          <w:b w:val="0"/>
          <w:noProof/>
          <w:sz w:val="24"/>
          <w:szCs w:val="24"/>
          <w:lang w:eastAsia="ja-JP"/>
        </w:rPr>
      </w:pPr>
      <w:ins w:id="867" w:author="Aleksander Hansen" w:date="2013-02-15T15:17: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_Toc222561484 \h </w:instrText>
        </w:r>
        <w:r>
          <w:rPr>
            <w:noProof/>
          </w:rPr>
        </w:r>
      </w:ins>
      <w:r>
        <w:rPr>
          <w:noProof/>
        </w:rPr>
        <w:fldChar w:fldCharType="separate"/>
      </w:r>
      <w:ins w:id="868" w:author="Aleksander Hansen" w:date="2013-02-15T15:17:00Z">
        <w:r>
          <w:rPr>
            <w:noProof/>
          </w:rPr>
          <w:t>179</w:t>
        </w:r>
        <w:r>
          <w:rPr>
            <w:noProof/>
          </w:rPr>
          <w:fldChar w:fldCharType="end"/>
        </w:r>
      </w:ins>
    </w:p>
    <w:p w14:paraId="1CDBDAD1" w14:textId="77777777" w:rsidR="008D32BD" w:rsidRDefault="008D32BD">
      <w:pPr>
        <w:pStyle w:val="TOC3"/>
        <w:tabs>
          <w:tab w:val="right" w:leader="dot" w:pos="9080"/>
        </w:tabs>
        <w:rPr>
          <w:ins w:id="869" w:author="Aleksander Hansen" w:date="2013-02-15T15:17:00Z"/>
          <w:noProof/>
          <w:sz w:val="24"/>
          <w:szCs w:val="24"/>
          <w:lang w:eastAsia="ja-JP"/>
        </w:rPr>
      </w:pPr>
      <w:ins w:id="870" w:author="Aleksander Hansen" w:date="2013-02-15T15:17:00Z">
        <w:r>
          <w:rPr>
            <w:noProof/>
          </w:rPr>
          <w:t>Describe what a rating scale is</w:t>
        </w:r>
        <w:r>
          <w:rPr>
            <w:noProof/>
          </w:rPr>
          <w:tab/>
        </w:r>
        <w:r>
          <w:rPr>
            <w:noProof/>
          </w:rPr>
          <w:fldChar w:fldCharType="begin"/>
        </w:r>
        <w:r>
          <w:rPr>
            <w:noProof/>
          </w:rPr>
          <w:instrText xml:space="preserve"> PAGEREF _Toc222561485 \h </w:instrText>
        </w:r>
        <w:r>
          <w:rPr>
            <w:noProof/>
          </w:rPr>
        </w:r>
      </w:ins>
      <w:r>
        <w:rPr>
          <w:noProof/>
        </w:rPr>
        <w:fldChar w:fldCharType="separate"/>
      </w:r>
      <w:ins w:id="871" w:author="Aleksander Hansen" w:date="2013-02-15T15:17:00Z">
        <w:r>
          <w:rPr>
            <w:noProof/>
          </w:rPr>
          <w:t>179</w:t>
        </w:r>
        <w:r>
          <w:rPr>
            <w:noProof/>
          </w:rPr>
          <w:fldChar w:fldCharType="end"/>
        </w:r>
      </w:ins>
    </w:p>
    <w:p w14:paraId="39665646" w14:textId="77777777" w:rsidR="008D32BD" w:rsidRDefault="008D32BD">
      <w:pPr>
        <w:pStyle w:val="TOC3"/>
        <w:tabs>
          <w:tab w:val="right" w:leader="dot" w:pos="9080"/>
        </w:tabs>
        <w:rPr>
          <w:ins w:id="872" w:author="Aleksander Hansen" w:date="2013-02-15T15:17:00Z"/>
          <w:noProof/>
          <w:sz w:val="24"/>
          <w:szCs w:val="24"/>
          <w:lang w:eastAsia="ja-JP"/>
        </w:rPr>
      </w:pPr>
      <w:ins w:id="873" w:author="Aleksander Hansen" w:date="2013-02-15T15:17:00Z">
        <w:r>
          <w:rPr>
            <w:noProof/>
          </w:rPr>
          <w:t>Define credit outlooks</w:t>
        </w:r>
        <w:r>
          <w:rPr>
            <w:noProof/>
          </w:rPr>
          <w:tab/>
        </w:r>
        <w:r>
          <w:rPr>
            <w:noProof/>
          </w:rPr>
          <w:fldChar w:fldCharType="begin"/>
        </w:r>
        <w:r>
          <w:rPr>
            <w:noProof/>
          </w:rPr>
          <w:instrText xml:space="preserve"> PAGEREF _Toc222561486 \h </w:instrText>
        </w:r>
        <w:r>
          <w:rPr>
            <w:noProof/>
          </w:rPr>
        </w:r>
      </w:ins>
      <w:r>
        <w:rPr>
          <w:noProof/>
        </w:rPr>
        <w:fldChar w:fldCharType="separate"/>
      </w:r>
      <w:ins w:id="874" w:author="Aleksander Hansen" w:date="2013-02-15T15:17:00Z">
        <w:r>
          <w:rPr>
            <w:noProof/>
          </w:rPr>
          <w:t>179</w:t>
        </w:r>
        <w:r>
          <w:rPr>
            <w:noProof/>
          </w:rPr>
          <w:fldChar w:fldCharType="end"/>
        </w:r>
      </w:ins>
    </w:p>
    <w:p w14:paraId="260886CF" w14:textId="77777777" w:rsidR="008D32BD" w:rsidRDefault="008D32BD">
      <w:pPr>
        <w:pStyle w:val="TOC3"/>
        <w:tabs>
          <w:tab w:val="right" w:leader="dot" w:pos="9080"/>
        </w:tabs>
        <w:rPr>
          <w:ins w:id="875" w:author="Aleksander Hansen" w:date="2013-02-15T15:17:00Z"/>
          <w:noProof/>
          <w:sz w:val="24"/>
          <w:szCs w:val="24"/>
          <w:lang w:eastAsia="ja-JP"/>
        </w:rPr>
      </w:pPr>
      <w:ins w:id="876" w:author="Aleksander Hansen" w:date="2013-02-15T15:17:00Z">
        <w:r>
          <w:rPr>
            <w:noProof/>
          </w:rPr>
          <w:t>Solicited and unsolicited ratings</w:t>
        </w:r>
        <w:r>
          <w:rPr>
            <w:noProof/>
          </w:rPr>
          <w:tab/>
        </w:r>
        <w:r>
          <w:rPr>
            <w:noProof/>
          </w:rPr>
          <w:fldChar w:fldCharType="begin"/>
        </w:r>
        <w:r>
          <w:rPr>
            <w:noProof/>
          </w:rPr>
          <w:instrText xml:space="preserve"> PAGEREF _Toc222561487 \h </w:instrText>
        </w:r>
        <w:r>
          <w:rPr>
            <w:noProof/>
          </w:rPr>
        </w:r>
      </w:ins>
      <w:r>
        <w:rPr>
          <w:noProof/>
        </w:rPr>
        <w:fldChar w:fldCharType="separate"/>
      </w:r>
      <w:ins w:id="877" w:author="Aleksander Hansen" w:date="2013-02-15T15:17:00Z">
        <w:r>
          <w:rPr>
            <w:noProof/>
          </w:rPr>
          <w:t>179</w:t>
        </w:r>
        <w:r>
          <w:rPr>
            <w:noProof/>
          </w:rPr>
          <w:fldChar w:fldCharType="end"/>
        </w:r>
      </w:ins>
    </w:p>
    <w:p w14:paraId="302882B3" w14:textId="77777777" w:rsidR="008D32BD" w:rsidRDefault="008D32BD">
      <w:pPr>
        <w:pStyle w:val="TOC2"/>
        <w:tabs>
          <w:tab w:val="right" w:leader="dot" w:pos="9080"/>
        </w:tabs>
        <w:rPr>
          <w:ins w:id="878" w:author="Aleksander Hansen" w:date="2013-02-15T15:17:00Z"/>
          <w:b w:val="0"/>
          <w:noProof/>
          <w:sz w:val="24"/>
          <w:szCs w:val="24"/>
          <w:lang w:eastAsia="ja-JP"/>
        </w:rPr>
      </w:pPr>
      <w:ins w:id="879" w:author="Aleksander Hansen" w:date="2013-02-15T15:17: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_Toc222561488 \h </w:instrText>
        </w:r>
        <w:r>
          <w:rPr>
            <w:noProof/>
          </w:rPr>
        </w:r>
      </w:ins>
      <w:r>
        <w:rPr>
          <w:noProof/>
        </w:rPr>
        <w:fldChar w:fldCharType="separate"/>
      </w:r>
      <w:ins w:id="880" w:author="Aleksander Hansen" w:date="2013-02-15T15:17:00Z">
        <w:r>
          <w:rPr>
            <w:noProof/>
          </w:rPr>
          <w:t>180</w:t>
        </w:r>
        <w:r>
          <w:rPr>
            <w:noProof/>
          </w:rPr>
          <w:fldChar w:fldCharType="end"/>
        </w:r>
      </w:ins>
    </w:p>
    <w:p w14:paraId="1D2ADC27" w14:textId="77777777" w:rsidR="008D32BD" w:rsidRDefault="008D32BD">
      <w:pPr>
        <w:pStyle w:val="TOC2"/>
        <w:tabs>
          <w:tab w:val="right" w:leader="dot" w:pos="9080"/>
        </w:tabs>
        <w:rPr>
          <w:ins w:id="881" w:author="Aleksander Hansen" w:date="2013-02-15T15:17:00Z"/>
          <w:b w:val="0"/>
          <w:noProof/>
          <w:sz w:val="24"/>
          <w:szCs w:val="24"/>
          <w:lang w:eastAsia="ja-JP"/>
        </w:rPr>
      </w:pPr>
      <w:ins w:id="882" w:author="Aleksander Hansen" w:date="2013-02-15T15:17: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_Toc222561489 \h </w:instrText>
        </w:r>
        <w:r>
          <w:rPr>
            <w:noProof/>
          </w:rPr>
        </w:r>
      </w:ins>
      <w:r>
        <w:rPr>
          <w:noProof/>
        </w:rPr>
        <w:fldChar w:fldCharType="separate"/>
      </w:r>
      <w:ins w:id="883" w:author="Aleksander Hansen" w:date="2013-02-15T15:17:00Z">
        <w:r>
          <w:rPr>
            <w:noProof/>
          </w:rPr>
          <w:t>180</w:t>
        </w:r>
        <w:r>
          <w:rPr>
            <w:noProof/>
          </w:rPr>
          <w:fldChar w:fldCharType="end"/>
        </w:r>
      </w:ins>
    </w:p>
    <w:p w14:paraId="104C96D1" w14:textId="77777777" w:rsidR="008D32BD" w:rsidRDefault="008D32BD">
      <w:pPr>
        <w:pStyle w:val="TOC2"/>
        <w:tabs>
          <w:tab w:val="right" w:leader="dot" w:pos="9080"/>
        </w:tabs>
        <w:rPr>
          <w:ins w:id="884" w:author="Aleksander Hansen" w:date="2013-02-15T15:17:00Z"/>
          <w:b w:val="0"/>
          <w:noProof/>
          <w:sz w:val="24"/>
          <w:szCs w:val="24"/>
          <w:lang w:eastAsia="ja-JP"/>
        </w:rPr>
      </w:pPr>
      <w:ins w:id="885" w:author="Aleksander Hansen" w:date="2013-02-15T15:17: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_Toc222561490 \h </w:instrText>
        </w:r>
        <w:r>
          <w:rPr>
            <w:noProof/>
          </w:rPr>
        </w:r>
      </w:ins>
      <w:r>
        <w:rPr>
          <w:noProof/>
        </w:rPr>
        <w:fldChar w:fldCharType="separate"/>
      </w:r>
      <w:ins w:id="886" w:author="Aleksander Hansen" w:date="2013-02-15T15:17:00Z">
        <w:r>
          <w:rPr>
            <w:noProof/>
          </w:rPr>
          <w:t>180</w:t>
        </w:r>
        <w:r>
          <w:rPr>
            <w:noProof/>
          </w:rPr>
          <w:fldChar w:fldCharType="end"/>
        </w:r>
      </w:ins>
    </w:p>
    <w:p w14:paraId="654290D0" w14:textId="77777777" w:rsidR="008D32BD" w:rsidRDefault="008D32BD">
      <w:pPr>
        <w:pStyle w:val="TOC3"/>
        <w:tabs>
          <w:tab w:val="right" w:leader="dot" w:pos="9080"/>
        </w:tabs>
        <w:rPr>
          <w:ins w:id="887" w:author="Aleksander Hansen" w:date="2013-02-15T15:17:00Z"/>
          <w:noProof/>
          <w:sz w:val="24"/>
          <w:szCs w:val="24"/>
          <w:lang w:eastAsia="ja-JP"/>
        </w:rPr>
      </w:pPr>
      <w:ins w:id="888" w:author="Aleksander Hansen" w:date="2013-02-15T15:17:00Z">
        <w:r w:rsidRPr="00C8533A">
          <w:rPr>
            <w:noProof/>
          </w:rPr>
          <w:t>Industrial ratings</w:t>
        </w:r>
        <w:r>
          <w:rPr>
            <w:noProof/>
          </w:rPr>
          <w:tab/>
        </w:r>
        <w:r>
          <w:rPr>
            <w:noProof/>
          </w:rPr>
          <w:fldChar w:fldCharType="begin"/>
        </w:r>
        <w:r>
          <w:rPr>
            <w:noProof/>
          </w:rPr>
          <w:instrText xml:space="preserve"> PAGEREF _Toc222561491 \h </w:instrText>
        </w:r>
        <w:r>
          <w:rPr>
            <w:noProof/>
          </w:rPr>
        </w:r>
      </w:ins>
      <w:r>
        <w:rPr>
          <w:noProof/>
        </w:rPr>
        <w:fldChar w:fldCharType="separate"/>
      </w:r>
      <w:ins w:id="889" w:author="Aleksander Hansen" w:date="2013-02-15T15:17:00Z">
        <w:r>
          <w:rPr>
            <w:noProof/>
          </w:rPr>
          <w:t>180</w:t>
        </w:r>
        <w:r>
          <w:rPr>
            <w:noProof/>
          </w:rPr>
          <w:fldChar w:fldCharType="end"/>
        </w:r>
      </w:ins>
    </w:p>
    <w:p w14:paraId="45BA60F1" w14:textId="77777777" w:rsidR="008D32BD" w:rsidRDefault="008D32BD">
      <w:pPr>
        <w:pStyle w:val="TOC3"/>
        <w:tabs>
          <w:tab w:val="right" w:leader="dot" w:pos="9080"/>
        </w:tabs>
        <w:rPr>
          <w:ins w:id="890" w:author="Aleksander Hansen" w:date="2013-02-15T15:17:00Z"/>
          <w:noProof/>
          <w:sz w:val="24"/>
          <w:szCs w:val="24"/>
          <w:lang w:eastAsia="ja-JP"/>
        </w:rPr>
      </w:pPr>
      <w:ins w:id="891" w:author="Aleksander Hansen" w:date="2013-02-15T15:17:00Z">
        <w:r w:rsidRPr="00C8533A">
          <w:rPr>
            <w:noProof/>
          </w:rPr>
          <w:t>Sovereign Debt</w:t>
        </w:r>
        <w:r>
          <w:rPr>
            <w:noProof/>
          </w:rPr>
          <w:t>:</w:t>
        </w:r>
        <w:r>
          <w:rPr>
            <w:noProof/>
          </w:rPr>
          <w:tab/>
        </w:r>
        <w:r>
          <w:rPr>
            <w:noProof/>
          </w:rPr>
          <w:fldChar w:fldCharType="begin"/>
        </w:r>
        <w:r>
          <w:rPr>
            <w:noProof/>
          </w:rPr>
          <w:instrText xml:space="preserve"> PAGEREF _Toc222561492 \h </w:instrText>
        </w:r>
        <w:r>
          <w:rPr>
            <w:noProof/>
          </w:rPr>
        </w:r>
      </w:ins>
      <w:r>
        <w:rPr>
          <w:noProof/>
        </w:rPr>
        <w:fldChar w:fldCharType="separate"/>
      </w:r>
      <w:ins w:id="892" w:author="Aleksander Hansen" w:date="2013-02-15T15:17:00Z">
        <w:r>
          <w:rPr>
            <w:noProof/>
          </w:rPr>
          <w:t>181</w:t>
        </w:r>
        <w:r>
          <w:rPr>
            <w:noProof/>
          </w:rPr>
          <w:fldChar w:fldCharType="end"/>
        </w:r>
      </w:ins>
    </w:p>
    <w:p w14:paraId="1A25CE2D" w14:textId="77777777" w:rsidR="008D32BD" w:rsidRDefault="008D32BD">
      <w:pPr>
        <w:pStyle w:val="TOC2"/>
        <w:tabs>
          <w:tab w:val="right" w:leader="dot" w:pos="9080"/>
        </w:tabs>
        <w:rPr>
          <w:ins w:id="893" w:author="Aleksander Hansen" w:date="2013-02-15T15:17:00Z"/>
          <w:b w:val="0"/>
          <w:noProof/>
          <w:sz w:val="24"/>
          <w:szCs w:val="24"/>
          <w:lang w:eastAsia="ja-JP"/>
        </w:rPr>
      </w:pPr>
      <w:ins w:id="894" w:author="Aleksander Hansen" w:date="2013-02-15T15:17:00Z">
        <w:r>
          <w:rPr>
            <w:noProof/>
          </w:rPr>
          <w:t>Discuss the ratings performance for corporate bonds</w:t>
        </w:r>
        <w:r>
          <w:rPr>
            <w:noProof/>
          </w:rPr>
          <w:tab/>
        </w:r>
        <w:r>
          <w:rPr>
            <w:noProof/>
          </w:rPr>
          <w:fldChar w:fldCharType="begin"/>
        </w:r>
        <w:r>
          <w:rPr>
            <w:noProof/>
          </w:rPr>
          <w:instrText xml:space="preserve"> PAGEREF _Toc222561493 \h </w:instrText>
        </w:r>
        <w:r>
          <w:rPr>
            <w:noProof/>
          </w:rPr>
        </w:r>
      </w:ins>
      <w:r>
        <w:rPr>
          <w:noProof/>
        </w:rPr>
        <w:fldChar w:fldCharType="separate"/>
      </w:r>
      <w:ins w:id="895" w:author="Aleksander Hansen" w:date="2013-02-15T15:17:00Z">
        <w:r>
          <w:rPr>
            <w:noProof/>
          </w:rPr>
          <w:t>181</w:t>
        </w:r>
        <w:r>
          <w:rPr>
            <w:noProof/>
          </w:rPr>
          <w:fldChar w:fldCharType="end"/>
        </w:r>
      </w:ins>
    </w:p>
    <w:p w14:paraId="376358E8" w14:textId="77777777" w:rsidR="008D32BD" w:rsidRDefault="008D32BD">
      <w:pPr>
        <w:pStyle w:val="TOC2"/>
        <w:tabs>
          <w:tab w:val="right" w:leader="dot" w:pos="9080"/>
        </w:tabs>
        <w:rPr>
          <w:ins w:id="896" w:author="Aleksander Hansen" w:date="2013-02-15T15:17:00Z"/>
          <w:b w:val="0"/>
          <w:noProof/>
          <w:sz w:val="24"/>
          <w:szCs w:val="24"/>
          <w:lang w:eastAsia="ja-JP"/>
        </w:rPr>
      </w:pPr>
      <w:ins w:id="897" w:author="Aleksander Hansen" w:date="2013-02-15T15:17: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_Toc222561494 \h </w:instrText>
        </w:r>
        <w:r>
          <w:rPr>
            <w:noProof/>
          </w:rPr>
        </w:r>
      </w:ins>
      <w:r>
        <w:rPr>
          <w:noProof/>
        </w:rPr>
        <w:fldChar w:fldCharType="separate"/>
      </w:r>
      <w:ins w:id="898" w:author="Aleksander Hansen" w:date="2013-02-15T15:17:00Z">
        <w:r>
          <w:rPr>
            <w:noProof/>
          </w:rPr>
          <w:t>182</w:t>
        </w:r>
        <w:r>
          <w:rPr>
            <w:noProof/>
          </w:rPr>
          <w:fldChar w:fldCharType="end"/>
        </w:r>
      </w:ins>
    </w:p>
    <w:p w14:paraId="79569DD6" w14:textId="77777777" w:rsidR="008D32BD" w:rsidRDefault="008D32BD">
      <w:pPr>
        <w:pStyle w:val="TOC2"/>
        <w:tabs>
          <w:tab w:val="right" w:leader="dot" w:pos="9080"/>
        </w:tabs>
        <w:rPr>
          <w:ins w:id="899" w:author="Aleksander Hansen" w:date="2013-02-15T15:17:00Z"/>
          <w:b w:val="0"/>
          <w:noProof/>
          <w:sz w:val="24"/>
          <w:szCs w:val="24"/>
          <w:lang w:eastAsia="ja-JP"/>
        </w:rPr>
      </w:pPr>
      <w:ins w:id="900" w:author="Aleksander Hansen" w:date="2013-02-15T15:17: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_Toc222561495 \h </w:instrText>
        </w:r>
        <w:r>
          <w:rPr>
            <w:noProof/>
          </w:rPr>
        </w:r>
      </w:ins>
      <w:r>
        <w:rPr>
          <w:noProof/>
        </w:rPr>
        <w:fldChar w:fldCharType="separate"/>
      </w:r>
      <w:ins w:id="901" w:author="Aleksander Hansen" w:date="2013-02-15T15:17:00Z">
        <w:r>
          <w:rPr>
            <w:noProof/>
          </w:rPr>
          <w:t>182</w:t>
        </w:r>
        <w:r>
          <w:rPr>
            <w:noProof/>
          </w:rPr>
          <w:fldChar w:fldCharType="end"/>
        </w:r>
      </w:ins>
    </w:p>
    <w:p w14:paraId="0AF2079E" w14:textId="77777777" w:rsidR="008D32BD" w:rsidRDefault="008D32BD">
      <w:pPr>
        <w:pStyle w:val="TOC2"/>
        <w:tabs>
          <w:tab w:val="right" w:leader="dot" w:pos="9080"/>
        </w:tabs>
        <w:rPr>
          <w:ins w:id="902" w:author="Aleksander Hansen" w:date="2013-02-15T15:17:00Z"/>
          <w:b w:val="0"/>
          <w:noProof/>
          <w:sz w:val="24"/>
          <w:szCs w:val="24"/>
          <w:lang w:eastAsia="ja-JP"/>
        </w:rPr>
      </w:pPr>
      <w:ins w:id="903" w:author="Aleksander Hansen" w:date="2013-02-15T15:17:00Z">
        <w:r>
          <w:rPr>
            <w:noProof/>
          </w:rPr>
          <w:t>Chapter Summary</w:t>
        </w:r>
        <w:r>
          <w:rPr>
            <w:noProof/>
          </w:rPr>
          <w:tab/>
        </w:r>
        <w:r>
          <w:rPr>
            <w:noProof/>
          </w:rPr>
          <w:fldChar w:fldCharType="begin"/>
        </w:r>
        <w:r>
          <w:rPr>
            <w:noProof/>
          </w:rPr>
          <w:instrText xml:space="preserve"> PAGEREF _Toc222561496 \h </w:instrText>
        </w:r>
        <w:r>
          <w:rPr>
            <w:noProof/>
          </w:rPr>
        </w:r>
      </w:ins>
      <w:r>
        <w:rPr>
          <w:noProof/>
        </w:rPr>
        <w:fldChar w:fldCharType="separate"/>
      </w:r>
      <w:ins w:id="904" w:author="Aleksander Hansen" w:date="2013-02-15T15:17:00Z">
        <w:r>
          <w:rPr>
            <w:noProof/>
          </w:rPr>
          <w:t>183</w:t>
        </w:r>
        <w:r>
          <w:rPr>
            <w:noProof/>
          </w:rPr>
          <w:fldChar w:fldCharType="end"/>
        </w:r>
      </w:ins>
    </w:p>
    <w:p w14:paraId="021AE908" w14:textId="77777777" w:rsidR="008D32BD" w:rsidRDefault="008D32BD">
      <w:pPr>
        <w:pStyle w:val="TOC2"/>
        <w:tabs>
          <w:tab w:val="right" w:leader="dot" w:pos="9080"/>
        </w:tabs>
        <w:rPr>
          <w:ins w:id="905" w:author="Aleksander Hansen" w:date="2013-02-15T15:17:00Z"/>
          <w:b w:val="0"/>
          <w:noProof/>
          <w:sz w:val="24"/>
          <w:szCs w:val="24"/>
          <w:lang w:eastAsia="ja-JP"/>
        </w:rPr>
      </w:pPr>
      <w:ins w:id="906" w:author="Aleksander Hansen" w:date="2013-02-15T15:17:00Z">
        <w:r>
          <w:rPr>
            <w:noProof/>
          </w:rPr>
          <w:t>Questions &amp; Answers</w:t>
        </w:r>
        <w:r>
          <w:rPr>
            <w:noProof/>
          </w:rPr>
          <w:tab/>
        </w:r>
        <w:r>
          <w:rPr>
            <w:noProof/>
          </w:rPr>
          <w:fldChar w:fldCharType="begin"/>
        </w:r>
        <w:r>
          <w:rPr>
            <w:noProof/>
          </w:rPr>
          <w:instrText xml:space="preserve"> PAGEREF _Toc222561497 \h </w:instrText>
        </w:r>
        <w:r>
          <w:rPr>
            <w:noProof/>
          </w:rPr>
        </w:r>
      </w:ins>
      <w:r>
        <w:rPr>
          <w:noProof/>
        </w:rPr>
        <w:fldChar w:fldCharType="separate"/>
      </w:r>
      <w:ins w:id="907" w:author="Aleksander Hansen" w:date="2013-02-15T15:17:00Z">
        <w:r>
          <w:rPr>
            <w:noProof/>
          </w:rPr>
          <w:t>184</w:t>
        </w:r>
        <w:r>
          <w:rPr>
            <w:noProof/>
          </w:rPr>
          <w:fldChar w:fldCharType="end"/>
        </w:r>
      </w:ins>
    </w:p>
    <w:p w14:paraId="5D6A86F6" w14:textId="77777777" w:rsidR="008D32BD" w:rsidRDefault="008D32BD">
      <w:pPr>
        <w:pStyle w:val="TOC3"/>
        <w:tabs>
          <w:tab w:val="right" w:leader="dot" w:pos="9080"/>
        </w:tabs>
        <w:rPr>
          <w:ins w:id="908" w:author="Aleksander Hansen" w:date="2013-02-15T15:17:00Z"/>
          <w:noProof/>
          <w:sz w:val="24"/>
          <w:szCs w:val="24"/>
          <w:lang w:eastAsia="ja-JP"/>
        </w:rPr>
      </w:pPr>
      <w:ins w:id="909" w:author="Aleksander Hansen" w:date="2013-02-15T15:17:00Z">
        <w:r>
          <w:rPr>
            <w:noProof/>
          </w:rPr>
          <w:t>Questions</w:t>
        </w:r>
        <w:r>
          <w:rPr>
            <w:noProof/>
          </w:rPr>
          <w:tab/>
        </w:r>
        <w:r>
          <w:rPr>
            <w:noProof/>
          </w:rPr>
          <w:fldChar w:fldCharType="begin"/>
        </w:r>
        <w:r>
          <w:rPr>
            <w:noProof/>
          </w:rPr>
          <w:instrText xml:space="preserve"> PAGEREF _Toc222561498 \h </w:instrText>
        </w:r>
        <w:r>
          <w:rPr>
            <w:noProof/>
          </w:rPr>
        </w:r>
      </w:ins>
      <w:r>
        <w:rPr>
          <w:noProof/>
        </w:rPr>
        <w:fldChar w:fldCharType="separate"/>
      </w:r>
      <w:ins w:id="910" w:author="Aleksander Hansen" w:date="2013-02-15T15:17:00Z">
        <w:r>
          <w:rPr>
            <w:noProof/>
          </w:rPr>
          <w:t>184</w:t>
        </w:r>
        <w:r>
          <w:rPr>
            <w:noProof/>
          </w:rPr>
          <w:fldChar w:fldCharType="end"/>
        </w:r>
      </w:ins>
    </w:p>
    <w:p w14:paraId="5AC867E8" w14:textId="77777777" w:rsidR="008D32BD" w:rsidRDefault="008D32BD">
      <w:pPr>
        <w:pStyle w:val="TOC3"/>
        <w:tabs>
          <w:tab w:val="right" w:leader="dot" w:pos="9080"/>
        </w:tabs>
        <w:rPr>
          <w:ins w:id="911" w:author="Aleksander Hansen" w:date="2013-02-15T15:17:00Z"/>
          <w:noProof/>
          <w:sz w:val="24"/>
          <w:szCs w:val="24"/>
          <w:lang w:eastAsia="ja-JP"/>
        </w:rPr>
      </w:pPr>
      <w:ins w:id="912" w:author="Aleksander Hansen" w:date="2013-02-15T15:17:00Z">
        <w:r>
          <w:rPr>
            <w:noProof/>
          </w:rPr>
          <w:t>Answers</w:t>
        </w:r>
        <w:r>
          <w:rPr>
            <w:noProof/>
          </w:rPr>
          <w:tab/>
        </w:r>
        <w:r>
          <w:rPr>
            <w:noProof/>
          </w:rPr>
          <w:fldChar w:fldCharType="begin"/>
        </w:r>
        <w:r>
          <w:rPr>
            <w:noProof/>
          </w:rPr>
          <w:instrText xml:space="preserve"> PAGEREF _Toc222561499 \h </w:instrText>
        </w:r>
        <w:r>
          <w:rPr>
            <w:noProof/>
          </w:rPr>
        </w:r>
      </w:ins>
      <w:r>
        <w:rPr>
          <w:noProof/>
        </w:rPr>
        <w:fldChar w:fldCharType="separate"/>
      </w:r>
      <w:ins w:id="913" w:author="Aleksander Hansen" w:date="2013-02-15T15:17:00Z">
        <w:r>
          <w:rPr>
            <w:noProof/>
          </w:rPr>
          <w:t>187</w:t>
        </w:r>
        <w:r>
          <w:rPr>
            <w:noProof/>
          </w:rPr>
          <w:fldChar w:fldCharType="end"/>
        </w:r>
      </w:ins>
    </w:p>
    <w:p w14:paraId="18D9714D" w14:textId="77777777" w:rsidR="008A686A" w:rsidDel="00BE5976" w:rsidRDefault="008A686A">
      <w:pPr>
        <w:pStyle w:val="TOC1"/>
        <w:tabs>
          <w:tab w:val="right" w:leader="dot" w:pos="9080"/>
        </w:tabs>
        <w:rPr>
          <w:del w:id="914" w:author="Aleksander Hansen" w:date="2013-02-09T16:27:00Z"/>
          <w:b w:val="0"/>
          <w:noProof/>
          <w:lang w:eastAsia="ja-JP"/>
        </w:rPr>
      </w:pPr>
      <w:del w:id="915"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916" w:author="Aleksander Hansen" w:date="2013-02-09T16:27:00Z"/>
          <w:b w:val="0"/>
          <w:noProof/>
          <w:sz w:val="24"/>
          <w:szCs w:val="24"/>
          <w:lang w:eastAsia="ja-JP"/>
        </w:rPr>
      </w:pPr>
      <w:del w:id="917"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918" w:author="Aleksander Hansen" w:date="2013-02-09T16:27:00Z"/>
          <w:noProof/>
          <w:sz w:val="24"/>
          <w:szCs w:val="24"/>
          <w:lang w:eastAsia="ja-JP"/>
        </w:rPr>
      </w:pPr>
      <w:del w:id="919"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920" w:author="Aleksander Hansen" w:date="2013-02-09T16:27:00Z"/>
          <w:noProof/>
          <w:sz w:val="24"/>
          <w:szCs w:val="24"/>
          <w:lang w:eastAsia="ja-JP"/>
        </w:rPr>
      </w:pPr>
      <w:del w:id="921"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922" w:author="Aleksander Hansen" w:date="2013-02-09T16:27:00Z"/>
          <w:b w:val="0"/>
          <w:noProof/>
          <w:sz w:val="24"/>
          <w:szCs w:val="24"/>
          <w:lang w:eastAsia="ja-JP"/>
        </w:rPr>
      </w:pPr>
      <w:del w:id="923"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924" w:author="Aleksander Hansen" w:date="2013-02-09T16:27:00Z"/>
          <w:b w:val="0"/>
          <w:noProof/>
          <w:sz w:val="24"/>
          <w:szCs w:val="24"/>
          <w:lang w:eastAsia="ja-JP"/>
        </w:rPr>
      </w:pPr>
      <w:del w:id="925"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926" w:author="Aleksander Hansen" w:date="2013-02-09T16:27:00Z"/>
          <w:b w:val="0"/>
          <w:noProof/>
          <w:sz w:val="24"/>
          <w:szCs w:val="24"/>
          <w:lang w:eastAsia="ja-JP"/>
        </w:rPr>
      </w:pPr>
      <w:del w:id="927"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928" w:author="Aleksander Hansen" w:date="2013-02-09T16:27:00Z"/>
          <w:noProof/>
          <w:sz w:val="24"/>
          <w:szCs w:val="24"/>
          <w:lang w:eastAsia="ja-JP"/>
        </w:rPr>
      </w:pPr>
      <w:del w:id="929"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930" w:author="Aleksander Hansen" w:date="2013-02-09T16:27:00Z"/>
          <w:b w:val="0"/>
          <w:noProof/>
          <w:sz w:val="24"/>
          <w:szCs w:val="24"/>
          <w:lang w:eastAsia="ja-JP"/>
        </w:rPr>
      </w:pPr>
      <w:del w:id="931"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932" w:author="Aleksander Hansen" w:date="2013-02-09T16:27:00Z"/>
          <w:noProof/>
          <w:sz w:val="24"/>
          <w:szCs w:val="24"/>
          <w:lang w:eastAsia="ja-JP"/>
        </w:rPr>
      </w:pPr>
      <w:del w:id="933"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934" w:author="Aleksander Hansen" w:date="2013-02-09T16:27:00Z"/>
          <w:noProof/>
          <w:sz w:val="24"/>
          <w:szCs w:val="24"/>
          <w:lang w:eastAsia="ja-JP"/>
        </w:rPr>
      </w:pPr>
      <w:del w:id="935"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936" w:author="Aleksander Hansen" w:date="2013-02-09T16:27:00Z"/>
          <w:b w:val="0"/>
          <w:noProof/>
          <w:sz w:val="24"/>
          <w:szCs w:val="24"/>
          <w:lang w:eastAsia="ja-JP"/>
        </w:rPr>
      </w:pPr>
      <w:del w:id="937"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938" w:author="Aleksander Hansen" w:date="2013-02-09T16:27:00Z"/>
          <w:b w:val="0"/>
          <w:noProof/>
          <w:sz w:val="24"/>
          <w:szCs w:val="24"/>
          <w:lang w:eastAsia="ja-JP"/>
        </w:rPr>
      </w:pPr>
      <w:del w:id="939"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940" w:author="Aleksander Hansen" w:date="2013-02-09T16:27:00Z"/>
          <w:noProof/>
          <w:sz w:val="24"/>
          <w:szCs w:val="24"/>
          <w:lang w:eastAsia="ja-JP"/>
        </w:rPr>
      </w:pPr>
      <w:del w:id="941"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942" w:author="Aleksander Hansen" w:date="2013-02-09T16:27:00Z"/>
          <w:b w:val="0"/>
          <w:noProof/>
          <w:sz w:val="24"/>
          <w:szCs w:val="24"/>
          <w:lang w:eastAsia="ja-JP"/>
        </w:rPr>
      </w:pPr>
      <w:del w:id="943"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944" w:author="Aleksander Hansen" w:date="2013-02-09T16:27:00Z"/>
          <w:noProof/>
          <w:sz w:val="24"/>
          <w:szCs w:val="24"/>
          <w:lang w:eastAsia="ja-JP"/>
        </w:rPr>
      </w:pPr>
      <w:del w:id="945"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946" w:author="Aleksander Hansen" w:date="2013-02-09T16:27:00Z"/>
          <w:noProof/>
          <w:sz w:val="24"/>
          <w:szCs w:val="24"/>
          <w:lang w:eastAsia="ja-JP"/>
        </w:rPr>
      </w:pPr>
      <w:del w:id="947"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948" w:author="Aleksander Hansen" w:date="2013-02-09T16:27:00Z"/>
          <w:b w:val="0"/>
          <w:noProof/>
          <w:lang w:eastAsia="ja-JP"/>
        </w:rPr>
      </w:pPr>
      <w:del w:id="949"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950" w:author="Aleksander Hansen" w:date="2013-02-09T16:27:00Z"/>
          <w:b w:val="0"/>
          <w:noProof/>
          <w:sz w:val="24"/>
          <w:szCs w:val="24"/>
          <w:lang w:eastAsia="ja-JP"/>
        </w:rPr>
      </w:pPr>
      <w:del w:id="951"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952" w:author="Aleksander Hansen" w:date="2013-02-09T16:27:00Z"/>
          <w:noProof/>
          <w:sz w:val="24"/>
          <w:szCs w:val="24"/>
          <w:lang w:eastAsia="ja-JP"/>
        </w:rPr>
      </w:pPr>
      <w:del w:id="953"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954" w:author="Aleksander Hansen" w:date="2013-02-09T16:27:00Z"/>
          <w:noProof/>
          <w:sz w:val="24"/>
          <w:szCs w:val="24"/>
          <w:lang w:eastAsia="ja-JP"/>
        </w:rPr>
      </w:pPr>
      <w:del w:id="955"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956" w:author="Aleksander Hansen" w:date="2013-02-09T16:27:00Z"/>
          <w:b w:val="0"/>
          <w:noProof/>
          <w:sz w:val="24"/>
          <w:szCs w:val="24"/>
          <w:lang w:eastAsia="ja-JP"/>
        </w:rPr>
      </w:pPr>
      <w:del w:id="957"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958" w:author="Aleksander Hansen" w:date="2013-02-09T16:27:00Z"/>
          <w:b w:val="0"/>
          <w:noProof/>
          <w:sz w:val="24"/>
          <w:szCs w:val="24"/>
          <w:lang w:eastAsia="ja-JP"/>
        </w:rPr>
      </w:pPr>
      <w:del w:id="959"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960" w:author="Aleksander Hansen" w:date="2013-02-09T16:27:00Z"/>
          <w:noProof/>
          <w:sz w:val="24"/>
          <w:szCs w:val="24"/>
          <w:lang w:eastAsia="ja-JP"/>
        </w:rPr>
      </w:pPr>
      <w:del w:id="961"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962" w:author="Aleksander Hansen" w:date="2013-02-09T16:27:00Z"/>
          <w:b w:val="0"/>
          <w:noProof/>
          <w:sz w:val="24"/>
          <w:szCs w:val="24"/>
          <w:lang w:eastAsia="ja-JP"/>
        </w:rPr>
      </w:pPr>
      <w:del w:id="963"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964" w:author="Aleksander Hansen" w:date="2013-02-09T16:27:00Z"/>
          <w:b w:val="0"/>
          <w:noProof/>
          <w:sz w:val="24"/>
          <w:szCs w:val="24"/>
          <w:lang w:eastAsia="ja-JP"/>
        </w:rPr>
      </w:pPr>
      <w:del w:id="965"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966" w:author="Aleksander Hansen" w:date="2013-02-09T16:27:00Z"/>
          <w:noProof/>
          <w:sz w:val="24"/>
          <w:szCs w:val="24"/>
          <w:lang w:eastAsia="ja-JP"/>
        </w:rPr>
      </w:pPr>
      <w:del w:id="967"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968" w:author="Aleksander Hansen" w:date="2013-02-09T16:27:00Z"/>
          <w:b w:val="0"/>
          <w:noProof/>
          <w:sz w:val="24"/>
          <w:szCs w:val="24"/>
          <w:lang w:eastAsia="ja-JP"/>
        </w:rPr>
      </w:pPr>
      <w:del w:id="969"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970" w:author="Aleksander Hansen" w:date="2013-02-09T16:27:00Z"/>
          <w:b w:val="0"/>
          <w:noProof/>
          <w:sz w:val="24"/>
          <w:szCs w:val="24"/>
          <w:lang w:eastAsia="ja-JP"/>
        </w:rPr>
      </w:pPr>
      <w:del w:id="971"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972" w:author="Aleksander Hansen" w:date="2013-02-09T16:27:00Z"/>
          <w:b w:val="0"/>
          <w:noProof/>
          <w:sz w:val="24"/>
          <w:szCs w:val="24"/>
          <w:lang w:eastAsia="ja-JP"/>
        </w:rPr>
      </w:pPr>
      <w:del w:id="973"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974" w:author="Aleksander Hansen" w:date="2013-02-09T16:27:00Z"/>
          <w:b w:val="0"/>
          <w:noProof/>
          <w:sz w:val="24"/>
          <w:szCs w:val="24"/>
          <w:lang w:eastAsia="ja-JP"/>
        </w:rPr>
      </w:pPr>
      <w:del w:id="975"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976" w:author="Aleksander Hansen" w:date="2013-02-09T16:27:00Z"/>
          <w:b w:val="0"/>
          <w:noProof/>
          <w:sz w:val="24"/>
          <w:szCs w:val="24"/>
          <w:lang w:eastAsia="ja-JP"/>
        </w:rPr>
      </w:pPr>
      <w:del w:id="977"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978" w:author="Aleksander Hansen" w:date="2013-02-09T16:27:00Z"/>
          <w:noProof/>
          <w:sz w:val="24"/>
          <w:szCs w:val="24"/>
          <w:lang w:eastAsia="ja-JP"/>
        </w:rPr>
      </w:pPr>
      <w:del w:id="979"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980" w:author="Aleksander Hansen" w:date="2013-02-09T16:27:00Z"/>
          <w:noProof/>
          <w:sz w:val="24"/>
          <w:szCs w:val="24"/>
          <w:lang w:eastAsia="ja-JP"/>
        </w:rPr>
      </w:pPr>
      <w:del w:id="981"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982" w:author="Aleksander Hansen" w:date="2013-02-09T16:27:00Z"/>
          <w:b w:val="0"/>
          <w:noProof/>
          <w:lang w:eastAsia="ja-JP"/>
        </w:rPr>
      </w:pPr>
      <w:del w:id="983"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984" w:author="Aleksander Hansen" w:date="2013-02-09T16:27:00Z"/>
          <w:b w:val="0"/>
          <w:noProof/>
          <w:sz w:val="24"/>
          <w:szCs w:val="24"/>
          <w:lang w:eastAsia="ja-JP"/>
        </w:rPr>
      </w:pPr>
      <w:del w:id="985"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986" w:author="Aleksander Hansen" w:date="2013-02-09T16:27:00Z"/>
          <w:noProof/>
          <w:sz w:val="24"/>
          <w:szCs w:val="24"/>
          <w:lang w:eastAsia="ja-JP"/>
        </w:rPr>
      </w:pPr>
      <w:del w:id="987"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988" w:author="Aleksander Hansen" w:date="2013-02-09T16:27:00Z"/>
          <w:b w:val="0"/>
          <w:noProof/>
          <w:sz w:val="24"/>
          <w:szCs w:val="24"/>
          <w:lang w:eastAsia="ja-JP"/>
        </w:rPr>
      </w:pPr>
      <w:del w:id="989"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990" w:author="Aleksander Hansen" w:date="2013-02-09T16:27:00Z"/>
          <w:noProof/>
          <w:sz w:val="24"/>
          <w:szCs w:val="24"/>
          <w:lang w:eastAsia="ja-JP"/>
        </w:rPr>
      </w:pPr>
      <w:del w:id="991"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992" w:author="Aleksander Hansen" w:date="2013-02-09T16:27:00Z"/>
          <w:noProof/>
          <w:sz w:val="24"/>
          <w:szCs w:val="24"/>
          <w:lang w:eastAsia="ja-JP"/>
        </w:rPr>
      </w:pPr>
      <w:del w:id="993"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994" w:author="Aleksander Hansen" w:date="2013-02-09T16:27:00Z"/>
          <w:b w:val="0"/>
          <w:noProof/>
          <w:sz w:val="24"/>
          <w:szCs w:val="24"/>
          <w:lang w:eastAsia="ja-JP"/>
        </w:rPr>
      </w:pPr>
      <w:del w:id="995"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996" w:author="Aleksander Hansen" w:date="2013-02-09T16:27:00Z"/>
          <w:noProof/>
          <w:sz w:val="24"/>
          <w:szCs w:val="24"/>
          <w:lang w:eastAsia="ja-JP"/>
        </w:rPr>
      </w:pPr>
      <w:del w:id="997"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998" w:author="Aleksander Hansen" w:date="2013-02-09T16:27:00Z"/>
          <w:noProof/>
          <w:sz w:val="24"/>
          <w:szCs w:val="24"/>
          <w:lang w:eastAsia="ja-JP"/>
        </w:rPr>
      </w:pPr>
      <w:del w:id="999"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1000" w:author="Aleksander Hansen" w:date="2013-02-09T16:27:00Z"/>
          <w:noProof/>
          <w:sz w:val="24"/>
          <w:szCs w:val="24"/>
          <w:lang w:eastAsia="ja-JP"/>
        </w:rPr>
      </w:pPr>
      <w:del w:id="1001"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1002" w:author="Aleksander Hansen" w:date="2013-02-09T16:27:00Z"/>
          <w:b w:val="0"/>
          <w:noProof/>
          <w:sz w:val="24"/>
          <w:szCs w:val="24"/>
          <w:lang w:eastAsia="ja-JP"/>
        </w:rPr>
      </w:pPr>
      <w:del w:id="1003"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1004" w:author="Aleksander Hansen" w:date="2013-02-09T16:27:00Z"/>
          <w:noProof/>
          <w:sz w:val="24"/>
          <w:szCs w:val="24"/>
          <w:lang w:eastAsia="ja-JP"/>
        </w:rPr>
      </w:pPr>
      <w:del w:id="1005"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1006" w:author="Aleksander Hansen" w:date="2013-02-09T16:27:00Z"/>
          <w:noProof/>
          <w:sz w:val="24"/>
          <w:szCs w:val="24"/>
          <w:lang w:eastAsia="ja-JP"/>
        </w:rPr>
      </w:pPr>
      <w:del w:id="1007"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1008" w:author="Aleksander Hansen" w:date="2013-02-09T16:27:00Z"/>
          <w:b w:val="0"/>
          <w:noProof/>
          <w:sz w:val="24"/>
          <w:szCs w:val="24"/>
          <w:lang w:eastAsia="ja-JP"/>
        </w:rPr>
      </w:pPr>
      <w:del w:id="1009"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1010" w:author="Aleksander Hansen" w:date="2013-02-09T16:27:00Z"/>
          <w:b w:val="0"/>
          <w:noProof/>
          <w:sz w:val="24"/>
          <w:szCs w:val="24"/>
          <w:lang w:eastAsia="ja-JP"/>
        </w:rPr>
      </w:pPr>
      <w:del w:id="1011"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1012" w:author="Aleksander Hansen" w:date="2013-02-09T16:27:00Z"/>
          <w:b w:val="0"/>
          <w:noProof/>
          <w:sz w:val="24"/>
          <w:szCs w:val="24"/>
          <w:lang w:eastAsia="ja-JP"/>
        </w:rPr>
      </w:pPr>
      <w:del w:id="1013"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1014" w:author="Aleksander Hansen" w:date="2013-02-09T16:27:00Z"/>
          <w:b w:val="0"/>
          <w:noProof/>
          <w:sz w:val="24"/>
          <w:szCs w:val="24"/>
          <w:lang w:eastAsia="ja-JP"/>
        </w:rPr>
      </w:pPr>
      <w:del w:id="1015"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1016" w:author="Aleksander Hansen" w:date="2013-02-09T16:27:00Z"/>
          <w:noProof/>
          <w:sz w:val="24"/>
          <w:szCs w:val="24"/>
          <w:lang w:eastAsia="ja-JP"/>
        </w:rPr>
      </w:pPr>
      <w:del w:id="1017"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1018" w:author="Aleksander Hansen" w:date="2013-02-09T16:27:00Z"/>
          <w:noProof/>
          <w:sz w:val="24"/>
          <w:szCs w:val="24"/>
          <w:lang w:eastAsia="ja-JP"/>
        </w:rPr>
      </w:pPr>
      <w:del w:id="1019"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1020" w:author="Aleksander Hansen" w:date="2013-02-09T16:27:00Z"/>
          <w:b w:val="0"/>
          <w:noProof/>
          <w:lang w:eastAsia="ja-JP"/>
        </w:rPr>
      </w:pPr>
      <w:del w:id="1021"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1022" w:author="Aleksander Hansen" w:date="2013-02-09T16:27:00Z"/>
          <w:b w:val="0"/>
          <w:noProof/>
          <w:sz w:val="24"/>
          <w:szCs w:val="24"/>
          <w:lang w:eastAsia="ja-JP"/>
        </w:rPr>
      </w:pPr>
      <w:del w:id="1023"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1024" w:author="Aleksander Hansen" w:date="2013-02-09T16:27:00Z"/>
          <w:noProof/>
          <w:sz w:val="24"/>
          <w:szCs w:val="24"/>
          <w:lang w:eastAsia="ja-JP"/>
        </w:rPr>
      </w:pPr>
      <w:del w:id="1025"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1026" w:author="Aleksander Hansen" w:date="2013-02-09T16:27:00Z"/>
          <w:noProof/>
          <w:sz w:val="24"/>
          <w:szCs w:val="24"/>
          <w:lang w:eastAsia="ja-JP"/>
        </w:rPr>
      </w:pPr>
      <w:del w:id="1027"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1028" w:author="Aleksander Hansen" w:date="2013-02-09T16:27:00Z"/>
          <w:noProof/>
          <w:sz w:val="24"/>
          <w:szCs w:val="24"/>
          <w:lang w:eastAsia="ja-JP"/>
        </w:rPr>
      </w:pPr>
      <w:del w:id="1029"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1030" w:author="Aleksander Hansen" w:date="2013-02-09T16:27:00Z"/>
          <w:noProof/>
          <w:sz w:val="24"/>
          <w:szCs w:val="24"/>
          <w:lang w:eastAsia="ja-JP"/>
        </w:rPr>
      </w:pPr>
      <w:del w:id="1031"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1032" w:author="Aleksander Hansen" w:date="2013-02-09T16:27:00Z"/>
          <w:b w:val="0"/>
          <w:noProof/>
          <w:sz w:val="24"/>
          <w:szCs w:val="24"/>
          <w:lang w:eastAsia="ja-JP"/>
        </w:rPr>
      </w:pPr>
      <w:del w:id="1033"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1034" w:author="Aleksander Hansen" w:date="2013-02-09T16:27:00Z"/>
          <w:noProof/>
          <w:sz w:val="24"/>
          <w:szCs w:val="24"/>
          <w:lang w:eastAsia="ja-JP"/>
        </w:rPr>
      </w:pPr>
      <w:del w:id="1035"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1036" w:author="Aleksander Hansen" w:date="2013-02-09T16:27:00Z"/>
          <w:noProof/>
          <w:sz w:val="24"/>
          <w:szCs w:val="24"/>
          <w:lang w:eastAsia="ja-JP"/>
        </w:rPr>
      </w:pPr>
      <w:del w:id="1037"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1038" w:author="Aleksander Hansen" w:date="2013-02-09T16:27:00Z"/>
          <w:noProof/>
          <w:sz w:val="24"/>
          <w:szCs w:val="24"/>
          <w:lang w:eastAsia="ja-JP"/>
        </w:rPr>
      </w:pPr>
      <w:del w:id="1039"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1040" w:author="Aleksander Hansen" w:date="2013-02-09T16:27:00Z"/>
          <w:b w:val="0"/>
          <w:noProof/>
          <w:sz w:val="24"/>
          <w:szCs w:val="24"/>
          <w:lang w:eastAsia="ja-JP"/>
        </w:rPr>
      </w:pPr>
      <w:del w:id="1041"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1042" w:author="Aleksander Hansen" w:date="2013-02-09T16:27:00Z"/>
          <w:b w:val="0"/>
          <w:noProof/>
          <w:sz w:val="24"/>
          <w:szCs w:val="24"/>
          <w:lang w:eastAsia="ja-JP"/>
        </w:rPr>
      </w:pPr>
      <w:del w:id="1043"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1044" w:author="Aleksander Hansen" w:date="2013-02-09T16:27:00Z"/>
          <w:b w:val="0"/>
          <w:noProof/>
          <w:sz w:val="24"/>
          <w:szCs w:val="24"/>
          <w:lang w:eastAsia="ja-JP"/>
        </w:rPr>
      </w:pPr>
      <w:del w:id="1045"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1046" w:author="Aleksander Hansen" w:date="2013-02-09T16:27:00Z"/>
          <w:b w:val="0"/>
          <w:noProof/>
          <w:sz w:val="24"/>
          <w:szCs w:val="24"/>
          <w:lang w:eastAsia="ja-JP"/>
        </w:rPr>
      </w:pPr>
      <w:del w:id="1047"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1048" w:author="Aleksander Hansen" w:date="2013-02-09T16:27:00Z"/>
          <w:noProof/>
          <w:sz w:val="24"/>
          <w:szCs w:val="24"/>
          <w:lang w:eastAsia="ja-JP"/>
        </w:rPr>
      </w:pPr>
      <w:del w:id="1049"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1050" w:author="Aleksander Hansen" w:date="2013-02-09T16:27:00Z"/>
          <w:noProof/>
          <w:sz w:val="24"/>
          <w:szCs w:val="24"/>
          <w:lang w:eastAsia="ja-JP"/>
        </w:rPr>
      </w:pPr>
      <w:del w:id="1051"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1052" w:author="Aleksander Hansen" w:date="2013-02-09T16:27:00Z"/>
          <w:b w:val="0"/>
          <w:noProof/>
          <w:lang w:eastAsia="ja-JP"/>
        </w:rPr>
      </w:pPr>
      <w:del w:id="1053"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1054" w:author="Aleksander Hansen" w:date="2013-02-09T16:27:00Z"/>
          <w:b w:val="0"/>
          <w:noProof/>
          <w:sz w:val="24"/>
          <w:szCs w:val="24"/>
          <w:lang w:eastAsia="ja-JP"/>
        </w:rPr>
      </w:pPr>
      <w:del w:id="1055"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1056" w:author="Aleksander Hansen" w:date="2013-02-09T16:27:00Z"/>
          <w:b w:val="0"/>
          <w:noProof/>
          <w:sz w:val="24"/>
          <w:szCs w:val="24"/>
          <w:lang w:eastAsia="ja-JP"/>
        </w:rPr>
      </w:pPr>
      <w:del w:id="1057"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1058" w:author="Aleksander Hansen" w:date="2013-02-09T16:27:00Z"/>
          <w:b w:val="0"/>
          <w:noProof/>
          <w:sz w:val="24"/>
          <w:szCs w:val="24"/>
          <w:lang w:eastAsia="ja-JP"/>
        </w:rPr>
      </w:pPr>
      <w:del w:id="1059"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1060" w:author="Aleksander Hansen" w:date="2013-02-09T16:27:00Z"/>
          <w:noProof/>
          <w:sz w:val="24"/>
          <w:szCs w:val="24"/>
          <w:lang w:eastAsia="ja-JP"/>
        </w:rPr>
      </w:pPr>
      <w:del w:id="1061"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1062" w:author="Aleksander Hansen" w:date="2013-02-09T16:27:00Z"/>
          <w:noProof/>
          <w:sz w:val="24"/>
          <w:szCs w:val="24"/>
          <w:lang w:eastAsia="ja-JP"/>
        </w:rPr>
      </w:pPr>
      <w:del w:id="1063"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1064" w:author="Aleksander Hansen" w:date="2013-02-09T16:27:00Z"/>
          <w:b w:val="0"/>
          <w:noProof/>
          <w:sz w:val="24"/>
          <w:szCs w:val="24"/>
          <w:lang w:eastAsia="ja-JP"/>
        </w:rPr>
      </w:pPr>
      <w:del w:id="1065"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1066" w:author="Aleksander Hansen" w:date="2013-02-09T16:27:00Z"/>
          <w:b w:val="0"/>
          <w:noProof/>
          <w:sz w:val="24"/>
          <w:szCs w:val="24"/>
          <w:lang w:eastAsia="ja-JP"/>
        </w:rPr>
      </w:pPr>
      <w:del w:id="1067"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1068" w:author="Aleksander Hansen" w:date="2013-02-09T16:27:00Z"/>
          <w:b w:val="0"/>
          <w:noProof/>
          <w:sz w:val="24"/>
          <w:szCs w:val="24"/>
          <w:lang w:eastAsia="ja-JP"/>
        </w:rPr>
      </w:pPr>
      <w:del w:id="1069"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1070" w:author="Aleksander Hansen" w:date="2013-02-09T16:27:00Z"/>
          <w:b w:val="0"/>
          <w:noProof/>
          <w:sz w:val="24"/>
          <w:szCs w:val="24"/>
          <w:lang w:eastAsia="ja-JP"/>
        </w:rPr>
      </w:pPr>
      <w:del w:id="1071"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1072" w:author="Aleksander Hansen" w:date="2013-02-09T16:27:00Z"/>
          <w:b w:val="0"/>
          <w:noProof/>
          <w:sz w:val="24"/>
          <w:szCs w:val="24"/>
          <w:lang w:eastAsia="ja-JP"/>
        </w:rPr>
      </w:pPr>
      <w:del w:id="1073"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1074" w:author="Aleksander Hansen" w:date="2013-02-09T16:27:00Z"/>
          <w:noProof/>
          <w:sz w:val="24"/>
          <w:szCs w:val="24"/>
          <w:lang w:eastAsia="ja-JP"/>
        </w:rPr>
      </w:pPr>
      <w:del w:id="1075"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1076" w:author="Aleksander Hansen" w:date="2013-02-09T16:27:00Z"/>
          <w:noProof/>
          <w:sz w:val="24"/>
          <w:szCs w:val="24"/>
          <w:lang w:eastAsia="ja-JP"/>
        </w:rPr>
      </w:pPr>
      <w:del w:id="1077"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1078" w:author="Aleksander Hansen" w:date="2013-02-09T16:27:00Z"/>
          <w:b w:val="0"/>
          <w:noProof/>
          <w:sz w:val="24"/>
          <w:szCs w:val="24"/>
          <w:lang w:eastAsia="ja-JP"/>
        </w:rPr>
      </w:pPr>
      <w:del w:id="1079"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1080" w:author="Aleksander Hansen" w:date="2013-02-09T16:27:00Z"/>
          <w:noProof/>
          <w:sz w:val="24"/>
          <w:szCs w:val="24"/>
          <w:lang w:eastAsia="ja-JP"/>
        </w:rPr>
      </w:pPr>
      <w:del w:id="1081"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1082" w:author="Aleksander Hansen" w:date="2013-02-09T16:27:00Z"/>
          <w:noProof/>
          <w:sz w:val="24"/>
          <w:szCs w:val="24"/>
          <w:lang w:eastAsia="ja-JP"/>
        </w:rPr>
      </w:pPr>
      <w:del w:id="1083"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1084" w:author="Aleksander Hansen" w:date="2013-02-09T16:27:00Z"/>
          <w:noProof/>
          <w:sz w:val="24"/>
          <w:szCs w:val="24"/>
          <w:lang w:eastAsia="ja-JP"/>
        </w:rPr>
      </w:pPr>
      <w:del w:id="1085"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1086" w:author="Aleksander Hansen" w:date="2013-02-09T16:27:00Z"/>
          <w:b w:val="0"/>
          <w:noProof/>
          <w:sz w:val="24"/>
          <w:szCs w:val="24"/>
          <w:lang w:eastAsia="ja-JP"/>
        </w:rPr>
      </w:pPr>
      <w:del w:id="1087"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1088" w:author="Aleksander Hansen" w:date="2013-02-09T16:27:00Z"/>
          <w:noProof/>
          <w:sz w:val="24"/>
          <w:szCs w:val="24"/>
          <w:lang w:eastAsia="ja-JP"/>
        </w:rPr>
      </w:pPr>
      <w:del w:id="1089"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1090" w:author="Aleksander Hansen" w:date="2013-02-09T16:27:00Z"/>
          <w:noProof/>
          <w:sz w:val="24"/>
          <w:szCs w:val="24"/>
          <w:lang w:eastAsia="ja-JP"/>
        </w:rPr>
      </w:pPr>
      <w:del w:id="1091"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1092" w:author="Aleksander Hansen" w:date="2013-02-09T16:27:00Z"/>
          <w:b w:val="0"/>
          <w:noProof/>
          <w:lang w:eastAsia="ja-JP"/>
        </w:rPr>
      </w:pPr>
      <w:del w:id="1093"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1094" w:author="Aleksander Hansen" w:date="2013-02-09T16:27:00Z"/>
          <w:b w:val="0"/>
          <w:noProof/>
          <w:sz w:val="24"/>
          <w:szCs w:val="24"/>
          <w:lang w:eastAsia="ja-JP"/>
        </w:rPr>
      </w:pPr>
      <w:del w:id="1095"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1096" w:author="Aleksander Hansen" w:date="2013-02-09T16:27:00Z"/>
          <w:b w:val="0"/>
          <w:noProof/>
          <w:sz w:val="24"/>
          <w:szCs w:val="24"/>
          <w:lang w:eastAsia="ja-JP"/>
        </w:rPr>
      </w:pPr>
      <w:del w:id="1097"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1098" w:author="Aleksander Hansen" w:date="2013-02-09T16:27:00Z"/>
          <w:b w:val="0"/>
          <w:noProof/>
          <w:sz w:val="24"/>
          <w:szCs w:val="24"/>
          <w:lang w:eastAsia="ja-JP"/>
        </w:rPr>
      </w:pPr>
      <w:del w:id="1099"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1100" w:author="Aleksander Hansen" w:date="2013-02-09T16:27:00Z"/>
          <w:b w:val="0"/>
          <w:noProof/>
          <w:sz w:val="24"/>
          <w:szCs w:val="24"/>
          <w:lang w:eastAsia="ja-JP"/>
        </w:rPr>
      </w:pPr>
      <w:del w:id="1101"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1102" w:author="Aleksander Hansen" w:date="2013-02-09T16:27:00Z"/>
          <w:b w:val="0"/>
          <w:noProof/>
          <w:sz w:val="24"/>
          <w:szCs w:val="24"/>
          <w:lang w:eastAsia="ja-JP"/>
        </w:rPr>
      </w:pPr>
      <w:del w:id="1103"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1104" w:author="Aleksander Hansen" w:date="2013-02-09T16:27:00Z"/>
          <w:b w:val="0"/>
          <w:noProof/>
          <w:sz w:val="24"/>
          <w:szCs w:val="24"/>
          <w:lang w:eastAsia="ja-JP"/>
        </w:rPr>
      </w:pPr>
      <w:del w:id="1105"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1106" w:author="Aleksander Hansen" w:date="2013-02-09T16:27:00Z"/>
          <w:b w:val="0"/>
          <w:noProof/>
          <w:sz w:val="24"/>
          <w:szCs w:val="24"/>
          <w:lang w:eastAsia="ja-JP"/>
        </w:rPr>
      </w:pPr>
      <w:del w:id="1107"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108" w:author="Aleksander Hansen" w:date="2013-02-09T16:27:00Z"/>
          <w:b w:val="0"/>
          <w:noProof/>
          <w:sz w:val="24"/>
          <w:szCs w:val="24"/>
          <w:lang w:eastAsia="ja-JP"/>
        </w:rPr>
      </w:pPr>
      <w:del w:id="1109"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110" w:author="Aleksander Hansen" w:date="2013-02-09T16:27:00Z"/>
          <w:b w:val="0"/>
          <w:noProof/>
          <w:sz w:val="24"/>
          <w:szCs w:val="24"/>
          <w:lang w:eastAsia="ja-JP"/>
        </w:rPr>
      </w:pPr>
      <w:del w:id="1111"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112" w:author="Aleksander Hansen" w:date="2013-02-09T16:27:00Z"/>
          <w:noProof/>
          <w:sz w:val="24"/>
          <w:szCs w:val="24"/>
          <w:lang w:eastAsia="ja-JP"/>
        </w:rPr>
      </w:pPr>
      <w:del w:id="1113"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114" w:author="Aleksander Hansen" w:date="2013-02-09T16:27:00Z"/>
          <w:noProof/>
          <w:sz w:val="24"/>
          <w:szCs w:val="24"/>
          <w:lang w:eastAsia="ja-JP"/>
        </w:rPr>
      </w:pPr>
      <w:del w:id="1115"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116" w:author="Aleksander Hansen" w:date="2013-02-09T16:27:00Z"/>
          <w:b w:val="0"/>
          <w:noProof/>
          <w:lang w:eastAsia="ja-JP"/>
        </w:rPr>
      </w:pPr>
      <w:del w:id="1117"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118" w:author="Aleksander Hansen" w:date="2013-02-09T16:27:00Z"/>
          <w:b w:val="0"/>
          <w:noProof/>
          <w:sz w:val="24"/>
          <w:szCs w:val="24"/>
          <w:lang w:eastAsia="ja-JP"/>
        </w:rPr>
      </w:pPr>
      <w:del w:id="1119"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120" w:author="Aleksander Hansen" w:date="2013-02-09T16:27:00Z"/>
          <w:b w:val="0"/>
          <w:noProof/>
          <w:sz w:val="24"/>
          <w:szCs w:val="24"/>
          <w:lang w:eastAsia="ja-JP"/>
        </w:rPr>
      </w:pPr>
      <w:del w:id="1121"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122" w:author="Aleksander Hansen" w:date="2013-02-09T16:27:00Z"/>
          <w:b w:val="0"/>
          <w:noProof/>
          <w:sz w:val="24"/>
          <w:szCs w:val="24"/>
          <w:lang w:eastAsia="ja-JP"/>
        </w:rPr>
      </w:pPr>
      <w:del w:id="1123"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124" w:author="Aleksander Hansen" w:date="2013-02-09T16:27:00Z"/>
          <w:b w:val="0"/>
          <w:noProof/>
          <w:sz w:val="24"/>
          <w:szCs w:val="24"/>
          <w:lang w:eastAsia="ja-JP"/>
        </w:rPr>
      </w:pPr>
      <w:del w:id="1125"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126" w:author="Aleksander Hansen" w:date="2013-02-09T16:27:00Z"/>
          <w:b w:val="0"/>
          <w:noProof/>
          <w:sz w:val="24"/>
          <w:szCs w:val="24"/>
          <w:lang w:eastAsia="ja-JP"/>
        </w:rPr>
      </w:pPr>
      <w:del w:id="1127"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128" w:author="Aleksander Hansen" w:date="2013-02-09T16:27:00Z"/>
          <w:b w:val="0"/>
          <w:noProof/>
          <w:sz w:val="24"/>
          <w:szCs w:val="24"/>
          <w:lang w:eastAsia="ja-JP"/>
        </w:rPr>
      </w:pPr>
      <w:del w:id="1129"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130" w:author="Aleksander Hansen" w:date="2013-02-09T16:27:00Z"/>
          <w:noProof/>
          <w:sz w:val="24"/>
          <w:szCs w:val="24"/>
          <w:lang w:eastAsia="ja-JP"/>
        </w:rPr>
      </w:pPr>
      <w:del w:id="1131"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132" w:author="Aleksander Hansen" w:date="2013-02-09T16:27:00Z"/>
          <w:noProof/>
          <w:sz w:val="24"/>
          <w:szCs w:val="24"/>
          <w:lang w:eastAsia="ja-JP"/>
        </w:rPr>
      </w:pPr>
      <w:del w:id="1133"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134" w:author="Aleksander Hansen" w:date="2013-02-09T16:27:00Z"/>
          <w:b w:val="0"/>
          <w:noProof/>
          <w:lang w:eastAsia="ja-JP"/>
        </w:rPr>
      </w:pPr>
      <w:del w:id="1135"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136" w:author="Aleksander Hansen" w:date="2013-02-09T16:27:00Z"/>
          <w:b w:val="0"/>
          <w:noProof/>
          <w:sz w:val="24"/>
          <w:szCs w:val="24"/>
          <w:lang w:eastAsia="ja-JP"/>
        </w:rPr>
      </w:pPr>
      <w:del w:id="1137"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138" w:author="Aleksander Hansen" w:date="2013-02-09T16:27:00Z"/>
          <w:b w:val="0"/>
          <w:noProof/>
          <w:sz w:val="24"/>
          <w:szCs w:val="24"/>
          <w:lang w:eastAsia="ja-JP"/>
        </w:rPr>
      </w:pPr>
      <w:del w:id="1139"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140" w:author="Aleksander Hansen" w:date="2013-02-09T16:27:00Z"/>
          <w:b w:val="0"/>
          <w:noProof/>
          <w:sz w:val="24"/>
          <w:szCs w:val="24"/>
          <w:lang w:eastAsia="ja-JP"/>
        </w:rPr>
      </w:pPr>
      <w:del w:id="1141"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142" w:author="Aleksander Hansen" w:date="2013-02-09T16:27:00Z"/>
          <w:b w:val="0"/>
          <w:noProof/>
          <w:sz w:val="24"/>
          <w:szCs w:val="24"/>
          <w:lang w:eastAsia="ja-JP"/>
        </w:rPr>
      </w:pPr>
      <w:del w:id="1143"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144" w:author="Aleksander Hansen" w:date="2013-02-09T16:27:00Z"/>
          <w:b w:val="0"/>
          <w:noProof/>
          <w:sz w:val="24"/>
          <w:szCs w:val="24"/>
          <w:lang w:eastAsia="ja-JP"/>
        </w:rPr>
      </w:pPr>
      <w:del w:id="1145"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146" w:author="Aleksander Hansen" w:date="2013-02-09T16:27:00Z"/>
          <w:noProof/>
          <w:sz w:val="24"/>
          <w:szCs w:val="24"/>
          <w:lang w:eastAsia="ja-JP"/>
        </w:rPr>
      </w:pPr>
      <w:del w:id="1147"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148" w:author="Aleksander Hansen" w:date="2013-02-09T16:27:00Z"/>
          <w:noProof/>
          <w:sz w:val="24"/>
          <w:szCs w:val="24"/>
          <w:lang w:eastAsia="ja-JP"/>
        </w:rPr>
      </w:pPr>
      <w:del w:id="1149"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150" w:author="Aleksander Hansen" w:date="2013-02-09T16:27:00Z"/>
          <w:b w:val="0"/>
          <w:noProof/>
          <w:lang w:eastAsia="ja-JP"/>
        </w:rPr>
      </w:pPr>
      <w:del w:id="1151"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152" w:author="Aleksander Hansen" w:date="2013-02-09T16:27:00Z"/>
          <w:b w:val="0"/>
          <w:noProof/>
          <w:sz w:val="24"/>
          <w:szCs w:val="24"/>
          <w:lang w:eastAsia="ja-JP"/>
        </w:rPr>
      </w:pPr>
      <w:del w:id="1153"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154" w:author="Aleksander Hansen" w:date="2013-02-09T16:27:00Z"/>
          <w:noProof/>
          <w:sz w:val="24"/>
          <w:szCs w:val="24"/>
          <w:lang w:eastAsia="ja-JP"/>
        </w:rPr>
      </w:pPr>
      <w:del w:id="1155"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156" w:author="Aleksander Hansen" w:date="2013-02-09T16:27:00Z"/>
          <w:noProof/>
          <w:sz w:val="24"/>
          <w:szCs w:val="24"/>
          <w:lang w:eastAsia="ja-JP"/>
        </w:rPr>
      </w:pPr>
      <w:del w:id="1157"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158" w:author="Aleksander Hansen" w:date="2013-02-09T16:27:00Z"/>
          <w:b w:val="0"/>
          <w:noProof/>
          <w:sz w:val="24"/>
          <w:szCs w:val="24"/>
          <w:lang w:eastAsia="ja-JP"/>
        </w:rPr>
      </w:pPr>
      <w:del w:id="1159"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160" w:author="Aleksander Hansen" w:date="2013-02-09T16:27:00Z"/>
          <w:noProof/>
          <w:sz w:val="24"/>
          <w:szCs w:val="24"/>
          <w:lang w:eastAsia="ja-JP"/>
        </w:rPr>
      </w:pPr>
      <w:del w:id="1161"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162" w:author="Aleksander Hansen" w:date="2013-02-09T16:27:00Z"/>
          <w:noProof/>
          <w:sz w:val="24"/>
          <w:szCs w:val="24"/>
          <w:lang w:eastAsia="ja-JP"/>
        </w:rPr>
      </w:pPr>
      <w:del w:id="1163"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164" w:author="Aleksander Hansen" w:date="2013-02-09T16:27:00Z"/>
          <w:noProof/>
          <w:sz w:val="24"/>
          <w:szCs w:val="24"/>
          <w:lang w:eastAsia="ja-JP"/>
        </w:rPr>
      </w:pPr>
      <w:del w:id="1165"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166" w:author="Aleksander Hansen" w:date="2013-02-09T16:27:00Z"/>
          <w:noProof/>
          <w:sz w:val="24"/>
          <w:szCs w:val="24"/>
          <w:lang w:eastAsia="ja-JP"/>
        </w:rPr>
      </w:pPr>
      <w:del w:id="1167"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168" w:author="Aleksander Hansen" w:date="2013-02-09T16:27:00Z"/>
          <w:noProof/>
          <w:sz w:val="24"/>
          <w:szCs w:val="24"/>
          <w:lang w:eastAsia="ja-JP"/>
        </w:rPr>
      </w:pPr>
      <w:del w:id="1169"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170" w:author="Aleksander Hansen" w:date="2013-02-09T16:27:00Z"/>
          <w:b w:val="0"/>
          <w:noProof/>
          <w:sz w:val="24"/>
          <w:szCs w:val="24"/>
          <w:lang w:eastAsia="ja-JP"/>
        </w:rPr>
      </w:pPr>
      <w:del w:id="1171"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172" w:author="Aleksander Hansen" w:date="2013-02-09T16:27:00Z"/>
          <w:noProof/>
          <w:sz w:val="24"/>
          <w:szCs w:val="24"/>
          <w:lang w:eastAsia="ja-JP"/>
        </w:rPr>
      </w:pPr>
      <w:del w:id="1173"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174" w:author="Aleksander Hansen" w:date="2013-02-09T16:27:00Z"/>
          <w:noProof/>
          <w:sz w:val="24"/>
          <w:szCs w:val="24"/>
          <w:lang w:eastAsia="ja-JP"/>
        </w:rPr>
      </w:pPr>
      <w:del w:id="1175"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176" w:author="Aleksander Hansen" w:date="2013-02-09T16:27:00Z"/>
          <w:noProof/>
          <w:sz w:val="24"/>
          <w:szCs w:val="24"/>
          <w:lang w:eastAsia="ja-JP"/>
        </w:rPr>
      </w:pPr>
      <w:del w:id="1177"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178" w:author="Aleksander Hansen" w:date="2013-02-09T16:27:00Z"/>
          <w:noProof/>
          <w:sz w:val="24"/>
          <w:szCs w:val="24"/>
          <w:lang w:eastAsia="ja-JP"/>
        </w:rPr>
      </w:pPr>
      <w:del w:id="1179"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180" w:author="Aleksander Hansen" w:date="2013-02-09T16:27:00Z"/>
          <w:noProof/>
          <w:sz w:val="24"/>
          <w:szCs w:val="24"/>
          <w:lang w:eastAsia="ja-JP"/>
        </w:rPr>
      </w:pPr>
      <w:del w:id="1181"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182" w:author="Aleksander Hansen" w:date="2013-02-09T16:27:00Z"/>
          <w:b w:val="0"/>
          <w:noProof/>
          <w:sz w:val="24"/>
          <w:szCs w:val="24"/>
          <w:lang w:eastAsia="ja-JP"/>
        </w:rPr>
      </w:pPr>
      <w:del w:id="1183"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184" w:author="Aleksander Hansen" w:date="2013-02-09T16:27:00Z"/>
          <w:b w:val="0"/>
          <w:noProof/>
          <w:sz w:val="24"/>
          <w:szCs w:val="24"/>
          <w:lang w:eastAsia="ja-JP"/>
        </w:rPr>
      </w:pPr>
      <w:del w:id="1185"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186" w:author="Aleksander Hansen" w:date="2013-02-09T16:27:00Z"/>
          <w:b w:val="0"/>
          <w:noProof/>
          <w:sz w:val="24"/>
          <w:szCs w:val="24"/>
          <w:lang w:eastAsia="ja-JP"/>
        </w:rPr>
      </w:pPr>
      <w:del w:id="1187"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188" w:author="Aleksander Hansen" w:date="2013-02-09T16:27:00Z"/>
          <w:noProof/>
          <w:sz w:val="24"/>
          <w:szCs w:val="24"/>
          <w:lang w:eastAsia="ja-JP"/>
        </w:rPr>
      </w:pPr>
      <w:del w:id="1189"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190" w:author="Aleksander Hansen" w:date="2013-02-09T16:27:00Z"/>
          <w:noProof/>
          <w:sz w:val="24"/>
          <w:szCs w:val="24"/>
          <w:lang w:eastAsia="ja-JP"/>
        </w:rPr>
      </w:pPr>
      <w:del w:id="1191"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192" w:author="Aleksander Hansen" w:date="2013-02-09T16:27:00Z"/>
          <w:b w:val="0"/>
          <w:noProof/>
          <w:lang w:eastAsia="ja-JP"/>
        </w:rPr>
      </w:pPr>
      <w:del w:id="1193"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194" w:author="Aleksander Hansen" w:date="2013-02-09T16:27:00Z"/>
          <w:b w:val="0"/>
          <w:noProof/>
          <w:sz w:val="24"/>
          <w:szCs w:val="24"/>
          <w:lang w:eastAsia="ja-JP"/>
        </w:rPr>
      </w:pPr>
      <w:del w:id="1195"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196" w:author="Aleksander Hansen" w:date="2013-02-09T16:27:00Z"/>
          <w:b w:val="0"/>
          <w:noProof/>
          <w:sz w:val="24"/>
          <w:szCs w:val="24"/>
          <w:lang w:eastAsia="ja-JP"/>
        </w:rPr>
      </w:pPr>
      <w:del w:id="1197"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198" w:author="Aleksander Hansen" w:date="2013-02-09T16:27:00Z"/>
          <w:b w:val="0"/>
          <w:noProof/>
          <w:sz w:val="24"/>
          <w:szCs w:val="24"/>
          <w:lang w:eastAsia="ja-JP"/>
        </w:rPr>
      </w:pPr>
      <w:del w:id="1199"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200" w:author="Aleksander Hansen" w:date="2013-02-09T16:27:00Z"/>
          <w:b w:val="0"/>
          <w:noProof/>
          <w:sz w:val="24"/>
          <w:szCs w:val="24"/>
          <w:lang w:eastAsia="ja-JP"/>
        </w:rPr>
      </w:pPr>
      <w:del w:id="1201"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202" w:author="Aleksander Hansen" w:date="2013-02-09T16:27:00Z"/>
          <w:noProof/>
          <w:sz w:val="24"/>
          <w:szCs w:val="24"/>
          <w:lang w:eastAsia="ja-JP"/>
        </w:rPr>
      </w:pPr>
      <w:del w:id="1203"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204" w:author="Aleksander Hansen" w:date="2013-02-09T16:27:00Z"/>
          <w:noProof/>
          <w:sz w:val="24"/>
          <w:szCs w:val="24"/>
          <w:lang w:eastAsia="ja-JP"/>
        </w:rPr>
      </w:pPr>
      <w:del w:id="1205"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206" w:author="Aleksander Hansen" w:date="2013-02-09T16:27:00Z"/>
          <w:noProof/>
          <w:sz w:val="24"/>
          <w:szCs w:val="24"/>
          <w:lang w:eastAsia="ja-JP"/>
        </w:rPr>
      </w:pPr>
      <w:del w:id="1207"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208" w:author="Aleksander Hansen" w:date="2013-02-09T16:27:00Z"/>
          <w:b w:val="0"/>
          <w:noProof/>
          <w:sz w:val="24"/>
          <w:szCs w:val="24"/>
          <w:lang w:eastAsia="ja-JP"/>
        </w:rPr>
      </w:pPr>
      <w:del w:id="1209"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210" w:author="Aleksander Hansen" w:date="2013-02-09T16:27:00Z"/>
          <w:b w:val="0"/>
          <w:noProof/>
          <w:sz w:val="24"/>
          <w:szCs w:val="24"/>
          <w:lang w:eastAsia="ja-JP"/>
        </w:rPr>
      </w:pPr>
      <w:del w:id="1211"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212" w:author="Aleksander Hansen" w:date="2013-02-09T16:27:00Z"/>
          <w:b w:val="0"/>
          <w:noProof/>
          <w:sz w:val="24"/>
          <w:szCs w:val="24"/>
          <w:lang w:eastAsia="ja-JP"/>
        </w:rPr>
      </w:pPr>
      <w:del w:id="1213"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214" w:author="Aleksander Hansen" w:date="2013-02-09T16:27:00Z"/>
          <w:b w:val="0"/>
          <w:noProof/>
          <w:sz w:val="24"/>
          <w:szCs w:val="24"/>
          <w:lang w:eastAsia="ja-JP"/>
        </w:rPr>
      </w:pPr>
      <w:del w:id="1215"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216" w:author="Aleksander Hansen" w:date="2013-02-09T16:27:00Z"/>
          <w:b w:val="0"/>
          <w:noProof/>
          <w:sz w:val="24"/>
          <w:szCs w:val="24"/>
          <w:lang w:eastAsia="ja-JP"/>
        </w:rPr>
      </w:pPr>
      <w:del w:id="1217"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218" w:author="Aleksander Hansen" w:date="2013-02-09T16:27:00Z"/>
          <w:b w:val="0"/>
          <w:noProof/>
          <w:sz w:val="24"/>
          <w:szCs w:val="24"/>
          <w:lang w:eastAsia="ja-JP"/>
        </w:rPr>
      </w:pPr>
      <w:del w:id="1219"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220" w:author="Aleksander Hansen" w:date="2013-02-09T16:27:00Z"/>
          <w:b w:val="0"/>
          <w:noProof/>
          <w:sz w:val="24"/>
          <w:szCs w:val="24"/>
          <w:lang w:eastAsia="ja-JP"/>
        </w:rPr>
      </w:pPr>
      <w:del w:id="1221"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222" w:author="Aleksander Hansen" w:date="2013-02-09T16:27:00Z"/>
          <w:b w:val="0"/>
          <w:noProof/>
          <w:sz w:val="24"/>
          <w:szCs w:val="24"/>
          <w:lang w:eastAsia="ja-JP"/>
        </w:rPr>
      </w:pPr>
      <w:del w:id="1223"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224" w:author="Aleksander Hansen" w:date="2013-02-09T16:27:00Z"/>
          <w:b w:val="0"/>
          <w:noProof/>
          <w:sz w:val="24"/>
          <w:szCs w:val="24"/>
          <w:lang w:eastAsia="ja-JP"/>
        </w:rPr>
      </w:pPr>
      <w:del w:id="1225"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226" w:author="Aleksander Hansen" w:date="2013-02-09T16:27:00Z"/>
          <w:noProof/>
          <w:sz w:val="24"/>
          <w:szCs w:val="24"/>
          <w:lang w:eastAsia="ja-JP"/>
        </w:rPr>
      </w:pPr>
      <w:del w:id="1227"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228" w:author="Aleksander Hansen" w:date="2013-02-09T16:27:00Z"/>
          <w:noProof/>
          <w:sz w:val="24"/>
          <w:szCs w:val="24"/>
          <w:lang w:eastAsia="ja-JP"/>
        </w:rPr>
      </w:pPr>
      <w:del w:id="1229"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230" w:author="Aleksander Hansen" w:date="2013-02-09T16:27:00Z"/>
          <w:b w:val="0"/>
          <w:noProof/>
          <w:lang w:eastAsia="ja-JP"/>
        </w:rPr>
      </w:pPr>
      <w:del w:id="1231"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232" w:author="Aleksander Hansen" w:date="2013-02-09T16:27:00Z"/>
          <w:b w:val="0"/>
          <w:noProof/>
          <w:sz w:val="24"/>
          <w:szCs w:val="24"/>
          <w:lang w:eastAsia="ja-JP"/>
        </w:rPr>
      </w:pPr>
      <w:del w:id="1233"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234" w:author="Aleksander Hansen" w:date="2013-02-09T16:27:00Z"/>
          <w:b w:val="0"/>
          <w:noProof/>
          <w:sz w:val="24"/>
          <w:szCs w:val="24"/>
          <w:lang w:eastAsia="ja-JP"/>
        </w:rPr>
      </w:pPr>
      <w:del w:id="1235"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236" w:author="Aleksander Hansen" w:date="2013-02-09T16:27:00Z"/>
          <w:b w:val="0"/>
          <w:noProof/>
          <w:sz w:val="24"/>
          <w:szCs w:val="24"/>
          <w:lang w:eastAsia="ja-JP"/>
        </w:rPr>
      </w:pPr>
      <w:del w:id="1237"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238" w:author="Aleksander Hansen" w:date="2013-02-09T16:27:00Z"/>
          <w:noProof/>
          <w:sz w:val="24"/>
          <w:szCs w:val="24"/>
          <w:lang w:eastAsia="ja-JP"/>
        </w:rPr>
      </w:pPr>
      <w:del w:id="1239"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240" w:author="Aleksander Hansen" w:date="2013-02-09T16:27:00Z"/>
          <w:noProof/>
          <w:sz w:val="24"/>
          <w:szCs w:val="24"/>
          <w:lang w:eastAsia="ja-JP"/>
        </w:rPr>
      </w:pPr>
      <w:del w:id="1241"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242" w:author="Aleksander Hansen" w:date="2013-02-09T16:27:00Z"/>
          <w:noProof/>
          <w:sz w:val="24"/>
          <w:szCs w:val="24"/>
          <w:lang w:eastAsia="ja-JP"/>
        </w:rPr>
      </w:pPr>
      <w:del w:id="1243"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244" w:author="Aleksander Hansen" w:date="2013-02-09T16:27:00Z"/>
          <w:b w:val="0"/>
          <w:noProof/>
          <w:sz w:val="24"/>
          <w:szCs w:val="24"/>
          <w:lang w:eastAsia="ja-JP"/>
        </w:rPr>
      </w:pPr>
      <w:del w:id="1245"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246" w:author="Aleksander Hansen" w:date="2013-02-09T16:27:00Z"/>
          <w:b w:val="0"/>
          <w:noProof/>
          <w:sz w:val="24"/>
          <w:szCs w:val="24"/>
          <w:lang w:eastAsia="ja-JP"/>
        </w:rPr>
      </w:pPr>
      <w:del w:id="1247"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248" w:author="Aleksander Hansen" w:date="2013-02-09T16:27:00Z"/>
          <w:b w:val="0"/>
          <w:noProof/>
          <w:sz w:val="24"/>
          <w:szCs w:val="24"/>
          <w:lang w:eastAsia="ja-JP"/>
        </w:rPr>
      </w:pPr>
      <w:del w:id="1249"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250" w:author="Aleksander Hansen" w:date="2013-02-09T16:27:00Z"/>
          <w:b w:val="0"/>
          <w:noProof/>
          <w:sz w:val="24"/>
          <w:szCs w:val="24"/>
          <w:lang w:eastAsia="ja-JP"/>
        </w:rPr>
      </w:pPr>
      <w:del w:id="1251"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252" w:author="Aleksander Hansen" w:date="2013-02-09T16:27:00Z"/>
          <w:b w:val="0"/>
          <w:noProof/>
          <w:sz w:val="24"/>
          <w:szCs w:val="24"/>
          <w:lang w:eastAsia="ja-JP"/>
        </w:rPr>
      </w:pPr>
      <w:del w:id="1253"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254" w:author="Aleksander Hansen" w:date="2013-02-09T16:27:00Z"/>
          <w:noProof/>
          <w:sz w:val="24"/>
          <w:szCs w:val="24"/>
          <w:lang w:eastAsia="ja-JP"/>
        </w:rPr>
      </w:pPr>
      <w:del w:id="1255"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256" w:author="Aleksander Hansen" w:date="2013-02-09T16:27:00Z"/>
          <w:noProof/>
          <w:sz w:val="24"/>
          <w:szCs w:val="24"/>
          <w:lang w:eastAsia="ja-JP"/>
        </w:rPr>
      </w:pPr>
      <w:del w:id="1257"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258" w:author="Aleksander Hansen" w:date="2013-02-09T16:27:00Z"/>
          <w:b w:val="0"/>
          <w:noProof/>
          <w:sz w:val="24"/>
          <w:szCs w:val="24"/>
          <w:lang w:eastAsia="ja-JP"/>
        </w:rPr>
      </w:pPr>
      <w:del w:id="1259"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260" w:author="Aleksander Hansen" w:date="2013-02-09T16:27:00Z"/>
          <w:noProof/>
          <w:sz w:val="24"/>
          <w:szCs w:val="24"/>
          <w:lang w:eastAsia="ja-JP"/>
        </w:rPr>
      </w:pPr>
      <w:del w:id="1261"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262" w:author="Aleksander Hansen" w:date="2013-02-09T16:27:00Z"/>
          <w:b w:val="0"/>
          <w:noProof/>
          <w:sz w:val="24"/>
          <w:szCs w:val="24"/>
          <w:lang w:eastAsia="ja-JP"/>
        </w:rPr>
      </w:pPr>
      <w:del w:id="1263"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264" w:author="Aleksander Hansen" w:date="2013-02-09T16:27:00Z"/>
          <w:noProof/>
          <w:sz w:val="24"/>
          <w:szCs w:val="24"/>
          <w:lang w:eastAsia="ja-JP"/>
        </w:rPr>
      </w:pPr>
      <w:del w:id="1265"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266" w:author="Aleksander Hansen" w:date="2013-02-09T16:27:00Z"/>
          <w:noProof/>
          <w:sz w:val="24"/>
          <w:szCs w:val="24"/>
          <w:lang w:eastAsia="ja-JP"/>
        </w:rPr>
      </w:pPr>
      <w:del w:id="1267"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268" w:author="Aleksander Hansen" w:date="2013-02-09T16:27:00Z"/>
          <w:b w:val="0"/>
          <w:noProof/>
          <w:lang w:eastAsia="ja-JP"/>
        </w:rPr>
      </w:pPr>
      <w:del w:id="1269"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270" w:author="Aleksander Hansen" w:date="2013-02-09T16:27:00Z"/>
          <w:b w:val="0"/>
          <w:noProof/>
          <w:sz w:val="24"/>
          <w:szCs w:val="24"/>
          <w:lang w:eastAsia="ja-JP"/>
        </w:rPr>
      </w:pPr>
      <w:del w:id="1271"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272" w:author="Aleksander Hansen" w:date="2013-02-09T16:27:00Z"/>
          <w:b w:val="0"/>
          <w:noProof/>
          <w:sz w:val="24"/>
          <w:szCs w:val="24"/>
          <w:lang w:eastAsia="ja-JP"/>
        </w:rPr>
      </w:pPr>
      <w:del w:id="1273"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274" w:author="Aleksander Hansen" w:date="2013-02-09T16:27:00Z"/>
          <w:b w:val="0"/>
          <w:noProof/>
          <w:sz w:val="24"/>
          <w:szCs w:val="24"/>
          <w:lang w:eastAsia="ja-JP"/>
        </w:rPr>
      </w:pPr>
      <w:del w:id="1275"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276" w:author="Aleksander Hansen" w:date="2013-02-09T16:27:00Z"/>
          <w:b w:val="0"/>
          <w:noProof/>
          <w:sz w:val="24"/>
          <w:szCs w:val="24"/>
          <w:lang w:eastAsia="ja-JP"/>
        </w:rPr>
      </w:pPr>
      <w:del w:id="1277"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278" w:author="Aleksander Hansen" w:date="2013-02-09T16:27:00Z"/>
          <w:b w:val="0"/>
          <w:noProof/>
          <w:sz w:val="24"/>
          <w:szCs w:val="24"/>
          <w:lang w:eastAsia="ja-JP"/>
        </w:rPr>
      </w:pPr>
      <w:del w:id="1279"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280" w:author="Aleksander Hansen" w:date="2013-02-09T16:27:00Z"/>
          <w:noProof/>
          <w:sz w:val="24"/>
          <w:szCs w:val="24"/>
          <w:lang w:eastAsia="ja-JP"/>
        </w:rPr>
      </w:pPr>
      <w:del w:id="1281"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282" w:author="Aleksander Hansen" w:date="2013-02-09T16:27:00Z"/>
          <w:noProof/>
          <w:sz w:val="24"/>
          <w:szCs w:val="24"/>
          <w:lang w:eastAsia="ja-JP"/>
        </w:rPr>
      </w:pPr>
      <w:del w:id="1283"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284" w:author="Aleksander Hansen" w:date="2013-02-09T16:27:00Z"/>
          <w:b w:val="0"/>
          <w:noProof/>
          <w:lang w:eastAsia="ja-JP"/>
        </w:rPr>
      </w:pPr>
      <w:del w:id="1285"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286" w:author="Aleksander Hansen" w:date="2013-02-09T16:27:00Z"/>
          <w:b w:val="0"/>
          <w:noProof/>
          <w:sz w:val="24"/>
          <w:szCs w:val="24"/>
          <w:lang w:eastAsia="ja-JP"/>
        </w:rPr>
      </w:pPr>
      <w:del w:id="1287"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288" w:author="Aleksander Hansen" w:date="2013-02-09T16:27:00Z"/>
          <w:noProof/>
          <w:sz w:val="24"/>
          <w:szCs w:val="24"/>
          <w:lang w:eastAsia="ja-JP"/>
        </w:rPr>
      </w:pPr>
      <w:del w:id="1289"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290" w:author="Aleksander Hansen" w:date="2013-02-09T16:27:00Z"/>
          <w:noProof/>
          <w:sz w:val="24"/>
          <w:szCs w:val="24"/>
          <w:lang w:eastAsia="ja-JP"/>
        </w:rPr>
      </w:pPr>
      <w:del w:id="1291"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292" w:author="Aleksander Hansen" w:date="2013-02-09T16:27:00Z"/>
          <w:b w:val="0"/>
          <w:noProof/>
          <w:sz w:val="24"/>
          <w:szCs w:val="24"/>
          <w:lang w:eastAsia="ja-JP"/>
        </w:rPr>
      </w:pPr>
      <w:del w:id="1293"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294" w:author="Aleksander Hansen" w:date="2013-02-09T16:27:00Z"/>
          <w:b w:val="0"/>
          <w:noProof/>
          <w:sz w:val="24"/>
          <w:szCs w:val="24"/>
          <w:lang w:eastAsia="ja-JP"/>
        </w:rPr>
      </w:pPr>
      <w:del w:id="1295"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296" w:author="Aleksander Hansen" w:date="2013-02-09T16:27:00Z"/>
          <w:b w:val="0"/>
          <w:noProof/>
          <w:sz w:val="24"/>
          <w:szCs w:val="24"/>
          <w:lang w:eastAsia="ja-JP"/>
        </w:rPr>
      </w:pPr>
      <w:del w:id="1297"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298" w:author="Aleksander Hansen" w:date="2013-02-09T16:27:00Z"/>
          <w:b w:val="0"/>
          <w:noProof/>
          <w:sz w:val="24"/>
          <w:szCs w:val="24"/>
          <w:lang w:eastAsia="ja-JP"/>
        </w:rPr>
      </w:pPr>
      <w:del w:id="1299"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300" w:author="Aleksander Hansen" w:date="2013-02-09T16:27:00Z"/>
          <w:noProof/>
          <w:sz w:val="24"/>
          <w:szCs w:val="24"/>
          <w:lang w:eastAsia="ja-JP"/>
        </w:rPr>
      </w:pPr>
      <w:del w:id="1301"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302" w:author="Aleksander Hansen" w:date="2013-02-09T16:27:00Z"/>
          <w:noProof/>
          <w:sz w:val="24"/>
          <w:szCs w:val="24"/>
          <w:lang w:eastAsia="ja-JP"/>
        </w:rPr>
      </w:pPr>
      <w:del w:id="1303"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304" w:author="Aleksander Hansen" w:date="2013-02-09T16:27:00Z"/>
          <w:noProof/>
          <w:sz w:val="24"/>
          <w:szCs w:val="24"/>
          <w:lang w:eastAsia="ja-JP"/>
        </w:rPr>
      </w:pPr>
      <w:del w:id="1305"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306" w:author="Aleksander Hansen" w:date="2013-02-09T16:27:00Z"/>
          <w:noProof/>
          <w:sz w:val="24"/>
          <w:szCs w:val="24"/>
          <w:lang w:eastAsia="ja-JP"/>
        </w:rPr>
      </w:pPr>
      <w:del w:id="1307"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308" w:author="Aleksander Hansen" w:date="2013-02-09T16:27:00Z"/>
          <w:noProof/>
          <w:sz w:val="24"/>
          <w:szCs w:val="24"/>
          <w:lang w:eastAsia="ja-JP"/>
        </w:rPr>
      </w:pPr>
      <w:del w:id="1309"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310" w:author="Aleksander Hansen" w:date="2013-02-09T16:27:00Z"/>
          <w:b w:val="0"/>
          <w:noProof/>
          <w:sz w:val="24"/>
          <w:szCs w:val="24"/>
          <w:lang w:eastAsia="ja-JP"/>
        </w:rPr>
      </w:pPr>
      <w:del w:id="1311"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312" w:author="Aleksander Hansen" w:date="2013-02-09T16:27:00Z"/>
          <w:noProof/>
          <w:sz w:val="24"/>
          <w:szCs w:val="24"/>
          <w:lang w:eastAsia="ja-JP"/>
        </w:rPr>
      </w:pPr>
      <w:del w:id="1313"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314" w:author="Aleksander Hansen" w:date="2013-02-09T16:27:00Z"/>
          <w:noProof/>
          <w:sz w:val="24"/>
          <w:szCs w:val="24"/>
          <w:lang w:eastAsia="ja-JP"/>
        </w:rPr>
      </w:pPr>
      <w:del w:id="1315"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316" w:author="Aleksander Hansen" w:date="2013-02-09T16:27:00Z"/>
          <w:noProof/>
          <w:sz w:val="24"/>
          <w:szCs w:val="24"/>
          <w:lang w:eastAsia="ja-JP"/>
        </w:rPr>
      </w:pPr>
      <w:del w:id="1317"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318" w:author="Aleksander Hansen" w:date="2013-02-09T16:27:00Z"/>
          <w:noProof/>
          <w:sz w:val="24"/>
          <w:szCs w:val="24"/>
          <w:lang w:eastAsia="ja-JP"/>
        </w:rPr>
      </w:pPr>
      <w:del w:id="1319"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320" w:author="Aleksander Hansen" w:date="2013-02-09T16:27:00Z"/>
          <w:noProof/>
          <w:sz w:val="24"/>
          <w:szCs w:val="24"/>
          <w:lang w:eastAsia="ja-JP"/>
        </w:rPr>
      </w:pPr>
      <w:del w:id="1321"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322" w:author="Aleksander Hansen" w:date="2013-02-09T16:27:00Z"/>
          <w:noProof/>
          <w:sz w:val="24"/>
          <w:szCs w:val="24"/>
          <w:lang w:eastAsia="ja-JP"/>
        </w:rPr>
      </w:pPr>
      <w:del w:id="1323"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324" w:author="Aleksander Hansen" w:date="2013-02-09T16:27:00Z"/>
          <w:b w:val="0"/>
          <w:noProof/>
          <w:sz w:val="24"/>
          <w:szCs w:val="24"/>
          <w:lang w:eastAsia="ja-JP"/>
        </w:rPr>
      </w:pPr>
      <w:del w:id="1325"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326" w:author="Aleksander Hansen" w:date="2013-02-09T16:27:00Z"/>
          <w:noProof/>
          <w:sz w:val="24"/>
          <w:szCs w:val="24"/>
          <w:lang w:eastAsia="ja-JP"/>
        </w:rPr>
      </w:pPr>
      <w:del w:id="1327"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328" w:author="Aleksander Hansen" w:date="2013-02-09T16:27:00Z"/>
          <w:noProof/>
          <w:sz w:val="24"/>
          <w:szCs w:val="24"/>
          <w:lang w:eastAsia="ja-JP"/>
        </w:rPr>
      </w:pPr>
      <w:del w:id="1329"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330" w:author="Aleksander Hansen" w:date="2013-02-09T16:27:00Z"/>
          <w:noProof/>
          <w:sz w:val="24"/>
          <w:szCs w:val="24"/>
          <w:lang w:eastAsia="ja-JP"/>
        </w:rPr>
      </w:pPr>
      <w:del w:id="1331"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332" w:author="Aleksander Hansen" w:date="2013-02-09T16:27:00Z"/>
          <w:b w:val="0"/>
          <w:noProof/>
          <w:sz w:val="24"/>
          <w:szCs w:val="24"/>
          <w:lang w:eastAsia="ja-JP"/>
        </w:rPr>
      </w:pPr>
      <w:del w:id="1333"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334" w:author="Aleksander Hansen" w:date="2013-02-09T16:27:00Z"/>
          <w:b w:val="0"/>
          <w:noProof/>
          <w:sz w:val="24"/>
          <w:szCs w:val="24"/>
          <w:lang w:eastAsia="ja-JP"/>
        </w:rPr>
      </w:pPr>
      <w:del w:id="1335"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336" w:author="Aleksander Hansen" w:date="2013-02-09T16:27:00Z"/>
          <w:b w:val="0"/>
          <w:noProof/>
          <w:sz w:val="24"/>
          <w:szCs w:val="24"/>
          <w:lang w:eastAsia="ja-JP"/>
        </w:rPr>
      </w:pPr>
      <w:del w:id="1337"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338" w:author="Aleksander Hansen" w:date="2013-02-09T16:27:00Z"/>
          <w:b w:val="0"/>
          <w:noProof/>
          <w:sz w:val="24"/>
          <w:szCs w:val="24"/>
          <w:lang w:eastAsia="ja-JP"/>
        </w:rPr>
      </w:pPr>
      <w:del w:id="1339"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340" w:author="Aleksander Hansen" w:date="2013-02-09T16:27:00Z"/>
          <w:b w:val="0"/>
          <w:noProof/>
          <w:sz w:val="24"/>
          <w:szCs w:val="24"/>
          <w:lang w:eastAsia="ja-JP"/>
        </w:rPr>
      </w:pPr>
      <w:del w:id="1341"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342" w:author="Aleksander Hansen" w:date="2013-02-09T16:27:00Z"/>
          <w:noProof/>
          <w:sz w:val="24"/>
          <w:szCs w:val="24"/>
          <w:lang w:eastAsia="ja-JP"/>
        </w:rPr>
      </w:pPr>
      <w:del w:id="1343"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344" w:author="Aleksander Hansen" w:date="2013-02-09T16:27:00Z"/>
          <w:noProof/>
          <w:sz w:val="24"/>
          <w:szCs w:val="24"/>
          <w:lang w:eastAsia="ja-JP"/>
        </w:rPr>
      </w:pPr>
      <w:del w:id="1345"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346" w:author="Aleksander Hansen" w:date="2013-02-09T16:27:00Z"/>
          <w:b w:val="0"/>
          <w:noProof/>
          <w:lang w:eastAsia="ja-JP"/>
        </w:rPr>
      </w:pPr>
      <w:del w:id="1347"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348" w:author="Aleksander Hansen" w:date="2013-02-09T16:27:00Z"/>
          <w:b w:val="0"/>
          <w:noProof/>
          <w:sz w:val="24"/>
          <w:szCs w:val="24"/>
          <w:lang w:eastAsia="ja-JP"/>
        </w:rPr>
      </w:pPr>
      <w:del w:id="1349"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350" w:author="Aleksander Hansen" w:date="2013-02-09T16:27:00Z"/>
          <w:b w:val="0"/>
          <w:noProof/>
          <w:sz w:val="24"/>
          <w:szCs w:val="24"/>
          <w:lang w:eastAsia="ja-JP"/>
        </w:rPr>
      </w:pPr>
      <w:del w:id="1351"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352" w:author="Aleksander Hansen" w:date="2013-02-09T16:27:00Z"/>
          <w:b w:val="0"/>
          <w:noProof/>
          <w:sz w:val="24"/>
          <w:szCs w:val="24"/>
          <w:lang w:eastAsia="ja-JP"/>
        </w:rPr>
      </w:pPr>
      <w:del w:id="1353"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354" w:author="Aleksander Hansen" w:date="2013-02-09T16:27:00Z"/>
          <w:noProof/>
          <w:sz w:val="24"/>
          <w:szCs w:val="24"/>
          <w:lang w:eastAsia="ja-JP"/>
        </w:rPr>
      </w:pPr>
      <w:del w:id="1355"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356" w:author="Aleksander Hansen" w:date="2013-02-09T16:27:00Z"/>
          <w:noProof/>
          <w:sz w:val="24"/>
          <w:szCs w:val="24"/>
          <w:lang w:eastAsia="ja-JP"/>
        </w:rPr>
      </w:pPr>
      <w:del w:id="1357"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358" w:author="Aleksander Hansen" w:date="2013-02-09T16:27:00Z"/>
          <w:noProof/>
          <w:sz w:val="24"/>
          <w:szCs w:val="24"/>
          <w:lang w:eastAsia="ja-JP"/>
        </w:rPr>
      </w:pPr>
      <w:del w:id="1359"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360" w:author="Aleksander Hansen" w:date="2013-02-09T16:27:00Z"/>
          <w:b w:val="0"/>
          <w:noProof/>
          <w:sz w:val="24"/>
          <w:szCs w:val="24"/>
          <w:lang w:eastAsia="ja-JP"/>
        </w:rPr>
      </w:pPr>
      <w:del w:id="1361"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362" w:author="Aleksander Hansen" w:date="2013-02-09T16:27:00Z"/>
          <w:b w:val="0"/>
          <w:noProof/>
          <w:sz w:val="24"/>
          <w:szCs w:val="24"/>
          <w:lang w:eastAsia="ja-JP"/>
        </w:rPr>
      </w:pPr>
      <w:del w:id="1363"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364" w:author="Aleksander Hansen" w:date="2013-02-09T16:27:00Z"/>
          <w:b w:val="0"/>
          <w:noProof/>
          <w:sz w:val="24"/>
          <w:szCs w:val="24"/>
          <w:lang w:eastAsia="ja-JP"/>
        </w:rPr>
      </w:pPr>
      <w:del w:id="1365"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366" w:author="Aleksander Hansen" w:date="2013-02-09T16:27:00Z"/>
          <w:noProof/>
          <w:sz w:val="24"/>
          <w:szCs w:val="24"/>
          <w:lang w:eastAsia="ja-JP"/>
        </w:rPr>
      </w:pPr>
      <w:del w:id="1367"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368" w:author="Aleksander Hansen" w:date="2013-02-09T16:27:00Z"/>
          <w:noProof/>
          <w:sz w:val="24"/>
          <w:szCs w:val="24"/>
          <w:lang w:eastAsia="ja-JP"/>
        </w:rPr>
      </w:pPr>
      <w:del w:id="1369"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370" w:author="Aleksander Hansen" w:date="2013-02-09T16:27:00Z"/>
          <w:b w:val="0"/>
          <w:noProof/>
          <w:sz w:val="24"/>
          <w:szCs w:val="24"/>
          <w:lang w:eastAsia="ja-JP"/>
        </w:rPr>
      </w:pPr>
      <w:del w:id="1371"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372" w:author="Aleksander Hansen" w:date="2013-02-09T16:27:00Z"/>
          <w:b w:val="0"/>
          <w:noProof/>
          <w:sz w:val="24"/>
          <w:szCs w:val="24"/>
          <w:lang w:eastAsia="ja-JP"/>
        </w:rPr>
      </w:pPr>
      <w:del w:id="1373"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374" w:author="Aleksander Hansen" w:date="2013-02-09T16:27:00Z"/>
          <w:b w:val="0"/>
          <w:noProof/>
          <w:sz w:val="24"/>
          <w:szCs w:val="24"/>
          <w:lang w:eastAsia="ja-JP"/>
        </w:rPr>
      </w:pPr>
      <w:del w:id="1375"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376" w:author="Aleksander Hansen" w:date="2013-02-09T16:27:00Z"/>
          <w:b w:val="0"/>
          <w:noProof/>
          <w:sz w:val="24"/>
          <w:szCs w:val="24"/>
          <w:lang w:eastAsia="ja-JP"/>
        </w:rPr>
      </w:pPr>
      <w:del w:id="1377"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378" w:author="Aleksander Hansen" w:date="2013-02-09T16:27:00Z"/>
          <w:noProof/>
          <w:sz w:val="24"/>
          <w:szCs w:val="24"/>
          <w:lang w:eastAsia="ja-JP"/>
        </w:rPr>
      </w:pPr>
      <w:del w:id="1379"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380" w:author="Aleksander Hansen" w:date="2013-02-09T16:27:00Z"/>
          <w:noProof/>
          <w:sz w:val="24"/>
          <w:szCs w:val="24"/>
          <w:lang w:eastAsia="ja-JP"/>
        </w:rPr>
      </w:pPr>
      <w:del w:id="1381"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382"/>
      </w:r>
      <w:r w:rsidRPr="008568A7">
        <w:rPr>
          <w:rStyle w:val="CommentReference"/>
          <w:rFonts w:ascii="Calibri" w:hAnsi="Calibri"/>
        </w:rPr>
        <w:commentReference w:id="1383"/>
      </w:r>
      <w:r w:rsidRPr="008568A7">
        <w:rPr>
          <w:rStyle w:val="CommentReference"/>
          <w:rFonts w:ascii="Calibri" w:hAnsi="Calibri"/>
        </w:rPr>
        <w:commentReference w:id="1384"/>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1385" w:name="_Toc221518887"/>
      <w:bookmarkStart w:id="1386" w:name="_Toc222561199"/>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A15689" w:rsidRPr="005368C2" w:rsidRDefault="00A15689" w:rsidP="00842BAD">
                            <w:pPr>
                              <w:rPr>
                                <w:b/>
                              </w:rPr>
                            </w:pPr>
                            <w:r w:rsidRPr="005368C2">
                              <w:rPr>
                                <w:b/>
                              </w:rPr>
                              <w:t>Learning Outcomes:</w:t>
                            </w:r>
                          </w:p>
                          <w:p w14:paraId="2D9CF27D" w14:textId="77777777" w:rsidR="00A15689" w:rsidRPr="005368C2" w:rsidRDefault="00A15689" w:rsidP="00842BAD"/>
                          <w:p w14:paraId="790F6313" w14:textId="77777777" w:rsidR="00A15689" w:rsidRPr="005368C2" w:rsidRDefault="00A15689" w:rsidP="00842BAD">
                            <w:r w:rsidRPr="005368C2">
                              <w:rPr>
                                <w:b/>
                              </w:rPr>
                              <w:t>Differentiate</w:t>
                            </w:r>
                            <w:r w:rsidRPr="005368C2">
                              <w:t xml:space="preserve"> between an open outcry system and electronic trading. </w:t>
                            </w:r>
                          </w:p>
                          <w:p w14:paraId="5E58BC8C" w14:textId="77777777" w:rsidR="00A15689" w:rsidRPr="005368C2" w:rsidRDefault="00A15689" w:rsidP="00842BAD">
                            <w:pPr>
                              <w:rPr>
                                <w:sz w:val="16"/>
                                <w:szCs w:val="16"/>
                              </w:rPr>
                            </w:pPr>
                          </w:p>
                          <w:p w14:paraId="0D462F63" w14:textId="77777777" w:rsidR="00A15689" w:rsidRPr="005368C2" w:rsidRDefault="00A15689"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A15689" w:rsidRPr="005368C2" w:rsidRDefault="00A15689" w:rsidP="00842BAD">
                            <w:pPr>
                              <w:rPr>
                                <w:sz w:val="16"/>
                                <w:szCs w:val="16"/>
                              </w:rPr>
                            </w:pPr>
                          </w:p>
                          <w:p w14:paraId="5A7E72FC" w14:textId="77777777" w:rsidR="00A15689" w:rsidRPr="005368C2" w:rsidRDefault="00A15689" w:rsidP="00842BAD">
                            <w:r w:rsidRPr="005368C2">
                              <w:rPr>
                                <w:b/>
                              </w:rPr>
                              <w:t>Differentiate</w:t>
                            </w:r>
                            <w:r w:rsidRPr="005368C2">
                              <w:t xml:space="preserve"> between options, forwards, and </w:t>
                            </w:r>
                            <w:r>
                              <w:t>Futures</w:t>
                            </w:r>
                            <w:r w:rsidRPr="005368C2">
                              <w:t xml:space="preserve"> contracts. </w:t>
                            </w:r>
                          </w:p>
                          <w:p w14:paraId="400E1ED7" w14:textId="77777777" w:rsidR="00A15689" w:rsidRPr="005368C2" w:rsidRDefault="00A15689" w:rsidP="00842BAD">
                            <w:pPr>
                              <w:rPr>
                                <w:sz w:val="16"/>
                                <w:szCs w:val="16"/>
                              </w:rPr>
                            </w:pPr>
                          </w:p>
                          <w:p w14:paraId="78C1EA28" w14:textId="77777777" w:rsidR="00A15689" w:rsidRPr="005368C2" w:rsidRDefault="00A15689" w:rsidP="00842BAD">
                            <w:r w:rsidRPr="005368C2">
                              <w:rPr>
                                <w:b/>
                              </w:rPr>
                              <w:t>Calculate and identify</w:t>
                            </w:r>
                            <w:r w:rsidRPr="005368C2">
                              <w:t xml:space="preserve"> option and forward contract payoffs. </w:t>
                            </w:r>
                          </w:p>
                          <w:p w14:paraId="4240E862" w14:textId="77777777" w:rsidR="00A15689" w:rsidRPr="005368C2" w:rsidRDefault="00A15689" w:rsidP="00842BAD">
                            <w:pPr>
                              <w:rPr>
                                <w:sz w:val="16"/>
                                <w:szCs w:val="16"/>
                              </w:rPr>
                            </w:pPr>
                          </w:p>
                          <w:p w14:paraId="4F1FC826" w14:textId="77777777" w:rsidR="00A15689" w:rsidRPr="005368C2" w:rsidRDefault="00A15689" w:rsidP="00842BAD">
                            <w:r w:rsidRPr="005368C2">
                              <w:rPr>
                                <w:b/>
                              </w:rPr>
                              <w:t xml:space="preserve">Describe, contrast, &amp; calculate </w:t>
                            </w:r>
                            <w:r w:rsidRPr="005368C2">
                              <w:t xml:space="preserve">the payoffs from hedging strategies involving forward contracts and options. </w:t>
                            </w:r>
                          </w:p>
                          <w:p w14:paraId="114E3DC3" w14:textId="77777777" w:rsidR="00A15689" w:rsidRPr="005368C2" w:rsidRDefault="00A15689" w:rsidP="00842BAD">
                            <w:pPr>
                              <w:rPr>
                                <w:sz w:val="16"/>
                                <w:szCs w:val="16"/>
                              </w:rPr>
                            </w:pPr>
                          </w:p>
                          <w:p w14:paraId="01A42129" w14:textId="77777777" w:rsidR="00A15689" w:rsidRPr="005368C2" w:rsidRDefault="00A15689"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A15689" w:rsidRPr="005368C2" w:rsidRDefault="00A15689" w:rsidP="00842BAD">
                            <w:pPr>
                              <w:rPr>
                                <w:sz w:val="16"/>
                                <w:szCs w:val="16"/>
                              </w:rPr>
                            </w:pPr>
                          </w:p>
                          <w:p w14:paraId="4F4A7132" w14:textId="77777777" w:rsidR="00A15689" w:rsidRPr="005368C2" w:rsidRDefault="00A15689" w:rsidP="00842BAD">
                            <w:r w:rsidRPr="005368C2">
                              <w:rPr>
                                <w:b/>
                              </w:rPr>
                              <w:t>Calculate</w:t>
                            </w:r>
                            <w:r w:rsidRPr="005368C2">
                              <w:t xml:space="preserve"> an arbitrage payoff and describe how arbitrage opportunities are ephemeral. </w:t>
                            </w:r>
                          </w:p>
                          <w:p w14:paraId="75E579B8" w14:textId="77777777" w:rsidR="00A15689" w:rsidRPr="005368C2" w:rsidRDefault="00A15689" w:rsidP="00842BAD">
                            <w:pPr>
                              <w:rPr>
                                <w:sz w:val="16"/>
                                <w:szCs w:val="16"/>
                              </w:rPr>
                            </w:pPr>
                          </w:p>
                          <w:p w14:paraId="7F7B753C" w14:textId="77777777" w:rsidR="00A15689" w:rsidRPr="005368C2" w:rsidRDefault="00A15689" w:rsidP="00842BAD">
                            <w:r w:rsidRPr="005368C2">
                              <w:rPr>
                                <w:b/>
                              </w:rPr>
                              <w:t>Describe</w:t>
                            </w:r>
                            <w:r w:rsidRPr="005368C2">
                              <w:t xml:space="preserve"> some of the risks that can arise from the use of derivatives. </w:t>
                            </w:r>
                          </w:p>
                          <w:p w14:paraId="3E4D867E" w14:textId="77777777" w:rsidR="00A15689" w:rsidRPr="005368C2" w:rsidRDefault="00A15689" w:rsidP="00842BAD">
                            <w:pPr>
                              <w:rPr>
                                <w:sz w:val="16"/>
                                <w:szCs w:val="16"/>
                              </w:rPr>
                            </w:pPr>
                          </w:p>
                          <w:p w14:paraId="3F2D67D1" w14:textId="77777777" w:rsidR="00A15689" w:rsidRPr="005368C2" w:rsidRDefault="00A15689">
                            <w:pPr>
                              <w:rPr>
                                <w:sz w:val="16"/>
                                <w:szCs w:val="16"/>
                              </w:rPr>
                            </w:pPr>
                          </w:p>
                          <w:p w14:paraId="4BF480CF" w14:textId="77777777" w:rsidR="00A15689" w:rsidRPr="005368C2" w:rsidRDefault="00A1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A15689" w:rsidRPr="005368C2" w:rsidRDefault="00A15689" w:rsidP="00842BAD">
                      <w:pPr>
                        <w:rPr>
                          <w:b/>
                        </w:rPr>
                      </w:pPr>
                      <w:r w:rsidRPr="005368C2">
                        <w:rPr>
                          <w:b/>
                        </w:rPr>
                        <w:t>Learning Outcomes:</w:t>
                      </w:r>
                    </w:p>
                    <w:p w14:paraId="2D9CF27D" w14:textId="77777777" w:rsidR="00A15689" w:rsidRPr="005368C2" w:rsidRDefault="00A15689" w:rsidP="00842BAD"/>
                    <w:p w14:paraId="790F6313" w14:textId="77777777" w:rsidR="00A15689" w:rsidRPr="005368C2" w:rsidRDefault="00A15689" w:rsidP="00842BAD">
                      <w:r w:rsidRPr="005368C2">
                        <w:rPr>
                          <w:b/>
                        </w:rPr>
                        <w:t>Differentiate</w:t>
                      </w:r>
                      <w:r w:rsidRPr="005368C2">
                        <w:t xml:space="preserve"> between an open outcry system and electronic trading. </w:t>
                      </w:r>
                    </w:p>
                    <w:p w14:paraId="5E58BC8C" w14:textId="77777777" w:rsidR="00A15689" w:rsidRPr="005368C2" w:rsidRDefault="00A15689" w:rsidP="00842BAD">
                      <w:pPr>
                        <w:rPr>
                          <w:sz w:val="16"/>
                          <w:szCs w:val="16"/>
                        </w:rPr>
                      </w:pPr>
                    </w:p>
                    <w:p w14:paraId="0D462F63" w14:textId="77777777" w:rsidR="00A15689" w:rsidRPr="005368C2" w:rsidRDefault="00A15689"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A15689" w:rsidRPr="005368C2" w:rsidRDefault="00A15689" w:rsidP="00842BAD">
                      <w:pPr>
                        <w:rPr>
                          <w:sz w:val="16"/>
                          <w:szCs w:val="16"/>
                        </w:rPr>
                      </w:pPr>
                    </w:p>
                    <w:p w14:paraId="5A7E72FC" w14:textId="77777777" w:rsidR="00A15689" w:rsidRPr="005368C2" w:rsidRDefault="00A15689" w:rsidP="00842BAD">
                      <w:r w:rsidRPr="005368C2">
                        <w:rPr>
                          <w:b/>
                        </w:rPr>
                        <w:t>Differentiate</w:t>
                      </w:r>
                      <w:r w:rsidRPr="005368C2">
                        <w:t xml:space="preserve"> between options, forwards, and </w:t>
                      </w:r>
                      <w:r>
                        <w:t>Futures</w:t>
                      </w:r>
                      <w:r w:rsidRPr="005368C2">
                        <w:t xml:space="preserve"> contracts. </w:t>
                      </w:r>
                    </w:p>
                    <w:p w14:paraId="400E1ED7" w14:textId="77777777" w:rsidR="00A15689" w:rsidRPr="005368C2" w:rsidRDefault="00A15689" w:rsidP="00842BAD">
                      <w:pPr>
                        <w:rPr>
                          <w:sz w:val="16"/>
                          <w:szCs w:val="16"/>
                        </w:rPr>
                      </w:pPr>
                    </w:p>
                    <w:p w14:paraId="78C1EA28" w14:textId="77777777" w:rsidR="00A15689" w:rsidRPr="005368C2" w:rsidRDefault="00A15689" w:rsidP="00842BAD">
                      <w:r w:rsidRPr="005368C2">
                        <w:rPr>
                          <w:b/>
                        </w:rPr>
                        <w:t>Calculate and identify</w:t>
                      </w:r>
                      <w:r w:rsidRPr="005368C2">
                        <w:t xml:space="preserve"> option and forward contract payoffs. </w:t>
                      </w:r>
                    </w:p>
                    <w:p w14:paraId="4240E862" w14:textId="77777777" w:rsidR="00A15689" w:rsidRPr="005368C2" w:rsidRDefault="00A15689" w:rsidP="00842BAD">
                      <w:pPr>
                        <w:rPr>
                          <w:sz w:val="16"/>
                          <w:szCs w:val="16"/>
                        </w:rPr>
                      </w:pPr>
                    </w:p>
                    <w:p w14:paraId="4F1FC826" w14:textId="77777777" w:rsidR="00A15689" w:rsidRPr="005368C2" w:rsidRDefault="00A15689" w:rsidP="00842BAD">
                      <w:r w:rsidRPr="005368C2">
                        <w:rPr>
                          <w:b/>
                        </w:rPr>
                        <w:t xml:space="preserve">Describe, contrast, &amp; calculate </w:t>
                      </w:r>
                      <w:r w:rsidRPr="005368C2">
                        <w:t xml:space="preserve">the payoffs from hedging strategies involving forward contracts and options. </w:t>
                      </w:r>
                    </w:p>
                    <w:p w14:paraId="114E3DC3" w14:textId="77777777" w:rsidR="00A15689" w:rsidRPr="005368C2" w:rsidRDefault="00A15689" w:rsidP="00842BAD">
                      <w:pPr>
                        <w:rPr>
                          <w:sz w:val="16"/>
                          <w:szCs w:val="16"/>
                        </w:rPr>
                      </w:pPr>
                    </w:p>
                    <w:p w14:paraId="01A42129" w14:textId="77777777" w:rsidR="00A15689" w:rsidRPr="005368C2" w:rsidRDefault="00A15689"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A15689" w:rsidRPr="005368C2" w:rsidRDefault="00A15689" w:rsidP="00842BAD">
                      <w:pPr>
                        <w:rPr>
                          <w:sz w:val="16"/>
                          <w:szCs w:val="16"/>
                        </w:rPr>
                      </w:pPr>
                    </w:p>
                    <w:p w14:paraId="4F4A7132" w14:textId="77777777" w:rsidR="00A15689" w:rsidRPr="005368C2" w:rsidRDefault="00A15689" w:rsidP="00842BAD">
                      <w:r w:rsidRPr="005368C2">
                        <w:rPr>
                          <w:b/>
                        </w:rPr>
                        <w:t>Calculate</w:t>
                      </w:r>
                      <w:r w:rsidRPr="005368C2">
                        <w:t xml:space="preserve"> an arbitrage payoff and describe how arbitrage opportunities are ephemeral. </w:t>
                      </w:r>
                    </w:p>
                    <w:p w14:paraId="75E579B8" w14:textId="77777777" w:rsidR="00A15689" w:rsidRPr="005368C2" w:rsidRDefault="00A15689" w:rsidP="00842BAD">
                      <w:pPr>
                        <w:rPr>
                          <w:sz w:val="16"/>
                          <w:szCs w:val="16"/>
                        </w:rPr>
                      </w:pPr>
                    </w:p>
                    <w:p w14:paraId="7F7B753C" w14:textId="77777777" w:rsidR="00A15689" w:rsidRPr="005368C2" w:rsidRDefault="00A15689" w:rsidP="00842BAD">
                      <w:r w:rsidRPr="005368C2">
                        <w:rPr>
                          <w:b/>
                        </w:rPr>
                        <w:t>Describe</w:t>
                      </w:r>
                      <w:r w:rsidRPr="005368C2">
                        <w:t xml:space="preserve"> some of the risks that can arise from the use of derivatives. </w:t>
                      </w:r>
                    </w:p>
                    <w:p w14:paraId="3E4D867E" w14:textId="77777777" w:rsidR="00A15689" w:rsidRPr="005368C2" w:rsidRDefault="00A15689" w:rsidP="00842BAD">
                      <w:pPr>
                        <w:rPr>
                          <w:sz w:val="16"/>
                          <w:szCs w:val="16"/>
                        </w:rPr>
                      </w:pPr>
                    </w:p>
                    <w:p w14:paraId="3F2D67D1" w14:textId="77777777" w:rsidR="00A15689" w:rsidRPr="005368C2" w:rsidRDefault="00A15689">
                      <w:pPr>
                        <w:rPr>
                          <w:sz w:val="16"/>
                          <w:szCs w:val="16"/>
                        </w:rPr>
                      </w:pPr>
                    </w:p>
                    <w:p w14:paraId="4BF480CF" w14:textId="77777777" w:rsidR="00A15689" w:rsidRPr="005368C2" w:rsidRDefault="00A15689"/>
                  </w:txbxContent>
                </v:textbox>
                <w10:wrap type="square"/>
              </v:shape>
            </w:pict>
          </mc:Fallback>
        </mc:AlternateContent>
      </w:r>
      <w:r w:rsidR="005F2397" w:rsidRPr="008568A7">
        <w:rPr>
          <w:rStyle w:val="Strong"/>
          <w:rFonts w:ascii="Calibri" w:hAnsi="Calibri"/>
          <w:b/>
          <w:bCs/>
        </w:rPr>
        <w:t>Hull, Chapter 1, Introduction</w:t>
      </w:r>
      <w:bookmarkEnd w:id="1385"/>
      <w:bookmarkEnd w:id="1386"/>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387" w:name="_Toc221518888"/>
    </w:p>
    <w:p w14:paraId="7E8B9F99" w14:textId="5ADBCEC9" w:rsidR="00F10177" w:rsidRPr="008568A7" w:rsidRDefault="00F10177" w:rsidP="007140DE">
      <w:pPr>
        <w:pStyle w:val="Heading2"/>
      </w:pPr>
      <w:bookmarkStart w:id="1388" w:name="_Toc222561200"/>
      <w:r w:rsidRPr="008568A7">
        <w:t>Differentiate between an open outcry system and electronic trading</w:t>
      </w:r>
      <w:bookmarkEnd w:id="1388"/>
    </w:p>
    <w:p w14:paraId="4D76ABEA" w14:textId="77777777" w:rsidR="005F2397" w:rsidRPr="008568A7" w:rsidRDefault="005F2397" w:rsidP="008568A7">
      <w:pPr>
        <w:pStyle w:val="Heading3"/>
      </w:pPr>
      <w:bookmarkStart w:id="1389" w:name="_Toc222561201"/>
      <w:r w:rsidRPr="008568A7">
        <w:t>Open outcry</w:t>
      </w:r>
      <w:bookmarkEnd w:id="1387"/>
      <w:bookmarkEnd w:id="1389"/>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390" w:name="_Toc221518889"/>
      <w:bookmarkStart w:id="1391" w:name="_Toc222561202"/>
      <w:r w:rsidRPr="008568A7">
        <w:t>Electronic trading</w:t>
      </w:r>
      <w:bookmarkEnd w:id="1390"/>
      <w:bookmarkEnd w:id="1391"/>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392" w:name="_Toc221518890"/>
      <w:bookmarkStart w:id="1393" w:name="_Toc222561203"/>
      <w:r w:rsidRPr="008568A7">
        <w:lastRenderedPageBreak/>
        <w:t>Describe the over the counter market and how it differs from trading on an exchange, including advantages and disadvantages</w:t>
      </w:r>
      <w:bookmarkEnd w:id="1392"/>
      <w:bookmarkEnd w:id="1393"/>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r w:rsidRPr="008568A7">
        <w:rPr>
          <w:rFonts w:ascii="Calibri" w:hAnsi="Calibri"/>
        </w:rPr>
        <w:t>Trades between two counterparties.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394" w:name="_Toc221518891"/>
      <w:bookmarkStart w:id="1395" w:name="_Toc222561204"/>
      <w:r w:rsidRPr="008568A7">
        <w:t xml:space="preserve">Differentiate between options, forwards, and </w:t>
      </w:r>
      <w:r w:rsidR="00972464" w:rsidRPr="008568A7">
        <w:t>Futures</w:t>
      </w:r>
      <w:r w:rsidRPr="008568A7">
        <w:t xml:space="preserve"> contracts</w:t>
      </w:r>
      <w:bookmarkEnd w:id="1394"/>
      <w:bookmarkEnd w:id="1395"/>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 xml:space="preserve">For example, an executive has the right (but not the obligation) to buy 10,000 shares of her company’s stock next December, at the pre-agreed (strike or exercise) price of $35 per share. Unlike a long forward position, she will not be obligated to </w:t>
      </w:r>
      <w:commentRangeStart w:id="1396"/>
      <w:r w:rsidRPr="008568A7">
        <w:rPr>
          <w:rFonts w:ascii="Calibri" w:hAnsi="Calibri"/>
        </w:rPr>
        <w:t>purchase</w:t>
      </w:r>
      <w:commentRangeEnd w:id="1396"/>
      <w:r w:rsidR="00812F30">
        <w:rPr>
          <w:rStyle w:val="CommentReference"/>
        </w:rPr>
        <w:commentReference w:id="1396"/>
      </w:r>
      <w:r w:rsidRPr="008568A7">
        <w:rPr>
          <w:rFonts w:ascii="Calibri" w:hAnsi="Calibri"/>
        </w:rPr>
        <w:t>.</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397" w:name="_Toc221518892"/>
      <w:bookmarkStart w:id="1398" w:name="_Toc222561205"/>
      <w:r w:rsidRPr="008568A7">
        <w:lastRenderedPageBreak/>
        <w:t>Calculate and identify option and forward contract payoffs</w:t>
      </w:r>
      <w:bookmarkEnd w:id="1397"/>
      <w:bookmarkEnd w:id="1398"/>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399" w:name="_Toc221518893"/>
      <w:bookmarkStart w:id="1400" w:name="_Toc222561206"/>
      <w:r w:rsidRPr="008568A7">
        <w:t xml:space="preserve">In regard to stock </w:t>
      </w:r>
      <w:commentRangeStart w:id="1401"/>
      <w:r w:rsidRPr="008568A7">
        <w:t>options</w:t>
      </w:r>
      <w:commentRangeEnd w:id="1401"/>
      <w:r w:rsidR="004B1CE2" w:rsidRPr="008568A7">
        <w:rPr>
          <w:rStyle w:val="CommentReference"/>
          <w:rFonts w:ascii="Calibri" w:eastAsiaTheme="minorEastAsia" w:hAnsi="Calibri" w:cstheme="minorBidi"/>
          <w:b w:val="0"/>
          <w:bCs w:val="0"/>
          <w:color w:val="auto"/>
        </w:rPr>
        <w:commentReference w:id="1401"/>
      </w:r>
      <w:r w:rsidRPr="008568A7">
        <w:t>:</w:t>
      </w:r>
      <w:bookmarkEnd w:id="1399"/>
      <w:bookmarkEnd w:id="1400"/>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Answer:  Payoff on a long call = MAX[0, S(t) – K] = MAX[0, 38.50 – 30.00] = $8.50</w:t>
      </w:r>
      <w:r w:rsidRPr="008568A7">
        <w:rPr>
          <w:rFonts w:ascii="Calibri" w:hAnsi="Calibri"/>
        </w:rPr>
        <w:br/>
        <w:t>Profit on the long call = payoff – premium = $8.50 – 4.00 = $4.50.</w:t>
      </w:r>
      <w:r w:rsidRPr="008568A7">
        <w:rPr>
          <w:rFonts w:ascii="Calibri" w:hAnsi="Calibri"/>
        </w:rPr>
        <w:br/>
        <w:t>(does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-MAX[0,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1402" w:name="_Toc221518894"/>
      <w:bookmarkStart w:id="1403" w:name="_Toc222561207"/>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1402"/>
      <w:bookmarkEnd w:id="1403"/>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1404" w:name="_Toc221518895"/>
      <w:bookmarkStart w:id="1405" w:name="_Toc222561208"/>
      <w:r w:rsidRPr="008568A7">
        <w:t>Forward contract:</w:t>
      </w:r>
      <w:bookmarkEnd w:id="1404"/>
      <w:bookmarkEnd w:id="1405"/>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406" w:name="_Toc221518896"/>
      <w:bookmarkStart w:id="1407" w:name="_Toc222561209"/>
      <w:r w:rsidRPr="008568A7">
        <w:t>Option:</w:t>
      </w:r>
      <w:bookmarkEnd w:id="1406"/>
      <w:bookmarkEnd w:id="1407"/>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w:t>
            </w:r>
            <w:commentRangeStart w:id="1408"/>
            <w:r w:rsidRPr="008568A7">
              <w:rPr>
                <w:rFonts w:ascii="Calibri" w:hAnsi="Calibri"/>
              </w:rPr>
              <w:t>20</w:t>
            </w:r>
            <w:commentRangeEnd w:id="1408"/>
            <w:r w:rsidR="00812F30">
              <w:rPr>
                <w:rStyle w:val="CommentReference"/>
              </w:rPr>
              <w:commentReference w:id="1408"/>
            </w:r>
            <w:r w:rsidRPr="008568A7">
              <w:rPr>
                <w:rFonts w:ascii="Calibri" w:hAnsi="Calibri"/>
              </w:rPr>
              <w:t xml:space="preserve">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1409" w:name="_Toc221518897"/>
      <w:bookmarkStart w:id="1410" w:name="_Toc222561210"/>
      <w:r w:rsidRPr="008568A7">
        <w:t>Calculate an arbitrage payoff &amp; ephemeral arbitrage opportunities</w:t>
      </w:r>
      <w:bookmarkEnd w:id="1409"/>
      <w:bookmarkEnd w:id="1410"/>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yield,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Futures trades rich: profit with cash and </w:t>
            </w:r>
            <w:commentRangeStart w:id="1411"/>
            <w:r w:rsidRPr="00052AE0">
              <w:rPr>
                <w:rFonts w:ascii="Calibri" w:eastAsia="Times New Roman" w:hAnsi="Calibri" w:cs="Times New Roman"/>
                <w:color w:val="000000"/>
              </w:rPr>
              <w:t>carry</w:t>
            </w:r>
            <w:commentRangeEnd w:id="1411"/>
            <w:r w:rsidR="00812F30">
              <w:rPr>
                <w:rStyle w:val="CommentReference"/>
              </w:rPr>
              <w:commentReference w:id="1411"/>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 xml:space="preserve">utures trades cheap: profit with REVERSE cash and </w:t>
            </w:r>
            <w:commentRangeStart w:id="1412"/>
            <w:r w:rsidR="005F2397" w:rsidRPr="008568A7">
              <w:rPr>
                <w:rFonts w:ascii="Calibri" w:hAnsi="Calibri"/>
              </w:rPr>
              <w:t>carry</w:t>
            </w:r>
            <w:commentRangeEnd w:id="1412"/>
            <w:r w:rsidR="00812F30">
              <w:rPr>
                <w:rStyle w:val="CommentReference"/>
              </w:rPr>
              <w:commentReference w:id="1412"/>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reverse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1413" w:name="_Toc221518898"/>
      <w:bookmarkStart w:id="1414" w:name="_Toc222561211"/>
      <w:r w:rsidRPr="008568A7">
        <w:t>Describe some of the risks that can arise from the use of derivatives</w:t>
      </w:r>
      <w:bookmarkEnd w:id="1413"/>
      <w:bookmarkEnd w:id="1414"/>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1415" w:name="_Toc221518899"/>
      <w:bookmarkStart w:id="1416" w:name="_Toc222561212"/>
      <w:r w:rsidRPr="008568A7">
        <w:t>Lessons for Financial Institutions (Unassigned Hull, Chapter 34):</w:t>
      </w:r>
      <w:bookmarkEnd w:id="1415"/>
      <w:bookmarkEnd w:id="1416"/>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Exceeding risk limits not acceptable even when profits result</w:t>
      </w:r>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417" w:name="_Toc254797383"/>
    </w:p>
    <w:p w14:paraId="55914D3F" w14:textId="77777777" w:rsidR="008B0925" w:rsidRDefault="008B0925">
      <w:pPr>
        <w:rPr>
          <w:ins w:id="1418" w:author="Aleksander Hansen" w:date="2013-02-10T16:49:00Z"/>
          <w:rFonts w:ascii="Calibri" w:hAnsi="Calibri"/>
        </w:rPr>
      </w:pPr>
      <w:ins w:id="1419" w:author="Aleksander Hansen" w:date="2013-02-10T16:49:00Z">
        <w:r>
          <w:rPr>
            <w:rFonts w:ascii="Calibri" w:hAnsi="Calibri"/>
          </w:rPr>
          <w:br w:type="page"/>
        </w:r>
      </w:ins>
    </w:p>
    <w:p w14:paraId="424D4A05" w14:textId="77777777" w:rsidR="008B0925" w:rsidRDefault="008B0925">
      <w:pPr>
        <w:pStyle w:val="Heading2"/>
        <w:rPr>
          <w:ins w:id="1420" w:author="Aleksander Hansen" w:date="2013-02-10T16:50:00Z"/>
        </w:rPr>
        <w:pPrChange w:id="1421" w:author="Aleksander Hansen" w:date="2013-02-10T16:50:00Z">
          <w:pPr/>
        </w:pPrChange>
      </w:pPr>
      <w:bookmarkStart w:id="1422" w:name="_Toc222561213"/>
      <w:ins w:id="1423" w:author="Aleksander Hansen" w:date="2013-02-10T16:50:00Z">
        <w:r>
          <w:lastRenderedPageBreak/>
          <w:t>Chapter Summary</w:t>
        </w:r>
        <w:bookmarkEnd w:id="1422"/>
      </w:ins>
    </w:p>
    <w:p w14:paraId="414B0992" w14:textId="77777777" w:rsidR="00170606" w:rsidRDefault="00170606">
      <w:pPr>
        <w:pStyle w:val="Heading2"/>
        <w:rPr>
          <w:ins w:id="1424" w:author="Aleksander Hansen" w:date="2013-02-10T16:50:00Z"/>
        </w:rPr>
        <w:pPrChange w:id="1425" w:author="Aleksander Hansen" w:date="2013-02-10T16:50:00Z">
          <w:pPr/>
        </w:pPrChange>
      </w:pPr>
    </w:p>
    <w:p w14:paraId="59B491B1" w14:textId="6403E5C2" w:rsidR="00170606" w:rsidRDefault="00170606" w:rsidP="00170606">
      <w:pPr>
        <w:rPr>
          <w:ins w:id="1426" w:author="Aleksander Hansen" w:date="2013-02-10T16:51:00Z"/>
          <w:rFonts w:ascii="Calibri" w:hAnsi="Calibri"/>
        </w:rPr>
      </w:pPr>
      <w:ins w:id="1427" w:author="Aleksander Hansen" w:date="2013-02-10T16:50:00Z">
        <w:r>
          <w:t xml:space="preserve">An open outcry system is one </w:t>
        </w:r>
      </w:ins>
      <w:ins w:id="1428" w:author="Aleksander Hansen" w:date="2013-02-10T16:51:00Z">
        <w:r>
          <w:rPr>
            <w:rFonts w:ascii="Calibri" w:hAnsi="Calibri"/>
          </w:rPr>
          <w:t>where traders</w:t>
        </w:r>
        <w:r w:rsidRPr="008568A7">
          <w:rPr>
            <w:rFonts w:ascii="Calibri" w:hAnsi="Calibri"/>
          </w:rPr>
          <w:t xml:space="preserve"> physically meet on exchange floor, shouting, using hand signals</w:t>
        </w:r>
        <w:r>
          <w:rPr>
            <w:rFonts w:ascii="Calibri" w:hAnsi="Calibri"/>
          </w:rPr>
          <w:t>. Contrast this to an electronic trading system where trades are executes at lightening speed from banks, hedge funds and traders around the world by use of computers.</w:t>
        </w:r>
      </w:ins>
    </w:p>
    <w:p w14:paraId="10032735" w14:textId="77777777" w:rsidR="00170606" w:rsidRDefault="00170606" w:rsidP="00170606">
      <w:pPr>
        <w:rPr>
          <w:ins w:id="1429" w:author="Aleksander Hansen" w:date="2013-02-10T16:52:00Z"/>
          <w:rFonts w:ascii="Calibri" w:hAnsi="Calibri"/>
        </w:rPr>
      </w:pPr>
    </w:p>
    <w:p w14:paraId="6D23BEA7" w14:textId="77777777" w:rsidR="00A962D3" w:rsidRDefault="00A962D3" w:rsidP="00170606">
      <w:pPr>
        <w:rPr>
          <w:ins w:id="1430" w:author="Aleksander Hansen" w:date="2013-02-10T17:02:00Z"/>
          <w:rFonts w:ascii="Calibri" w:hAnsi="Calibri"/>
        </w:rPr>
      </w:pPr>
      <w:ins w:id="1431" w:author="Aleksander Hansen" w:date="2013-02-10T17:01:00Z">
        <w:r>
          <w:rPr>
            <w:rFonts w:ascii="Calibri" w:hAnsi="Calibri"/>
          </w:rPr>
          <w:t xml:space="preserve">Two different markets exist: the </w:t>
        </w:r>
      </w:ins>
      <w:ins w:id="1432" w:author="Aleksander Hansen" w:date="2013-02-10T16:52:00Z">
        <w:r w:rsidR="00170606">
          <w:rPr>
            <w:rFonts w:ascii="Calibri" w:hAnsi="Calibri"/>
          </w:rPr>
          <w:t>OTC market and the Exchange-traded market. In terms of size, the OTC market is significantly larger than the Exchange-traded market</w:t>
        </w:r>
      </w:ins>
      <w:ins w:id="1433" w:author="Aleksander Hansen" w:date="2013-02-10T16:56:00Z">
        <w:r w:rsidR="00170606">
          <w:rPr>
            <w:rFonts w:ascii="Calibri" w:hAnsi="Calibri"/>
          </w:rPr>
          <w:t xml:space="preserve"> measured in terms of volume of trading. The OTC market was around 8.4 times larger than the </w:t>
        </w:r>
      </w:ins>
      <w:ins w:id="1434" w:author="Aleksander Hansen" w:date="2013-02-10T16:58:00Z">
        <w:r w:rsidR="00170606">
          <w:rPr>
            <w:rFonts w:ascii="Calibri" w:hAnsi="Calibri"/>
          </w:rPr>
          <w:t>Exchange</w:t>
        </w:r>
      </w:ins>
      <w:ins w:id="1435" w:author="Aleksander Hansen" w:date="2013-02-10T16:56:00Z">
        <w:r w:rsidR="00170606">
          <w:rPr>
            <w:rFonts w:ascii="Calibri" w:hAnsi="Calibri"/>
          </w:rPr>
          <w:t>-traded market</w:t>
        </w:r>
      </w:ins>
      <w:ins w:id="1436" w:author="Aleksander Hansen" w:date="2013-02-10T16:58:00Z">
        <w:r w:rsidR="00170606">
          <w:rPr>
            <w:rFonts w:ascii="Calibri" w:hAnsi="Calibri"/>
          </w:rPr>
          <w:t>, with an estimated size of some $600 trillion</w:t>
        </w:r>
        <w:r>
          <w:rPr>
            <w:rFonts w:ascii="Calibri" w:hAnsi="Calibri"/>
          </w:rPr>
          <w:t xml:space="preserve"> in total principal amounts underlying the outstanding contracts.</w:t>
        </w:r>
      </w:ins>
      <w:ins w:id="1437" w:author="Aleksander Hansen" w:date="2013-02-10T17:01:00Z">
        <w:r>
          <w:rPr>
            <w:rFonts w:ascii="Calibri" w:hAnsi="Calibri"/>
          </w:rPr>
          <w:t xml:space="preserve"> </w:t>
        </w:r>
      </w:ins>
    </w:p>
    <w:p w14:paraId="727241C1" w14:textId="77777777" w:rsidR="00A962D3" w:rsidRDefault="00A962D3" w:rsidP="00170606">
      <w:pPr>
        <w:rPr>
          <w:ins w:id="1438" w:author="Aleksander Hansen" w:date="2013-02-10T17:02:00Z"/>
          <w:rFonts w:ascii="Calibri" w:hAnsi="Calibri"/>
        </w:rPr>
      </w:pPr>
    </w:p>
    <w:p w14:paraId="04922496" w14:textId="40628254" w:rsidR="00170606" w:rsidRDefault="00A962D3" w:rsidP="00170606">
      <w:pPr>
        <w:rPr>
          <w:ins w:id="1439" w:author="Aleksander Hansen" w:date="2013-02-10T17:02:00Z"/>
          <w:rFonts w:ascii="Calibri" w:hAnsi="Calibri"/>
        </w:rPr>
      </w:pPr>
      <w:ins w:id="1440" w:author="Aleksander Hansen" w:date="2013-02-10T17:01:00Z">
        <w:r>
          <w:rPr>
            <w:rFonts w:ascii="Calibri" w:hAnsi="Calibri"/>
          </w:rPr>
          <w:t>The size of the two markets is difficult to measure, and it is likely that the Exchange-Traded market will grow at a much faster pace than the OTC market in years to come as the Dodd-Frank regulations</w:t>
        </w:r>
      </w:ins>
      <w:ins w:id="1441" w:author="Aleksander Hansen" w:date="2013-02-10T17:02:00Z">
        <w:r>
          <w:rPr>
            <w:rFonts w:ascii="Calibri" w:hAnsi="Calibri"/>
          </w:rPr>
          <w:t xml:space="preserve"> forces certain financial institutions to have their trades on an exchange or to go through a clearinghouse. The regulations have yet to be finalized so the outcome over the next few years will be </w:t>
        </w:r>
      </w:ins>
      <w:ins w:id="1442" w:author="Aleksander Hansen" w:date="2013-02-10T17:04:00Z">
        <w:r>
          <w:rPr>
            <w:rFonts w:ascii="Calibri" w:hAnsi="Calibri"/>
          </w:rPr>
          <w:t>interesting</w:t>
        </w:r>
      </w:ins>
      <w:ins w:id="1443" w:author="Aleksander Hansen" w:date="2013-02-10T17:02:00Z">
        <w:r>
          <w:rPr>
            <w:rFonts w:ascii="Calibri" w:hAnsi="Calibri"/>
          </w:rPr>
          <w:t>, and will have a huge impact on those working in risk management and the financial sector.</w:t>
        </w:r>
      </w:ins>
    </w:p>
    <w:p w14:paraId="760BDE77" w14:textId="77777777" w:rsidR="00A962D3" w:rsidRDefault="00A962D3" w:rsidP="00170606">
      <w:pPr>
        <w:rPr>
          <w:ins w:id="1444" w:author="Aleksander Hansen" w:date="2013-02-10T17:05:00Z"/>
          <w:rFonts w:ascii="Calibri" w:hAnsi="Calibri"/>
        </w:rPr>
      </w:pPr>
    </w:p>
    <w:p w14:paraId="1E2E972D" w14:textId="2BE0D4F2" w:rsidR="00A962D3" w:rsidRDefault="00A962D3" w:rsidP="00170606">
      <w:pPr>
        <w:rPr>
          <w:ins w:id="1445" w:author="Aleksander Hansen" w:date="2013-02-10T17:20:00Z"/>
          <w:rFonts w:ascii="Calibri" w:hAnsi="Calibri"/>
        </w:rPr>
      </w:pPr>
      <w:ins w:id="1446" w:author="Aleksander Hansen" w:date="2013-02-10T17:05:00Z">
        <w:r>
          <w:rPr>
            <w:rFonts w:ascii="Calibri" w:hAnsi="Calibri"/>
          </w:rPr>
          <w:t>Forward contracts and Futures contracts are similar in form, in that they both involve an agreement to buy or sell some asset in the future, but at a predetermined price. However, whereas forwards are transacted in the OTC market, Futures are highly standardized contract that trade on an exchange. Forwards</w:t>
        </w:r>
      </w:ins>
      <w:ins w:id="1447" w:author="Aleksander Hansen" w:date="2013-02-10T17:08:00Z">
        <w:r>
          <w:rPr>
            <w:rFonts w:ascii="Calibri" w:hAnsi="Calibri"/>
          </w:rPr>
          <w:t xml:space="preserve"> can </w:t>
        </w:r>
      </w:ins>
      <w:ins w:id="1448" w:author="Aleksander Hansen" w:date="2013-02-10T17:10:00Z">
        <w:r>
          <w:rPr>
            <w:rFonts w:ascii="Calibri" w:hAnsi="Calibri"/>
          </w:rPr>
          <w:t xml:space="preserve">be </w:t>
        </w:r>
      </w:ins>
      <w:ins w:id="1449" w:author="Aleksander Hansen" w:date="2013-02-10T17:08:00Z">
        <w:r>
          <w:rPr>
            <w:rFonts w:ascii="Calibri" w:hAnsi="Calibri"/>
          </w:rPr>
          <w:t xml:space="preserve">customized in a way that Futures cannot, however, they also carry with them credit and counterparty risk - risk that a Futures contract is not nearly as exposed to. </w:t>
        </w:r>
      </w:ins>
      <w:ins w:id="1450" w:author="Aleksander Hansen" w:date="2013-02-10T17:19:00Z">
        <w:r w:rsidR="001B4108">
          <w:rPr>
            <w:rFonts w:ascii="Calibri" w:hAnsi="Calibri"/>
          </w:rPr>
          <w:t>Futures</w:t>
        </w:r>
      </w:ins>
      <w:ins w:id="1451" w:author="Aleksander Hansen" w:date="2013-02-10T17:08:00Z">
        <w:r>
          <w:rPr>
            <w:rFonts w:ascii="Calibri" w:hAnsi="Calibri"/>
          </w:rPr>
          <w:t xml:space="preserve"> contract</w:t>
        </w:r>
      </w:ins>
      <w:ins w:id="1452" w:author="Aleksander Hansen" w:date="2013-02-10T17:19:00Z">
        <w:r w:rsidR="001B4108">
          <w:rPr>
            <w:rFonts w:ascii="Calibri" w:hAnsi="Calibri"/>
          </w:rPr>
          <w:t>s</w:t>
        </w:r>
      </w:ins>
      <w:ins w:id="1453" w:author="Aleksander Hansen" w:date="2013-02-10T17:08:00Z">
        <w:r>
          <w:rPr>
            <w:rFonts w:ascii="Calibri" w:hAnsi="Calibri"/>
          </w:rPr>
          <w:t xml:space="preserve">, </w:t>
        </w:r>
      </w:ins>
      <w:ins w:id="1454" w:author="Aleksander Hansen" w:date="2013-02-10T17:10:00Z">
        <w:r w:rsidR="001B4108">
          <w:rPr>
            <w:rFonts w:ascii="Calibri" w:hAnsi="Calibri"/>
          </w:rPr>
          <w:t>on the other hand</w:t>
        </w:r>
      </w:ins>
      <w:ins w:id="1455" w:author="Aleksander Hansen" w:date="2013-02-10T17:17:00Z">
        <w:r w:rsidR="001B4108">
          <w:rPr>
            <w:rFonts w:ascii="Calibri" w:hAnsi="Calibri"/>
          </w:rPr>
          <w:t xml:space="preserve">, while generally being less exposed to credit and counterparty risk, forces the owner of the Futures to post margin at the end of each trading day. We say that Futures are marked-to-market. It is this </w:t>
        </w:r>
      </w:ins>
      <w:ins w:id="1456" w:author="Aleksander Hansen" w:date="2013-02-10T17:19:00Z">
        <w:r w:rsidR="001B4108">
          <w:rPr>
            <w:rFonts w:ascii="Calibri" w:hAnsi="Calibri"/>
          </w:rPr>
          <w:t>mechanism that</w:t>
        </w:r>
      </w:ins>
      <w:ins w:id="1457" w:author="Aleksander Hansen" w:date="2013-02-10T17:17:00Z">
        <w:r w:rsidR="001B4108">
          <w:rPr>
            <w:rFonts w:ascii="Calibri" w:hAnsi="Calibri"/>
          </w:rPr>
          <w:t xml:space="preserve"> reduces the counterparty risk. It does not however, reduce the market or liquidity risk, and forces the company to typically have a larger liquidity pool tied up for margining purposes </w:t>
        </w:r>
      </w:ins>
      <w:ins w:id="1458" w:author="Aleksander Hansen" w:date="2013-02-10T17:19:00Z">
        <w:r w:rsidR="001B4108">
          <w:rPr>
            <w:rFonts w:ascii="Calibri" w:hAnsi="Calibri"/>
          </w:rPr>
          <w:t>–</w:t>
        </w:r>
      </w:ins>
      <w:ins w:id="1459" w:author="Aleksander Hansen" w:date="2013-02-10T17:17:00Z">
        <w:r w:rsidR="001B4108">
          <w:rPr>
            <w:rFonts w:ascii="Calibri" w:hAnsi="Calibri"/>
          </w:rPr>
          <w:t xml:space="preserve"> capital </w:t>
        </w:r>
      </w:ins>
      <w:ins w:id="1460" w:author="Aleksander Hansen" w:date="2013-02-10T17:19:00Z">
        <w:r w:rsidR="001B4108">
          <w:rPr>
            <w:rFonts w:ascii="Calibri" w:hAnsi="Calibri"/>
          </w:rPr>
          <w:t>that could have been employed elsewhere.</w:t>
        </w:r>
      </w:ins>
    </w:p>
    <w:p w14:paraId="6B561C35" w14:textId="77777777" w:rsidR="001B4108" w:rsidRDefault="001B4108" w:rsidP="00170606">
      <w:pPr>
        <w:rPr>
          <w:ins w:id="1461" w:author="Aleksander Hansen" w:date="2013-02-10T17:20:00Z"/>
          <w:rFonts w:ascii="Calibri" w:hAnsi="Calibri"/>
        </w:rPr>
      </w:pPr>
    </w:p>
    <w:p w14:paraId="6185045A" w14:textId="16DFE89D" w:rsidR="001B4108" w:rsidRDefault="001B4108" w:rsidP="00170606">
      <w:pPr>
        <w:rPr>
          <w:ins w:id="1462" w:author="Aleksander Hansen" w:date="2013-02-10T17:26:00Z"/>
          <w:rFonts w:ascii="Calibri" w:hAnsi="Calibri"/>
        </w:rPr>
      </w:pPr>
      <w:ins w:id="1463" w:author="Aleksander Hansen" w:date="2013-02-10T17:20:00Z">
        <w:r>
          <w:rPr>
            <w:rFonts w:ascii="Calibri" w:hAnsi="Calibri"/>
          </w:rPr>
          <w:t xml:space="preserve">Whereas forwards and Futures contracts involve an obligation to buy or to sell an asset at a predetermined price in the future, </w:t>
        </w:r>
        <w:r w:rsidR="0004233E">
          <w:rPr>
            <w:rFonts w:ascii="Calibri" w:hAnsi="Calibri"/>
          </w:rPr>
          <w:t>options</w:t>
        </w:r>
        <w:r w:rsidR="0024656A">
          <w:rPr>
            <w:rFonts w:ascii="Calibri" w:hAnsi="Calibri"/>
          </w:rPr>
          <w:t xml:space="preserve"> on the other hand, gives you the right, but </w:t>
        </w:r>
      </w:ins>
      <w:ins w:id="1464" w:author="Aleksander Hansen" w:date="2013-02-10T17:21:00Z">
        <w:r w:rsidR="0024656A">
          <w:rPr>
            <w:rFonts w:ascii="Calibri" w:hAnsi="Calibri"/>
            <w:i/>
          </w:rPr>
          <w:t>not</w:t>
        </w:r>
        <w:r w:rsidR="0024656A">
          <w:rPr>
            <w:rFonts w:ascii="Calibri" w:hAnsi="Calibri"/>
          </w:rPr>
          <w:t xml:space="preserve"> the obligation to buy or sell the asset in the future at a predetermined price. Call options give you the right but not the obligation to buy an asset in the future, whereas put options give you the right but not the obligation to sell an asset in the future. A distinguishing feature of options as opposed to forwards and Futures is the fact that options require an initial outlay of money, whereas forwards and Futures do not. </w:t>
        </w:r>
      </w:ins>
    </w:p>
    <w:p w14:paraId="26EB9CD0" w14:textId="77777777" w:rsidR="0024656A" w:rsidRDefault="0024656A" w:rsidP="00170606">
      <w:pPr>
        <w:rPr>
          <w:ins w:id="1465" w:author="Aleksander Hansen" w:date="2013-02-10T17:26:00Z"/>
          <w:rFonts w:ascii="Calibri" w:hAnsi="Calibri"/>
        </w:rPr>
      </w:pPr>
    </w:p>
    <w:p w14:paraId="37EB9FDE" w14:textId="52581754" w:rsidR="0024656A" w:rsidRDefault="0024656A" w:rsidP="00170606">
      <w:pPr>
        <w:rPr>
          <w:ins w:id="1466" w:author="Aleksander Hansen" w:date="2013-02-10T17:26:00Z"/>
          <w:rFonts w:ascii="Calibri" w:hAnsi="Calibri"/>
        </w:rPr>
      </w:pPr>
      <w:ins w:id="1467" w:author="Aleksander Hansen" w:date="2013-02-10T17:26:00Z">
        <w:r>
          <w:rPr>
            <w:rFonts w:ascii="Calibri" w:hAnsi="Calibri"/>
          </w:rPr>
          <w:t xml:space="preserve">The reading distinguishes between three broad categories of traders: </w:t>
        </w:r>
      </w:ins>
    </w:p>
    <w:p w14:paraId="6560EC5A" w14:textId="27A08AB3" w:rsidR="0024656A" w:rsidRDefault="0024656A">
      <w:pPr>
        <w:pStyle w:val="ListParagraph"/>
        <w:numPr>
          <w:ilvl w:val="0"/>
          <w:numId w:val="91"/>
        </w:numPr>
        <w:rPr>
          <w:ins w:id="1468" w:author="Aleksander Hansen" w:date="2013-02-10T17:27:00Z"/>
          <w:rFonts w:ascii="Calibri" w:hAnsi="Calibri"/>
        </w:rPr>
        <w:pPrChange w:id="1469" w:author="Aleksander Hansen" w:date="2013-02-10T17:27:00Z">
          <w:pPr/>
        </w:pPrChange>
      </w:pPr>
      <w:ins w:id="1470" w:author="Aleksander Hansen" w:date="2013-02-10T17:27:00Z">
        <w:r>
          <w:rPr>
            <w:rFonts w:ascii="Calibri" w:hAnsi="Calibri"/>
          </w:rPr>
          <w:t>Speculators</w:t>
        </w:r>
      </w:ins>
      <w:ins w:id="1471" w:author="Aleksander Hansen" w:date="2013-02-10T17:28:00Z">
        <w:r>
          <w:rPr>
            <w:rFonts w:ascii="Calibri" w:hAnsi="Calibri"/>
          </w:rPr>
          <w:t>: take a view on the market</w:t>
        </w:r>
      </w:ins>
      <w:ins w:id="1472" w:author="Aleksander Hansen" w:date="2013-02-10T17:29:00Z">
        <w:r>
          <w:rPr>
            <w:rFonts w:ascii="Calibri" w:hAnsi="Calibri"/>
          </w:rPr>
          <w:t>, and will often use leverage</w:t>
        </w:r>
      </w:ins>
    </w:p>
    <w:p w14:paraId="74178F23" w14:textId="1CE574FE" w:rsidR="0024656A" w:rsidRDefault="0024656A">
      <w:pPr>
        <w:pStyle w:val="ListParagraph"/>
        <w:numPr>
          <w:ilvl w:val="0"/>
          <w:numId w:val="91"/>
        </w:numPr>
        <w:rPr>
          <w:ins w:id="1473" w:author="Aleksander Hansen" w:date="2013-02-10T17:27:00Z"/>
          <w:rFonts w:ascii="Calibri" w:hAnsi="Calibri"/>
        </w:rPr>
        <w:pPrChange w:id="1474" w:author="Aleksander Hansen" w:date="2013-02-10T17:27:00Z">
          <w:pPr/>
        </w:pPrChange>
      </w:pPr>
      <w:ins w:id="1475" w:author="Aleksander Hansen" w:date="2013-02-10T17:27:00Z">
        <w:r>
          <w:rPr>
            <w:rFonts w:ascii="Calibri" w:hAnsi="Calibri"/>
          </w:rPr>
          <w:t>Hedgers</w:t>
        </w:r>
      </w:ins>
      <w:ins w:id="1476" w:author="Aleksander Hansen" w:date="2013-02-10T17:28:00Z">
        <w:r>
          <w:rPr>
            <w:rFonts w:ascii="Calibri" w:hAnsi="Calibri"/>
          </w:rPr>
          <w:t>: wish to use derivatives as insurance, or to minimize market risk</w:t>
        </w:r>
      </w:ins>
    </w:p>
    <w:p w14:paraId="5E008531" w14:textId="54F5C99F" w:rsidR="0024656A" w:rsidRPr="009067F6" w:rsidRDefault="0024656A">
      <w:pPr>
        <w:pStyle w:val="ListParagraph"/>
        <w:numPr>
          <w:ilvl w:val="0"/>
          <w:numId w:val="91"/>
        </w:numPr>
        <w:rPr>
          <w:ins w:id="1477" w:author="Aleksander Hansen" w:date="2013-02-10T16:51:00Z"/>
          <w:rFonts w:ascii="Calibri" w:hAnsi="Calibri"/>
        </w:rPr>
        <w:pPrChange w:id="1478" w:author="Aleksander Hansen" w:date="2013-02-10T17:27:00Z">
          <w:pPr/>
        </w:pPrChange>
      </w:pPr>
      <w:ins w:id="1479" w:author="Aleksander Hansen" w:date="2013-02-10T17:27:00Z">
        <w:r>
          <w:rPr>
            <w:rFonts w:ascii="Calibri" w:hAnsi="Calibri"/>
          </w:rPr>
          <w:t>Arbitrageurs</w:t>
        </w:r>
      </w:ins>
      <w:ins w:id="1480" w:author="Aleksander Hansen" w:date="2013-02-10T17:29:00Z">
        <w:r>
          <w:rPr>
            <w:rFonts w:ascii="Calibri" w:hAnsi="Calibri"/>
          </w:rPr>
          <w:t xml:space="preserve">: </w:t>
        </w:r>
      </w:ins>
      <w:ins w:id="1481" w:author="Aleksander Hansen" w:date="2013-02-10T17:30:00Z">
        <w:r>
          <w:rPr>
            <w:rFonts w:ascii="Calibri" w:hAnsi="Calibri"/>
          </w:rPr>
          <w:t>Seek out ephemeral pricing discrepancies in the market</w:t>
        </w:r>
      </w:ins>
    </w:p>
    <w:p w14:paraId="2C16DD10" w14:textId="14FD14A8" w:rsidR="00007DCE" w:rsidRDefault="00007DCE" w:rsidP="009067F6">
      <w:del w:id="1482" w:author="Aleksander Hansen" w:date="2013-02-10T17:31:00Z">
        <w:r w:rsidDel="009067F6">
          <w:lastRenderedPageBreak/>
          <w:br w:type="page"/>
        </w:r>
      </w:del>
    </w:p>
    <w:p w14:paraId="042B7B78" w14:textId="429FAC9F" w:rsidR="00007DCE" w:rsidRPr="008568A7" w:rsidRDefault="00E47E2D" w:rsidP="00007DCE">
      <w:pPr>
        <w:pStyle w:val="Heading2"/>
      </w:pPr>
      <w:bookmarkStart w:id="1483" w:name="_Toc222561214"/>
      <w:r>
        <w:t>1</w:t>
      </w:r>
      <w:r w:rsidR="00007DCE" w:rsidRPr="008568A7">
        <w:t xml:space="preserve"> </w:t>
      </w:r>
      <w:r w:rsidR="00007DCE">
        <w:t>Questions &amp; A</w:t>
      </w:r>
      <w:r w:rsidR="00007DCE" w:rsidRPr="008568A7">
        <w:t>nswers</w:t>
      </w:r>
      <w:bookmarkEnd w:id="1483"/>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484" w:name="_Toc222561215"/>
      <w:r w:rsidRPr="008568A7">
        <w:t>Questions</w:t>
      </w:r>
      <w:bookmarkEnd w:id="1484"/>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485" w:name="_Toc222561216"/>
      <w:r>
        <w:t>Answers</w:t>
      </w:r>
      <w:bookmarkEnd w:id="1485"/>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S(t)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1486" w:name="_Toc221518900"/>
      <w:bookmarkStart w:id="1487" w:name="_Toc222561217"/>
      <w:r w:rsidRPr="008568A7">
        <w:rPr>
          <w:rFonts w:ascii="Calibri" w:hAnsi="Calibri"/>
        </w:rPr>
        <w:lastRenderedPageBreak/>
        <w:t>Hull, Chapter 2: Mechanics of Futures Markets</w:t>
      </w:r>
      <w:bookmarkEnd w:id="1417"/>
      <w:bookmarkEnd w:id="1486"/>
      <w:bookmarkEnd w:id="1487"/>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A15689" w:rsidRPr="00CF5088" w:rsidRDefault="00A15689" w:rsidP="005F2397">
                            <w:pPr>
                              <w:rPr>
                                <w:b/>
                              </w:rPr>
                            </w:pPr>
                            <w:r w:rsidRPr="00CF5088">
                              <w:rPr>
                                <w:b/>
                              </w:rPr>
                              <w:t>Learning Outcomes:</w:t>
                            </w:r>
                          </w:p>
                          <w:p w14:paraId="14F18205" w14:textId="77777777" w:rsidR="00A15689" w:rsidRPr="00CF5088" w:rsidRDefault="00A15689" w:rsidP="005F2397">
                            <w:pPr>
                              <w:rPr>
                                <w:sz w:val="16"/>
                                <w:szCs w:val="16"/>
                              </w:rPr>
                            </w:pPr>
                          </w:p>
                          <w:p w14:paraId="1015C19A" w14:textId="77777777" w:rsidR="00A15689" w:rsidRDefault="00A15689"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A15689" w:rsidRPr="00CF5088" w:rsidRDefault="00A15689" w:rsidP="005F2397">
                            <w:pPr>
                              <w:rPr>
                                <w:sz w:val="16"/>
                                <w:szCs w:val="16"/>
                              </w:rPr>
                            </w:pPr>
                          </w:p>
                          <w:p w14:paraId="76491421" w14:textId="77777777" w:rsidR="00A15689" w:rsidRDefault="00A15689" w:rsidP="005F2397">
                            <w:r w:rsidRPr="00CF5088">
                              <w:rPr>
                                <w:b/>
                              </w:rPr>
                              <w:t>Explain</w:t>
                            </w:r>
                            <w:r w:rsidRPr="005368C2">
                              <w:t xml:space="preserve"> the convergence of </w:t>
                            </w:r>
                            <w:r>
                              <w:t>Futures</w:t>
                            </w:r>
                            <w:r w:rsidRPr="005368C2">
                              <w:t xml:space="preserve"> and spot prices. </w:t>
                            </w:r>
                          </w:p>
                          <w:p w14:paraId="6C961D03" w14:textId="77777777" w:rsidR="00A15689" w:rsidRPr="00CF5088" w:rsidRDefault="00A15689" w:rsidP="005F2397">
                            <w:pPr>
                              <w:rPr>
                                <w:sz w:val="16"/>
                                <w:szCs w:val="16"/>
                              </w:rPr>
                            </w:pPr>
                          </w:p>
                          <w:p w14:paraId="55E3F300" w14:textId="77777777" w:rsidR="00A15689" w:rsidRDefault="00A15689" w:rsidP="005F2397">
                            <w:r w:rsidRPr="00CF5088">
                              <w:rPr>
                                <w:b/>
                              </w:rPr>
                              <w:t>Describe</w:t>
                            </w:r>
                            <w:r w:rsidRPr="005368C2">
                              <w:t xml:space="preserve"> the rationale for margin requirements and explain how they work.</w:t>
                            </w:r>
                          </w:p>
                          <w:p w14:paraId="24EE2B08" w14:textId="77777777" w:rsidR="00A15689" w:rsidRPr="00CF5088" w:rsidRDefault="00A15689" w:rsidP="005F2397">
                            <w:pPr>
                              <w:rPr>
                                <w:sz w:val="16"/>
                                <w:szCs w:val="16"/>
                              </w:rPr>
                            </w:pPr>
                          </w:p>
                          <w:p w14:paraId="5FF59830" w14:textId="77777777" w:rsidR="00A15689" w:rsidRDefault="00A15689" w:rsidP="005F2397">
                            <w:r w:rsidRPr="00CF5088">
                              <w:rPr>
                                <w:b/>
                              </w:rPr>
                              <w:t>Describe</w:t>
                            </w:r>
                            <w:r w:rsidRPr="005368C2">
                              <w:t xml:space="preserve"> the role of a clearinghouse in </w:t>
                            </w:r>
                            <w:r>
                              <w:t>Futures</w:t>
                            </w:r>
                            <w:r w:rsidRPr="005368C2">
                              <w:t xml:space="preserve"> transactions. </w:t>
                            </w:r>
                          </w:p>
                          <w:p w14:paraId="6BDC51CF" w14:textId="77777777" w:rsidR="00A15689" w:rsidRPr="00CF5088" w:rsidRDefault="00A15689" w:rsidP="005F2397">
                            <w:pPr>
                              <w:rPr>
                                <w:sz w:val="16"/>
                                <w:szCs w:val="16"/>
                              </w:rPr>
                            </w:pPr>
                          </w:p>
                          <w:p w14:paraId="7E3B735F" w14:textId="77777777" w:rsidR="00A15689" w:rsidRDefault="00A15689"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A15689" w:rsidRPr="00CF5088" w:rsidRDefault="00A15689" w:rsidP="005F2397">
                            <w:pPr>
                              <w:rPr>
                                <w:sz w:val="16"/>
                                <w:szCs w:val="16"/>
                              </w:rPr>
                            </w:pPr>
                          </w:p>
                          <w:p w14:paraId="4D63CB66" w14:textId="77777777" w:rsidR="00A15689" w:rsidRDefault="00A15689"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A15689" w:rsidRPr="00CF5088" w:rsidRDefault="00A15689" w:rsidP="005F2397">
                            <w:pPr>
                              <w:rPr>
                                <w:sz w:val="16"/>
                                <w:szCs w:val="16"/>
                              </w:rPr>
                            </w:pPr>
                            <w:r w:rsidRPr="005368C2">
                              <w:t xml:space="preserve"> </w:t>
                            </w:r>
                          </w:p>
                          <w:p w14:paraId="06B57F7B" w14:textId="77777777" w:rsidR="00A15689" w:rsidRDefault="00A15689" w:rsidP="005F2397">
                            <w:r w:rsidRPr="00CF5088">
                              <w:rPr>
                                <w:b/>
                              </w:rPr>
                              <w:t>Describe</w:t>
                            </w:r>
                            <w:r w:rsidRPr="005368C2">
                              <w:t xml:space="preserve"> the mechanics of the delivery process and contrast it with cash settlement. </w:t>
                            </w:r>
                          </w:p>
                          <w:p w14:paraId="7BE83858" w14:textId="77777777" w:rsidR="00A15689" w:rsidRPr="00CF5088" w:rsidRDefault="00A15689" w:rsidP="005F2397">
                            <w:pPr>
                              <w:rPr>
                                <w:sz w:val="16"/>
                                <w:szCs w:val="16"/>
                              </w:rPr>
                            </w:pPr>
                          </w:p>
                          <w:p w14:paraId="16C67DAF" w14:textId="77777777" w:rsidR="00A15689" w:rsidRDefault="00A15689"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A15689" w:rsidRPr="00CF5088" w:rsidRDefault="00A15689" w:rsidP="005F2397">
                            <w:pPr>
                              <w:rPr>
                                <w:sz w:val="16"/>
                                <w:szCs w:val="16"/>
                              </w:rPr>
                            </w:pPr>
                          </w:p>
                          <w:p w14:paraId="7092EA99" w14:textId="77777777" w:rsidR="00A15689" w:rsidRDefault="00A15689">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A15689" w:rsidRPr="00CF5088" w:rsidRDefault="00A15689" w:rsidP="005F2397">
                      <w:pPr>
                        <w:rPr>
                          <w:b/>
                        </w:rPr>
                      </w:pPr>
                      <w:r w:rsidRPr="00CF5088">
                        <w:rPr>
                          <w:b/>
                        </w:rPr>
                        <w:t>Learning Outcomes:</w:t>
                      </w:r>
                    </w:p>
                    <w:p w14:paraId="14F18205" w14:textId="77777777" w:rsidR="00A15689" w:rsidRPr="00CF5088" w:rsidRDefault="00A15689" w:rsidP="005F2397">
                      <w:pPr>
                        <w:rPr>
                          <w:sz w:val="16"/>
                          <w:szCs w:val="16"/>
                        </w:rPr>
                      </w:pPr>
                    </w:p>
                    <w:p w14:paraId="1015C19A" w14:textId="77777777" w:rsidR="00A15689" w:rsidRDefault="00A15689"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A15689" w:rsidRPr="00CF5088" w:rsidRDefault="00A15689" w:rsidP="005F2397">
                      <w:pPr>
                        <w:rPr>
                          <w:sz w:val="16"/>
                          <w:szCs w:val="16"/>
                        </w:rPr>
                      </w:pPr>
                    </w:p>
                    <w:p w14:paraId="76491421" w14:textId="77777777" w:rsidR="00A15689" w:rsidRDefault="00A15689" w:rsidP="005F2397">
                      <w:r w:rsidRPr="00CF5088">
                        <w:rPr>
                          <w:b/>
                        </w:rPr>
                        <w:t>Explain</w:t>
                      </w:r>
                      <w:r w:rsidRPr="005368C2">
                        <w:t xml:space="preserve"> the convergence of </w:t>
                      </w:r>
                      <w:r>
                        <w:t>Futures</w:t>
                      </w:r>
                      <w:r w:rsidRPr="005368C2">
                        <w:t xml:space="preserve"> and spot prices. </w:t>
                      </w:r>
                    </w:p>
                    <w:p w14:paraId="6C961D03" w14:textId="77777777" w:rsidR="00A15689" w:rsidRPr="00CF5088" w:rsidRDefault="00A15689" w:rsidP="005F2397">
                      <w:pPr>
                        <w:rPr>
                          <w:sz w:val="16"/>
                          <w:szCs w:val="16"/>
                        </w:rPr>
                      </w:pPr>
                    </w:p>
                    <w:p w14:paraId="55E3F300" w14:textId="77777777" w:rsidR="00A15689" w:rsidRDefault="00A15689" w:rsidP="005F2397">
                      <w:r w:rsidRPr="00CF5088">
                        <w:rPr>
                          <w:b/>
                        </w:rPr>
                        <w:t>Describe</w:t>
                      </w:r>
                      <w:r w:rsidRPr="005368C2">
                        <w:t xml:space="preserve"> the rationale for margin requirements and explain how they work.</w:t>
                      </w:r>
                    </w:p>
                    <w:p w14:paraId="24EE2B08" w14:textId="77777777" w:rsidR="00A15689" w:rsidRPr="00CF5088" w:rsidRDefault="00A15689" w:rsidP="005F2397">
                      <w:pPr>
                        <w:rPr>
                          <w:sz w:val="16"/>
                          <w:szCs w:val="16"/>
                        </w:rPr>
                      </w:pPr>
                    </w:p>
                    <w:p w14:paraId="5FF59830" w14:textId="77777777" w:rsidR="00A15689" w:rsidRDefault="00A15689" w:rsidP="005F2397">
                      <w:r w:rsidRPr="00CF5088">
                        <w:rPr>
                          <w:b/>
                        </w:rPr>
                        <w:t>Describe</w:t>
                      </w:r>
                      <w:r w:rsidRPr="005368C2">
                        <w:t xml:space="preserve"> the role of a clearinghouse in </w:t>
                      </w:r>
                      <w:r>
                        <w:t>Futures</w:t>
                      </w:r>
                      <w:r w:rsidRPr="005368C2">
                        <w:t xml:space="preserve"> transactions. </w:t>
                      </w:r>
                    </w:p>
                    <w:p w14:paraId="6BDC51CF" w14:textId="77777777" w:rsidR="00A15689" w:rsidRPr="00CF5088" w:rsidRDefault="00A15689" w:rsidP="005F2397">
                      <w:pPr>
                        <w:rPr>
                          <w:sz w:val="16"/>
                          <w:szCs w:val="16"/>
                        </w:rPr>
                      </w:pPr>
                    </w:p>
                    <w:p w14:paraId="7E3B735F" w14:textId="77777777" w:rsidR="00A15689" w:rsidRDefault="00A15689"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A15689" w:rsidRPr="00CF5088" w:rsidRDefault="00A15689" w:rsidP="005F2397">
                      <w:pPr>
                        <w:rPr>
                          <w:sz w:val="16"/>
                          <w:szCs w:val="16"/>
                        </w:rPr>
                      </w:pPr>
                    </w:p>
                    <w:p w14:paraId="4D63CB66" w14:textId="77777777" w:rsidR="00A15689" w:rsidRDefault="00A15689"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A15689" w:rsidRPr="00CF5088" w:rsidRDefault="00A15689" w:rsidP="005F2397">
                      <w:pPr>
                        <w:rPr>
                          <w:sz w:val="16"/>
                          <w:szCs w:val="16"/>
                        </w:rPr>
                      </w:pPr>
                      <w:r w:rsidRPr="005368C2">
                        <w:t xml:space="preserve"> </w:t>
                      </w:r>
                    </w:p>
                    <w:p w14:paraId="06B57F7B" w14:textId="77777777" w:rsidR="00A15689" w:rsidRDefault="00A15689" w:rsidP="005F2397">
                      <w:r w:rsidRPr="00CF5088">
                        <w:rPr>
                          <w:b/>
                        </w:rPr>
                        <w:t>Describe</w:t>
                      </w:r>
                      <w:r w:rsidRPr="005368C2">
                        <w:t xml:space="preserve"> the mechanics of the delivery process and contrast it with cash settlement. </w:t>
                      </w:r>
                    </w:p>
                    <w:p w14:paraId="7BE83858" w14:textId="77777777" w:rsidR="00A15689" w:rsidRPr="00CF5088" w:rsidRDefault="00A15689" w:rsidP="005F2397">
                      <w:pPr>
                        <w:rPr>
                          <w:sz w:val="16"/>
                          <w:szCs w:val="16"/>
                        </w:rPr>
                      </w:pPr>
                    </w:p>
                    <w:p w14:paraId="16C67DAF" w14:textId="77777777" w:rsidR="00A15689" w:rsidRDefault="00A15689"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A15689" w:rsidRPr="00CF5088" w:rsidRDefault="00A15689" w:rsidP="005F2397">
                      <w:pPr>
                        <w:rPr>
                          <w:sz w:val="16"/>
                          <w:szCs w:val="16"/>
                        </w:rPr>
                      </w:pPr>
                    </w:p>
                    <w:p w14:paraId="7092EA99" w14:textId="77777777" w:rsidR="00A15689" w:rsidRDefault="00A15689">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1488" w:name="_Toc222561218"/>
      <w:r w:rsidRPr="008568A7">
        <w:t xml:space="preserve">Define and describe the key features of a </w:t>
      </w:r>
      <w:r w:rsidR="00972464" w:rsidRPr="008568A7">
        <w:t>Futures</w:t>
      </w:r>
      <w:r w:rsidRPr="008568A7">
        <w:t xml:space="preserve"> contract including the asset, the contract price and size, delivery and limits.</w:t>
      </w:r>
      <w:bookmarkEnd w:id="1488"/>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489" w:name="_Toc222561219"/>
      <w:r w:rsidRPr="008568A7">
        <w:t>Delivery Arrangement</w:t>
      </w:r>
      <w:bookmarkEnd w:id="1489"/>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490" w:name="_Toc222561220"/>
      <w:r w:rsidRPr="008568A7">
        <w:t>Price limits and position limits</w:t>
      </w:r>
      <w:bookmarkEnd w:id="1490"/>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 xml:space="preserve">Light, Sweet, Crude </w:t>
            </w:r>
            <w:commentRangeStart w:id="1491"/>
            <w:r w:rsidRPr="008568A7">
              <w:rPr>
                <w:rFonts w:ascii="Calibri" w:hAnsi="Calibri"/>
              </w:rPr>
              <w:t>Oil</w:t>
            </w:r>
            <w:commentRangeEnd w:id="1491"/>
            <w:r w:rsidR="00812F30">
              <w:rPr>
                <w:rStyle w:val="CommentReference"/>
                <w:lang w:bidi="ar-SA"/>
              </w:rPr>
              <w:commentReference w:id="1491"/>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 xml:space="preserve">Corn (No. 2 </w:t>
            </w:r>
            <w:commentRangeStart w:id="1492"/>
            <w:r w:rsidRPr="008568A7">
              <w:rPr>
                <w:rFonts w:ascii="Calibri" w:hAnsi="Calibri"/>
              </w:rPr>
              <w:t>Yellow</w:t>
            </w:r>
            <w:commentRangeEnd w:id="1492"/>
            <w:r w:rsidR="00812F30">
              <w:rPr>
                <w:rStyle w:val="CommentReference"/>
                <w:lang w:bidi="ar-SA"/>
              </w:rPr>
              <w:commentReference w:id="1492"/>
            </w:r>
            <w:r w:rsidRPr="008568A7">
              <w:rPr>
                <w:rFonts w:ascii="Calibri" w:hAnsi="Calibri"/>
              </w:rPr>
              <w:t>..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 xml:space="preserve">S&amp;P 500 </w:t>
            </w:r>
            <w:commentRangeStart w:id="1493"/>
            <w:r w:rsidRPr="008568A7">
              <w:rPr>
                <w:rFonts w:ascii="Calibri" w:hAnsi="Calibri"/>
              </w:rPr>
              <w:t>Index</w:t>
            </w:r>
            <w:commentRangeEnd w:id="1493"/>
            <w:r w:rsidR="00812F30">
              <w:rPr>
                <w:rStyle w:val="CommentReference"/>
                <w:lang w:bidi="ar-SA"/>
              </w:rPr>
              <w:commentReference w:id="1493"/>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494" w:name="_Toc199673674"/>
      <w:r w:rsidRPr="008568A7">
        <w:rPr>
          <w:rFonts w:ascii="Calibri" w:hAnsi="Calibri"/>
        </w:rPr>
        <w:t>Long versus Short Positions</w:t>
      </w:r>
      <w:bookmarkEnd w:id="1494"/>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1495" w:name="_Toc222561221"/>
      <w:r w:rsidRPr="008568A7">
        <w:t xml:space="preserve">Explain the convergence of </w:t>
      </w:r>
      <w:r w:rsidR="00972464" w:rsidRPr="008568A7">
        <w:t>Futures</w:t>
      </w:r>
      <w:r w:rsidRPr="008568A7">
        <w:t xml:space="preserve"> and spot prices</w:t>
      </w:r>
      <w:bookmarkEnd w:id="1495"/>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r w:rsidR="00812F30">
        <w:rPr>
          <w:rStyle w:val="CommentReference"/>
        </w:rPr>
        <w:commentReference w:id="1496"/>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1C28FB">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1497" w:name="_Toc222561222"/>
      <w:r w:rsidRPr="008568A7">
        <w:lastRenderedPageBreak/>
        <w:t>Describe the rationale for margin requirements and explain how they work</w:t>
      </w:r>
      <w:bookmarkEnd w:id="1497"/>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498" w:name="_Toc199673675"/>
      <w:bookmarkStart w:id="1499" w:name="OLE_LINK1"/>
    </w:p>
    <w:p w14:paraId="19B8512D" w14:textId="77777777" w:rsidR="00CF3AF5" w:rsidRPr="008568A7" w:rsidRDefault="005F2397" w:rsidP="008568A7">
      <w:pPr>
        <w:pStyle w:val="Heading3SubGTNI"/>
      </w:pPr>
      <w:bookmarkStart w:id="1500" w:name="_Toc222561223"/>
      <w:r w:rsidRPr="008568A7">
        <w:t>Operations of Margin</w:t>
      </w:r>
      <w:bookmarkEnd w:id="1498"/>
      <w:r w:rsidRPr="008568A7">
        <w:t>s:</w:t>
      </w:r>
      <w:bookmarkEnd w:id="1500"/>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1499"/>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pPr>
        <w:jc w:val="center"/>
        <w:rPr>
          <w:rFonts w:ascii="Calibri" w:hAnsi="Calibri"/>
        </w:rPr>
        <w:pPrChange w:id="1501" w:author="Aleksander Hansen" w:date="2013-02-10T21:32:00Z">
          <w:pPr/>
        </w:pPrChange>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A15689" w:rsidRDefault="00A15689" w:rsidP="00986A9F">
                            <w:pPr>
                              <w:ind w:firstLine="144"/>
                            </w:pPr>
                            <w:r>
                              <w:t>IMPORTANT CONCEPT:</w:t>
                            </w:r>
                          </w:p>
                          <w:p w14:paraId="67C77613" w14:textId="77777777" w:rsidR="00A15689" w:rsidRDefault="00A15689"/>
                          <w:p w14:paraId="6A09ABB7" w14:textId="77777777" w:rsidR="00A15689" w:rsidRDefault="00A15689"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A15689" w:rsidRDefault="00A15689"/>
                          <w:p w14:paraId="6DFA60B1" w14:textId="77777777" w:rsidR="00A15689" w:rsidRDefault="00A15689"/>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left:0;text-align:left;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A15689" w:rsidRDefault="00A15689" w:rsidP="00986A9F">
                      <w:pPr>
                        <w:ind w:firstLine="144"/>
                      </w:pPr>
                      <w:r>
                        <w:t>IMPORTANT CONCEPT:</w:t>
                      </w:r>
                    </w:p>
                    <w:p w14:paraId="67C77613" w14:textId="77777777" w:rsidR="00A15689" w:rsidRDefault="00A15689"/>
                    <w:p w14:paraId="6A09ABB7" w14:textId="77777777" w:rsidR="00A15689" w:rsidRDefault="00A15689"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A15689" w:rsidRDefault="00A15689"/>
                    <w:p w14:paraId="6DFA60B1" w14:textId="77777777" w:rsidR="00A15689" w:rsidRDefault="00A15689"/>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1502" w:name="_Toc222561224"/>
      <w:r w:rsidRPr="008568A7">
        <w:t xml:space="preserve">Describe the role of a clearinghouse in </w:t>
      </w:r>
      <w:r w:rsidR="00972464" w:rsidRPr="008568A7">
        <w:t>Futures</w:t>
      </w:r>
      <w:r w:rsidRPr="008568A7">
        <w:t xml:space="preserve"> transactions</w:t>
      </w:r>
      <w:bookmarkEnd w:id="1502"/>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1503" w:name="_Toc222561225"/>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503"/>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504" w:name="_Toc222561226"/>
      <w:r w:rsidRPr="008568A7">
        <w:t>Collateralization</w:t>
      </w:r>
      <w:bookmarkEnd w:id="1504"/>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1505" w:name="_Toc222561227"/>
      <w:r w:rsidRPr="008568A7">
        <w:t xml:space="preserve">Identify and describe the differences between a normal and inverted </w:t>
      </w:r>
      <w:r w:rsidR="00972464" w:rsidRPr="008568A7">
        <w:t>Futures</w:t>
      </w:r>
      <w:r w:rsidRPr="008568A7">
        <w:t xml:space="preserve"> market</w:t>
      </w:r>
      <w:bookmarkEnd w:id="1505"/>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pPr>
        <w:jc w:val="center"/>
        <w:rPr>
          <w:rFonts w:ascii="Calibri" w:hAnsi="Calibri"/>
        </w:rPr>
        <w:pPrChange w:id="1506" w:author="Aleksander Hansen" w:date="2013-02-10T21:32:00Z">
          <w:pPr/>
        </w:pPrChange>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1507" w:name="_Toc222561228"/>
      <w:r w:rsidRPr="008568A7">
        <w:lastRenderedPageBreak/>
        <w:t>Describe the mechanics of the delivery process and contrast it with cash settlement</w:t>
      </w:r>
      <w:bookmarkEnd w:id="1507"/>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1508" w:name="_Toc222561229"/>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508"/>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1509" w:name="_Toc222561230"/>
      <w:r w:rsidRPr="008568A7">
        <w:t xml:space="preserve">Compare and contrast forward and </w:t>
      </w:r>
      <w:r w:rsidR="00972464" w:rsidRPr="008568A7">
        <w:t>Futures</w:t>
      </w:r>
      <w:r w:rsidRPr="008568A7">
        <w:t xml:space="preserve"> contracts</w:t>
      </w:r>
      <w:bookmarkEnd w:id="1509"/>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5FF75AC7" w:rsidR="005F2397" w:rsidRPr="008568A7" w:rsidRDefault="005F2397" w:rsidP="001B35A7">
            <w:pPr>
              <w:rPr>
                <w:rFonts w:ascii="Calibri" w:hAnsi="Calibri"/>
              </w:rPr>
            </w:pPr>
            <w:r w:rsidRPr="008568A7">
              <w:rPr>
                <w:rFonts w:ascii="Calibri" w:hAnsi="Calibri"/>
              </w:rPr>
              <w:t xml:space="preserve">High liquidity due to </w:t>
            </w:r>
            <w:del w:id="1510" w:author="Aleksander Hansen" w:date="2013-02-10T17:37:00Z">
              <w:r w:rsidRPr="008568A7" w:rsidDel="001B35A7">
                <w:rPr>
                  <w:rFonts w:ascii="Calibri" w:hAnsi="Calibri"/>
                </w:rPr>
                <w:delText xml:space="preserve">standardized </w:delText>
              </w:r>
            </w:del>
            <w:ins w:id="1511" w:author="Aleksander Hansen" w:date="2013-02-10T17:37:00Z">
              <w:r w:rsidR="001B35A7" w:rsidRPr="008568A7">
                <w:rPr>
                  <w:rFonts w:ascii="Calibri" w:hAnsi="Calibri"/>
                </w:rPr>
                <w:t>standardiz</w:t>
              </w:r>
              <w:r w:rsidR="001B35A7">
                <w:rPr>
                  <w:rFonts w:ascii="Calibri" w:hAnsi="Calibri"/>
                </w:rPr>
                <w:t>ed</w:t>
              </w:r>
              <w:r w:rsidR="001B35A7" w:rsidRPr="008568A7">
                <w:rPr>
                  <w:rFonts w:ascii="Calibri" w:hAnsi="Calibri"/>
                </w:rPr>
                <w:t xml:space="preserve"> </w:t>
              </w:r>
            </w:ins>
            <w:r w:rsidRPr="008568A7">
              <w:rPr>
                <w:rFonts w:ascii="Calibri" w:hAnsi="Calibri"/>
              </w:rPr>
              <w:t>specifications but more basis risk</w:t>
            </w:r>
          </w:p>
        </w:tc>
      </w:tr>
    </w:tbl>
    <w:p w14:paraId="2C530B95" w14:textId="77777777" w:rsidR="005F2397" w:rsidRPr="008568A7" w:rsidRDefault="005F2397" w:rsidP="005F2397">
      <w:pPr>
        <w:rPr>
          <w:rFonts w:ascii="Calibri" w:hAnsi="Calibri"/>
        </w:rPr>
      </w:pPr>
    </w:p>
    <w:p w14:paraId="65D442C2" w14:textId="77777777" w:rsidR="001B35A7" w:rsidRDefault="00007DCE">
      <w:pPr>
        <w:pStyle w:val="Heading2"/>
        <w:rPr>
          <w:ins w:id="1512" w:author="Aleksander Hansen" w:date="2013-02-10T17:37:00Z"/>
        </w:rPr>
        <w:pPrChange w:id="1513" w:author="Aleksander Hansen" w:date="2013-02-10T17:37:00Z">
          <w:pPr/>
        </w:pPrChange>
      </w:pPr>
      <w:r>
        <w:br w:type="page"/>
      </w:r>
      <w:bookmarkStart w:id="1514" w:name="_Toc222561231"/>
      <w:ins w:id="1515" w:author="Aleksander Hansen" w:date="2013-02-10T17:36:00Z">
        <w:r w:rsidR="001B35A7">
          <w:lastRenderedPageBreak/>
          <w:t>Chapter Summary</w:t>
        </w:r>
      </w:ins>
      <w:bookmarkEnd w:id="1514"/>
    </w:p>
    <w:p w14:paraId="19C8D713" w14:textId="77777777" w:rsidR="001B35A7" w:rsidRDefault="001B35A7">
      <w:pPr>
        <w:pStyle w:val="Heading2"/>
        <w:rPr>
          <w:ins w:id="1516" w:author="Aleksander Hansen" w:date="2013-02-10T17:37:00Z"/>
        </w:rPr>
        <w:pPrChange w:id="1517" w:author="Aleksander Hansen" w:date="2013-02-10T17:37:00Z">
          <w:pPr/>
        </w:pPrChange>
      </w:pPr>
    </w:p>
    <w:p w14:paraId="3D3CFA7D" w14:textId="59831408" w:rsidR="001B35A7" w:rsidRDefault="001B35A7">
      <w:pPr>
        <w:rPr>
          <w:ins w:id="1518" w:author="Aleksander Hansen" w:date="2013-02-10T17:41:00Z"/>
          <w:rFonts w:ascii="Calibri" w:hAnsi="Calibri"/>
        </w:rPr>
        <w:pPrChange w:id="1519" w:author="Aleksander Hansen" w:date="2013-02-10T17:40:00Z">
          <w:pPr>
            <w:pStyle w:val="ListParagraph"/>
            <w:numPr>
              <w:numId w:val="16"/>
            </w:numPr>
            <w:ind w:hanging="360"/>
          </w:pPr>
        </w:pPrChange>
      </w:pPr>
      <w:ins w:id="1520" w:author="Aleksander Hansen" w:date="2013-02-10T17:39:00Z">
        <w:r w:rsidRPr="008568A7">
          <w:rPr>
            <w:rFonts w:ascii="Calibri" w:hAnsi="Calibri"/>
          </w:rPr>
          <w:t xml:space="preserve">The </w:t>
        </w:r>
        <w:r>
          <w:rPr>
            <w:rFonts w:ascii="Calibri" w:hAnsi="Calibri"/>
          </w:rPr>
          <w:t xml:space="preserve">most important </w:t>
        </w:r>
        <w:r w:rsidRPr="008568A7">
          <w:rPr>
            <w:rFonts w:ascii="Calibri" w:hAnsi="Calibri"/>
          </w:rPr>
          <w:t xml:space="preserve">specifications of a Futures contract </w:t>
        </w:r>
        <w:r>
          <w:rPr>
            <w:rFonts w:ascii="Calibri" w:hAnsi="Calibri"/>
          </w:rPr>
          <w:t xml:space="preserve">include: The asset, the contract size, the delivery </w:t>
        </w:r>
      </w:ins>
      <w:ins w:id="1521" w:author="Aleksander Hansen" w:date="2013-02-10T17:40:00Z">
        <w:r>
          <w:rPr>
            <w:rFonts w:ascii="Calibri" w:hAnsi="Calibri"/>
          </w:rPr>
          <w:t>arrangement</w:t>
        </w:r>
      </w:ins>
      <w:ins w:id="1522" w:author="Aleksander Hansen" w:date="2013-02-10T17:39:00Z">
        <w:r>
          <w:rPr>
            <w:rFonts w:ascii="Calibri" w:hAnsi="Calibri"/>
          </w:rPr>
          <w:t>,</w:t>
        </w:r>
      </w:ins>
      <w:ins w:id="1523" w:author="Aleksander Hansen" w:date="2013-02-10T17:40:00Z">
        <w:r>
          <w:rPr>
            <w:rFonts w:ascii="Calibri" w:hAnsi="Calibri"/>
          </w:rPr>
          <w:t xml:space="preserve"> the delivery months, how prices are quoted as well as price and position limits.</w:t>
        </w:r>
      </w:ins>
    </w:p>
    <w:p w14:paraId="14A4679A" w14:textId="77777777" w:rsidR="001B35A7" w:rsidRDefault="001B35A7">
      <w:pPr>
        <w:rPr>
          <w:ins w:id="1524" w:author="Aleksander Hansen" w:date="2013-02-10T17:41:00Z"/>
          <w:rFonts w:ascii="Calibri" w:hAnsi="Calibri"/>
        </w:rPr>
        <w:pPrChange w:id="1525" w:author="Aleksander Hansen" w:date="2013-02-10T17:40:00Z">
          <w:pPr>
            <w:pStyle w:val="ListParagraph"/>
            <w:numPr>
              <w:numId w:val="16"/>
            </w:numPr>
            <w:ind w:hanging="360"/>
          </w:pPr>
        </w:pPrChange>
      </w:pPr>
    </w:p>
    <w:p w14:paraId="0227399E" w14:textId="3C8DE6D6" w:rsidR="001B35A7" w:rsidRDefault="001B35A7">
      <w:pPr>
        <w:rPr>
          <w:ins w:id="1526" w:author="Aleksander Hansen" w:date="2013-02-10T17:44:00Z"/>
          <w:rFonts w:ascii="Calibri" w:hAnsi="Calibri"/>
        </w:rPr>
        <w:pPrChange w:id="1527" w:author="Aleksander Hansen" w:date="2013-02-10T17:40:00Z">
          <w:pPr>
            <w:pStyle w:val="ListParagraph"/>
            <w:numPr>
              <w:numId w:val="16"/>
            </w:numPr>
            <w:ind w:hanging="360"/>
          </w:pPr>
        </w:pPrChange>
      </w:pPr>
      <w:ins w:id="1528" w:author="Aleksander Hansen" w:date="2013-02-10T17:44:00Z">
        <w:r>
          <w:rPr>
            <w:rFonts w:ascii="Calibri" w:hAnsi="Calibri"/>
          </w:rPr>
          <w:t>As the Futures get close</w:t>
        </w:r>
      </w:ins>
      <w:ins w:id="1529" w:author="Aleksander Hansen" w:date="2013-02-10T18:52:00Z">
        <w:r w:rsidR="006739DA">
          <w:rPr>
            <w:rFonts w:ascii="Calibri" w:hAnsi="Calibri"/>
          </w:rPr>
          <w:t>r</w:t>
        </w:r>
      </w:ins>
      <w:ins w:id="1530" w:author="Aleksander Hansen" w:date="2013-02-10T17:44:00Z">
        <w:r>
          <w:rPr>
            <w:rFonts w:ascii="Calibri" w:hAnsi="Calibri"/>
          </w:rPr>
          <w:t xml:space="preserve"> and close</w:t>
        </w:r>
      </w:ins>
      <w:ins w:id="1531" w:author="Aleksander Hansen" w:date="2013-02-10T18:52:00Z">
        <w:r w:rsidR="006739DA">
          <w:rPr>
            <w:rFonts w:ascii="Calibri" w:hAnsi="Calibri"/>
          </w:rPr>
          <w:t>r</w:t>
        </w:r>
      </w:ins>
      <w:ins w:id="1532" w:author="Aleksander Hansen" w:date="2013-02-10T17:44:00Z">
        <w:r>
          <w:rPr>
            <w:rFonts w:ascii="Calibri" w:hAnsi="Calibri"/>
          </w:rPr>
          <w:t xml:space="preserve"> to the delivery period, the Futures price tends to converge to the Spot price. This must be the case, since Arbitrageurs would take advantage of this discrepancy by buying the Futures or Spot, depending on which is more expensive, and selling the opposite, depending on which is cheaper. As discussed in Chapter 1, Arbitrageurs make sure such opportunities are ephemeral.</w:t>
        </w:r>
      </w:ins>
    </w:p>
    <w:p w14:paraId="79188BCC" w14:textId="765746E3" w:rsidR="0001050D" w:rsidRPr="0001050D" w:rsidRDefault="006739DA" w:rsidP="008D32BD">
      <w:pPr>
        <w:rPr>
          <w:ins w:id="1533" w:author="Aleksander Hansen" w:date="2013-02-10T19:13:00Z"/>
          <w:rPrChange w:id="1534" w:author="Aleksander Hansen" w:date="2013-02-10T19:15:00Z">
            <w:rPr>
              <w:ins w:id="1535" w:author="Aleksander Hansen" w:date="2013-02-10T19:13:00Z"/>
              <w:rFonts w:ascii="Calibri" w:hAnsi="Calibri"/>
              <w:b/>
              <w:bCs/>
            </w:rPr>
          </w:rPrChange>
        </w:rPr>
        <w:pPrChange w:id="1536" w:author="Aleksander Hansen" w:date="2013-02-15T15:16:00Z">
          <w:pPr/>
        </w:pPrChange>
      </w:pPr>
      <w:ins w:id="1537" w:author="Aleksander Hansen" w:date="2013-02-10T18:56:00Z">
        <w:r>
          <w:br/>
          <w:t>The rationale for margin requirements is to avoid non-performance, or</w:t>
        </w:r>
      </w:ins>
      <w:ins w:id="1538" w:author="Aleksander Hansen" w:date="2013-02-10T18:57:00Z">
        <w:r>
          <w:t xml:space="preserve"> default on, e.g., a Futures contract. This is achieved by having the exchange acting as a financial intermediary. </w:t>
        </w:r>
      </w:ins>
      <w:ins w:id="1539" w:author="Aleksander Hansen" w:date="2013-02-10T18:59:00Z">
        <w:r>
          <w:t xml:space="preserve">At inception there is an </w:t>
        </w:r>
        <w:r>
          <w:rPr>
            <w:i/>
          </w:rPr>
          <w:t xml:space="preserve">initial </w:t>
        </w:r>
        <w:r w:rsidRPr="006739DA">
          <w:rPr>
            <w:rPrChange w:id="1540" w:author="Aleksander Hansen" w:date="2013-02-10T18:59:00Z">
              <w:rPr>
                <w:rFonts w:ascii="Calibri" w:hAnsi="Calibri"/>
                <w:b/>
                <w:bCs/>
                <w:i/>
              </w:rPr>
            </w:rPrChange>
          </w:rPr>
          <w:t>margin</w:t>
        </w:r>
        <w:r>
          <w:t xml:space="preserve"> paid to the exchange as security. </w:t>
        </w:r>
      </w:ins>
      <w:ins w:id="1541" w:author="Aleksander Hansen" w:date="2013-02-10T18:57:00Z">
        <w:r w:rsidRPr="006739DA">
          <w:t>At</w:t>
        </w:r>
        <w:r>
          <w:t xml:space="preserve"> the </w:t>
        </w:r>
      </w:ins>
      <w:ins w:id="1542" w:author="Aleksander Hansen" w:date="2013-02-10T18:58:00Z">
        <w:r>
          <w:t xml:space="preserve">end of </w:t>
        </w:r>
      </w:ins>
      <w:ins w:id="1543" w:author="Aleksander Hansen" w:date="2013-02-10T18:59:00Z">
        <w:r>
          <w:t>each</w:t>
        </w:r>
      </w:ins>
      <w:ins w:id="1544" w:author="Aleksander Hansen" w:date="2013-02-10T18:58:00Z">
        <w:r>
          <w:t xml:space="preserve"> </w:t>
        </w:r>
      </w:ins>
      <w:ins w:id="1545" w:author="Aleksander Hansen" w:date="2013-02-10T18:59:00Z">
        <w:r>
          <w:t xml:space="preserve">trading </w:t>
        </w:r>
      </w:ins>
      <w:ins w:id="1546" w:author="Aleksander Hansen" w:date="2013-02-10T18:58:00Z">
        <w:r>
          <w:t>day, the position is marked</w:t>
        </w:r>
      </w:ins>
      <w:ins w:id="1547" w:author="Aleksander Hansen" w:date="2013-02-10T18:59:00Z">
        <w:r>
          <w:t>-</w:t>
        </w:r>
      </w:ins>
      <w:ins w:id="1548" w:author="Aleksander Hansen" w:date="2013-02-10T18:58:00Z">
        <w:r>
          <w:t>to-market and the investor must provide additional funds</w:t>
        </w:r>
      </w:ins>
      <w:ins w:id="1549" w:author="Aleksander Hansen" w:date="2013-02-10T18:59:00Z">
        <w:r>
          <w:t xml:space="preserve"> if his position has lost m</w:t>
        </w:r>
      </w:ins>
      <w:ins w:id="1550" w:author="Aleksander Hansen" w:date="2013-02-10T19:00:00Z">
        <w:r>
          <w:t>o</w:t>
        </w:r>
        <w:r w:rsidR="0001050D">
          <w:t xml:space="preserve">ney. In the event that the position falls below the </w:t>
        </w:r>
      </w:ins>
      <w:ins w:id="1551" w:author="Aleksander Hansen" w:date="2013-02-10T19:14:00Z">
        <w:r w:rsidR="0001050D">
          <w:rPr>
            <w:i/>
          </w:rPr>
          <w:t>maintenance margin</w:t>
        </w:r>
        <w:r w:rsidR="0001050D">
          <w:t xml:space="preserve">, the investor must top-up the account to the </w:t>
        </w:r>
      </w:ins>
      <w:ins w:id="1552" w:author="Aleksander Hansen" w:date="2013-02-10T19:15:00Z">
        <w:r w:rsidR="0001050D">
          <w:rPr>
            <w:i/>
          </w:rPr>
          <w:t xml:space="preserve">initial margin </w:t>
        </w:r>
        <w:r w:rsidR="0001050D">
          <w:t>(note: not just to the maintenance margin).</w:t>
        </w:r>
      </w:ins>
    </w:p>
    <w:p w14:paraId="5968DCA3" w14:textId="6A8EA90D" w:rsidR="0001050D" w:rsidRDefault="0001050D">
      <w:pPr>
        <w:pStyle w:val="Paragraph"/>
        <w:rPr>
          <w:ins w:id="1553" w:author="Aleksander Hansen" w:date="2013-02-10T19:17:00Z"/>
          <w:rFonts w:ascii="Calibri" w:hAnsi="Calibri"/>
          <w:bCs/>
        </w:rPr>
        <w:pPrChange w:id="1554" w:author="Aleksander Hansen" w:date="2013-02-10T19:13:00Z">
          <w:pPr/>
        </w:pPrChange>
      </w:pPr>
      <w:ins w:id="1555" w:author="Aleksander Hansen" w:date="2013-02-10T19:15:00Z">
        <w:r>
          <w:rPr>
            <w:rFonts w:ascii="Calibri" w:hAnsi="Calibri"/>
            <w:bCs/>
            <w:color w:val="auto"/>
            <w:sz w:val="24"/>
            <w:szCs w:val="24"/>
          </w:rPr>
          <w:t xml:space="preserve">A clearinghouse functions as a financial intermediary through which members post margin, just as individual investors post margin with their brokers. Non-members must transact through members and post margin with them. The role of the clearinghouse is to reduce the </w:t>
        </w:r>
      </w:ins>
      <w:ins w:id="1556" w:author="Aleksander Hansen" w:date="2013-02-10T19:16:00Z">
        <w:r>
          <w:rPr>
            <w:rFonts w:ascii="Calibri" w:hAnsi="Calibri"/>
            <w:bCs/>
            <w:color w:val="auto"/>
            <w:sz w:val="24"/>
            <w:szCs w:val="24"/>
          </w:rPr>
          <w:t>credit</w:t>
        </w:r>
      </w:ins>
      <w:ins w:id="1557" w:author="Aleksander Hansen" w:date="2013-02-10T19:15:00Z">
        <w:r>
          <w:rPr>
            <w:rFonts w:ascii="Calibri" w:hAnsi="Calibri"/>
            <w:bCs/>
            <w:color w:val="auto"/>
            <w:sz w:val="24"/>
            <w:szCs w:val="24"/>
          </w:rPr>
          <w:t xml:space="preserve"> </w:t>
        </w:r>
      </w:ins>
      <w:ins w:id="1558" w:author="Aleksander Hansen" w:date="2013-02-10T19:16:00Z">
        <w:r>
          <w:rPr>
            <w:rFonts w:ascii="Calibri" w:hAnsi="Calibri"/>
            <w:bCs/>
            <w:color w:val="auto"/>
            <w:sz w:val="24"/>
            <w:szCs w:val="24"/>
          </w:rPr>
          <w:t>risk.</w:t>
        </w:r>
      </w:ins>
    </w:p>
    <w:p w14:paraId="55D0EBD4" w14:textId="5EAB2DAC" w:rsidR="000A24BB" w:rsidRDefault="000A24BB">
      <w:pPr>
        <w:pStyle w:val="Paragraph"/>
        <w:rPr>
          <w:ins w:id="1559" w:author="Aleksander Hansen" w:date="2013-02-10T19:21:00Z"/>
          <w:rFonts w:ascii="Calibri" w:hAnsi="Calibri"/>
          <w:bCs/>
        </w:rPr>
        <w:pPrChange w:id="1560" w:author="Aleksander Hansen" w:date="2013-02-10T19:13:00Z">
          <w:pPr/>
        </w:pPrChange>
      </w:pPr>
      <w:ins w:id="1561" w:author="Aleksander Hansen" w:date="2013-02-10T19:17:00Z">
        <w:r>
          <w:rPr>
            <w:rFonts w:ascii="Calibri" w:hAnsi="Calibri"/>
            <w:bCs/>
            <w:color w:val="auto"/>
            <w:sz w:val="24"/>
            <w:szCs w:val="24"/>
          </w:rPr>
          <w:t xml:space="preserve">In the OTC market there is no central clearinghouse function. Participants in the OTC market thus have traditionally relied </w:t>
        </w:r>
      </w:ins>
      <w:ins w:id="1562" w:author="Aleksander Hansen" w:date="2013-02-10T19:21:00Z">
        <w:r>
          <w:rPr>
            <w:rFonts w:ascii="Calibri" w:hAnsi="Calibri"/>
            <w:bCs/>
            <w:color w:val="auto"/>
            <w:sz w:val="24"/>
            <w:szCs w:val="24"/>
          </w:rPr>
          <w:t xml:space="preserve">on </w:t>
        </w:r>
      </w:ins>
      <w:ins w:id="1563" w:author="Aleksander Hansen" w:date="2013-02-10T19:17:00Z">
        <w:r>
          <w:rPr>
            <w:rFonts w:ascii="Calibri" w:hAnsi="Calibri"/>
            <w:bCs/>
            <w:color w:val="auto"/>
            <w:sz w:val="24"/>
            <w:szCs w:val="24"/>
          </w:rPr>
          <w:t>collateral</w:t>
        </w:r>
      </w:ins>
      <w:ins w:id="1564" w:author="Aleksander Hansen" w:date="2013-02-10T19:19:00Z">
        <w:r>
          <w:rPr>
            <w:rFonts w:ascii="Calibri" w:hAnsi="Calibri"/>
            <w:bCs/>
            <w:color w:val="auto"/>
            <w:sz w:val="24"/>
            <w:szCs w:val="24"/>
          </w:rPr>
          <w:t>. As mentioned in Chapter 1, regulation now requires certain OTC transactions to be cleared.</w:t>
        </w:r>
      </w:ins>
    </w:p>
    <w:p w14:paraId="19D0545D" w14:textId="208A38B3" w:rsidR="000A24BB" w:rsidRDefault="000A24BB" w:rsidP="000A24BB">
      <w:pPr>
        <w:rPr>
          <w:ins w:id="1565" w:author="Aleksander Hansen" w:date="2013-02-10T19:25:00Z"/>
          <w:rFonts w:ascii="Calibri" w:hAnsi="Calibri"/>
        </w:rPr>
      </w:pPr>
      <w:ins w:id="1566" w:author="Aleksander Hansen" w:date="2013-02-10T19:24:00Z">
        <w:r w:rsidRPr="008568A7">
          <w:rPr>
            <w:rFonts w:ascii="Calibri" w:hAnsi="Calibri"/>
          </w:rPr>
          <w:t>If the forward pric</w:t>
        </w:r>
        <w:r>
          <w:rPr>
            <w:rFonts w:ascii="Calibri" w:hAnsi="Calibri"/>
          </w:rPr>
          <w:t xml:space="preserve">e is higher than the spot price </w:t>
        </w:r>
        <w:r w:rsidRPr="008568A7">
          <w:rPr>
            <w:rFonts w:ascii="Calibri" w:hAnsi="Calibri"/>
          </w:rPr>
          <w:t xml:space="preserve">the Futures curve is said to be </w:t>
        </w:r>
        <w:r w:rsidRPr="000A24BB">
          <w:rPr>
            <w:rFonts w:ascii="Calibri" w:hAnsi="Calibri"/>
            <w:i/>
            <w:rPrChange w:id="1567" w:author="Aleksander Hansen" w:date="2013-02-10T19:24:00Z">
              <w:rPr>
                <w:rFonts w:ascii="Calibri" w:hAnsi="Calibri"/>
              </w:rPr>
            </w:rPrChange>
          </w:rPr>
          <w:t>normal</w:t>
        </w:r>
        <w:r w:rsidRPr="008568A7">
          <w:rPr>
            <w:rFonts w:ascii="Calibri" w:hAnsi="Calibri"/>
          </w:rPr>
          <w:t xml:space="preserve">, or in </w:t>
        </w:r>
        <w:r w:rsidRPr="008568A7">
          <w:rPr>
            <w:rFonts w:ascii="Calibri" w:hAnsi="Calibri"/>
            <w:i/>
          </w:rPr>
          <w:t>Contango</w:t>
        </w:r>
        <w:r w:rsidRPr="008568A7">
          <w:rPr>
            <w:rFonts w:ascii="Calibri" w:hAnsi="Calibri"/>
          </w:rPr>
          <w:t>.</w:t>
        </w:r>
        <w:r>
          <w:rPr>
            <w:rFonts w:ascii="Calibri" w:hAnsi="Calibri"/>
          </w:rPr>
          <w:t xml:space="preserve"> </w:t>
        </w:r>
        <w:r w:rsidRPr="008568A7">
          <w:rPr>
            <w:rFonts w:ascii="Calibri" w:hAnsi="Calibri"/>
          </w:rPr>
          <w:t xml:space="preserve">If the forward price is less than the spot price the Futures curve is said to be </w:t>
        </w:r>
        <w:r w:rsidRPr="000A24BB">
          <w:rPr>
            <w:rFonts w:ascii="Calibri" w:hAnsi="Calibri"/>
            <w:i/>
            <w:rPrChange w:id="1568" w:author="Aleksander Hansen" w:date="2013-02-10T19:24:00Z">
              <w:rPr>
                <w:rFonts w:ascii="Calibri" w:hAnsi="Calibri"/>
              </w:rPr>
            </w:rPrChange>
          </w:rPr>
          <w:t>inverted</w:t>
        </w:r>
        <w:r w:rsidRPr="008568A7">
          <w:rPr>
            <w:rFonts w:ascii="Calibri" w:hAnsi="Calibri"/>
          </w:rPr>
          <w:t xml:space="preserve">, or in </w:t>
        </w:r>
        <w:r w:rsidRPr="008568A7">
          <w:rPr>
            <w:rFonts w:ascii="Calibri" w:hAnsi="Calibri"/>
            <w:i/>
          </w:rPr>
          <w:t>Backwardation</w:t>
        </w:r>
        <w:r>
          <w:rPr>
            <w:rFonts w:ascii="Calibri" w:hAnsi="Calibri"/>
          </w:rPr>
          <w:t>.</w:t>
        </w:r>
      </w:ins>
    </w:p>
    <w:p w14:paraId="71AE016B" w14:textId="02366165" w:rsidR="000A24BB" w:rsidRDefault="000A24BB" w:rsidP="000A24BB">
      <w:pPr>
        <w:rPr>
          <w:ins w:id="1569" w:author="Aleksander Hansen" w:date="2013-02-10T19:24:00Z"/>
          <w:rFonts w:ascii="Calibri" w:hAnsi="Calibri"/>
        </w:rPr>
      </w:pPr>
      <w:ins w:id="1570" w:author="Aleksander Hansen" w:date="2013-02-10T19:25:00Z">
        <w:r>
          <w:rPr>
            <w:rFonts w:ascii="Calibri" w:hAnsi="Calibri"/>
          </w:rPr>
          <w:br/>
          <w:t xml:space="preserve">Futures contracts are traded on exchanges and the counterparty to any deal may change at any time, whereas for a forward transaction one </w:t>
        </w:r>
      </w:ins>
      <w:ins w:id="1571" w:author="Aleksander Hansen" w:date="2013-02-10T19:27:00Z">
        <w:r>
          <w:rPr>
            <w:rFonts w:ascii="Calibri" w:hAnsi="Calibri"/>
          </w:rPr>
          <w:t>cannot</w:t>
        </w:r>
      </w:ins>
      <w:ins w:id="1572" w:author="Aleksander Hansen" w:date="2013-02-10T19:25:00Z">
        <w:r>
          <w:rPr>
            <w:rFonts w:ascii="Calibri" w:hAnsi="Calibri"/>
          </w:rPr>
          <w:t xml:space="preserve"> close out the </w:t>
        </w:r>
      </w:ins>
      <w:ins w:id="1573" w:author="Aleksander Hansen" w:date="2013-02-10T19:27:00Z">
        <w:r>
          <w:rPr>
            <w:rFonts w:ascii="Calibri" w:hAnsi="Calibri"/>
          </w:rPr>
          <w:t>position</w:t>
        </w:r>
      </w:ins>
      <w:ins w:id="1574" w:author="Aleksander Hansen" w:date="2013-02-10T19:25:00Z">
        <w:r>
          <w:rPr>
            <w:rFonts w:ascii="Calibri" w:hAnsi="Calibri"/>
          </w:rPr>
          <w:t xml:space="preserve"> </w:t>
        </w:r>
      </w:ins>
      <w:ins w:id="1575" w:author="Aleksander Hansen" w:date="2013-02-10T19:27:00Z">
        <w:r>
          <w:rPr>
            <w:rFonts w:ascii="Calibri" w:hAnsi="Calibri"/>
          </w:rPr>
          <w:t>by passing it on to a third party since it is between two defined counterparties and collateral is posted. For Futures, collateral is not needed due to the margining mechanism employed by the clearinghouses</w:t>
        </w:r>
      </w:ins>
      <w:ins w:id="1576" w:author="Aleksander Hansen" w:date="2013-02-10T19:28:00Z">
        <w:r w:rsidR="00205533">
          <w:rPr>
            <w:rFonts w:ascii="Calibri" w:hAnsi="Calibri"/>
          </w:rPr>
          <w:t xml:space="preserve">. However, Futures contract do not allow for the kind of customization that forward contracts do. Moreover whereas Futures contracts are often closed out prior to delivery, forward contracts usually do lead to delivery </w:t>
        </w:r>
      </w:ins>
      <w:ins w:id="1577" w:author="Aleksander Hansen" w:date="2013-02-10T19:30:00Z">
        <w:r w:rsidR="00205533">
          <w:rPr>
            <w:rFonts w:ascii="Calibri" w:hAnsi="Calibri"/>
          </w:rPr>
          <w:t>–</w:t>
        </w:r>
      </w:ins>
      <w:ins w:id="1578" w:author="Aleksander Hansen" w:date="2013-02-10T19:28:00Z">
        <w:r w:rsidR="00205533">
          <w:rPr>
            <w:rFonts w:ascii="Calibri" w:hAnsi="Calibri"/>
          </w:rPr>
          <w:t xml:space="preserve"> and </w:t>
        </w:r>
      </w:ins>
      <w:ins w:id="1579" w:author="Aleksander Hansen" w:date="2013-02-10T19:30:00Z">
        <w:r w:rsidR="00205533">
          <w:rPr>
            <w:rFonts w:ascii="Calibri" w:hAnsi="Calibri"/>
          </w:rPr>
          <w:t>the delivery is typically specified to be a range of days, rather than a specific date, as for the Futures. Although some interest is paid on the margin account, this is typically much lower than the return a company could earn elsewhere, thus Futures also require a liquidity buffer of idle capital.</w:t>
        </w:r>
      </w:ins>
    </w:p>
    <w:p w14:paraId="3BC9EEC3" w14:textId="77777777" w:rsidR="00007DCE" w:rsidDel="001E0E50" w:rsidRDefault="00007DCE">
      <w:pPr>
        <w:rPr>
          <w:del w:id="1580" w:author="Aleksander Hansen" w:date="2013-02-10T19:32:00Z"/>
          <w:rFonts w:ascii="Calibri" w:hAnsi="Calibri"/>
        </w:rPr>
      </w:pPr>
    </w:p>
    <w:p w14:paraId="126C8A58" w14:textId="4573534F" w:rsidR="00007DCE" w:rsidRPr="008568A7" w:rsidRDefault="00E47E2D" w:rsidP="00007DCE">
      <w:pPr>
        <w:pStyle w:val="Heading2"/>
      </w:pPr>
      <w:bookmarkStart w:id="1581" w:name="_Toc222561232"/>
      <w:r>
        <w:t>2</w:t>
      </w:r>
      <w:r w:rsidR="00007DCE" w:rsidRPr="008568A7">
        <w:t xml:space="preserve"> </w:t>
      </w:r>
      <w:r w:rsidR="00007DCE">
        <w:t>Questions &amp; A</w:t>
      </w:r>
      <w:r w:rsidR="00007DCE" w:rsidRPr="008568A7">
        <w:t>nswers</w:t>
      </w:r>
      <w:bookmarkEnd w:id="1581"/>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1582" w:name="_Toc222561233"/>
      <w:r w:rsidRPr="008568A7">
        <w:t>Questions</w:t>
      </w:r>
      <w:bookmarkEnd w:id="1582"/>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Yesterday, there were 1,000 open long positions in a futures contracts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1583" w:name="_Toc222561234"/>
      <w:r>
        <w:lastRenderedPageBreak/>
        <w:t>Answers</w:t>
      </w:r>
      <w:bookmarkEnd w:id="1583"/>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In contango, F(T)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t xml:space="preserve">If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1584" w:name="_Toc254797384"/>
      <w:bookmarkStart w:id="1585" w:name="_Toc222561235"/>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A15689" w:rsidRPr="005368C2" w:rsidRDefault="00A15689" w:rsidP="00057AC3">
                            <w:pPr>
                              <w:rPr>
                                <w:b/>
                              </w:rPr>
                            </w:pPr>
                            <w:r w:rsidRPr="005368C2">
                              <w:rPr>
                                <w:b/>
                              </w:rPr>
                              <w:t>Learning Outcomes:</w:t>
                            </w:r>
                          </w:p>
                          <w:p w14:paraId="7D749338" w14:textId="77777777" w:rsidR="00A15689" w:rsidRPr="005368C2" w:rsidRDefault="00A15689" w:rsidP="00057AC3"/>
                          <w:p w14:paraId="7C40C267" w14:textId="77777777" w:rsidR="00A15689" w:rsidRDefault="00A15689" w:rsidP="00057AC3">
                            <w:r w:rsidRPr="00646445">
                              <w:rPr>
                                <w:b/>
                              </w:rPr>
                              <w:t>Define</w:t>
                            </w:r>
                            <w:r w:rsidRPr="005368C2">
                              <w:t xml:space="preserve"> and differentiate between short and long hedges and identify appropriate use.</w:t>
                            </w:r>
                          </w:p>
                          <w:p w14:paraId="5B6EDB62" w14:textId="77777777" w:rsidR="00A15689" w:rsidRPr="00057AC3" w:rsidRDefault="00A15689" w:rsidP="00057AC3">
                            <w:pPr>
                              <w:rPr>
                                <w:sz w:val="16"/>
                                <w:szCs w:val="16"/>
                              </w:rPr>
                            </w:pPr>
                          </w:p>
                          <w:p w14:paraId="46E32315" w14:textId="77777777" w:rsidR="00A15689" w:rsidRDefault="00A15689" w:rsidP="00057AC3">
                            <w:r w:rsidRPr="00646445">
                              <w:rPr>
                                <w:b/>
                              </w:rPr>
                              <w:t>Describe</w:t>
                            </w:r>
                            <w:r w:rsidRPr="005368C2">
                              <w:t xml:space="preserve"> the arguments for and against hedging and the potential impact of hedging on firm profitability. </w:t>
                            </w:r>
                          </w:p>
                          <w:p w14:paraId="12C5A65D" w14:textId="77777777" w:rsidR="00A15689" w:rsidRPr="00057AC3" w:rsidRDefault="00A15689" w:rsidP="00057AC3">
                            <w:pPr>
                              <w:rPr>
                                <w:sz w:val="16"/>
                                <w:szCs w:val="16"/>
                              </w:rPr>
                            </w:pPr>
                          </w:p>
                          <w:p w14:paraId="438BE712" w14:textId="77777777" w:rsidR="00A15689" w:rsidRDefault="00A15689"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A15689" w:rsidRPr="00057AC3" w:rsidRDefault="00A15689" w:rsidP="00057AC3">
                            <w:pPr>
                              <w:rPr>
                                <w:sz w:val="16"/>
                                <w:szCs w:val="16"/>
                              </w:rPr>
                            </w:pPr>
                          </w:p>
                          <w:p w14:paraId="6A683059" w14:textId="77777777" w:rsidR="00A15689" w:rsidRDefault="00A15689" w:rsidP="00057AC3">
                            <w:r w:rsidRPr="00646445">
                              <w:rPr>
                                <w:b/>
                              </w:rPr>
                              <w:t>Define</w:t>
                            </w:r>
                            <w:r w:rsidRPr="005368C2">
                              <w:t xml:space="preserve"> cross hedging, and compute and interpret the minimum variance hedge ratio and hedge effectiveness.</w:t>
                            </w:r>
                          </w:p>
                          <w:p w14:paraId="3A13AE55" w14:textId="77777777" w:rsidR="00A15689" w:rsidRPr="00057AC3" w:rsidRDefault="00A15689" w:rsidP="00057AC3">
                            <w:pPr>
                              <w:rPr>
                                <w:sz w:val="16"/>
                                <w:szCs w:val="16"/>
                              </w:rPr>
                            </w:pPr>
                          </w:p>
                          <w:p w14:paraId="2013D137" w14:textId="77777777" w:rsidR="00A15689" w:rsidRDefault="00A15689"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A15689" w:rsidRPr="00057AC3" w:rsidRDefault="00A15689" w:rsidP="00057AC3">
                            <w:pPr>
                              <w:rPr>
                                <w:sz w:val="16"/>
                                <w:szCs w:val="16"/>
                              </w:rPr>
                            </w:pPr>
                          </w:p>
                          <w:p w14:paraId="514CF2C8" w14:textId="77777777" w:rsidR="00A15689" w:rsidRDefault="00A15689"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A15689" w:rsidRPr="00057AC3" w:rsidRDefault="00A15689" w:rsidP="00057AC3">
                            <w:pPr>
                              <w:rPr>
                                <w:sz w:val="16"/>
                                <w:szCs w:val="16"/>
                              </w:rPr>
                            </w:pPr>
                          </w:p>
                          <w:p w14:paraId="088EF30F" w14:textId="77777777" w:rsidR="00A15689" w:rsidRPr="005368C2" w:rsidRDefault="00A15689" w:rsidP="00057AC3">
                            <w:r w:rsidRPr="00646445">
                              <w:rPr>
                                <w:b/>
                              </w:rPr>
                              <w:t>Describe</w:t>
                            </w:r>
                            <w:r w:rsidRPr="005368C2">
                              <w:t xml:space="preserve"> what “rolling the hedge forward” means and describe some of the risks that arise from such a strategy.</w:t>
                            </w:r>
                          </w:p>
                          <w:p w14:paraId="6F0F49BB" w14:textId="77777777" w:rsidR="00A15689" w:rsidRPr="005368C2" w:rsidRDefault="00A15689" w:rsidP="00057AC3">
                            <w:pPr>
                              <w:rPr>
                                <w:sz w:val="16"/>
                                <w:szCs w:val="16"/>
                              </w:rPr>
                            </w:pPr>
                          </w:p>
                          <w:p w14:paraId="388C8F7C" w14:textId="77777777" w:rsidR="00A15689" w:rsidRPr="005368C2" w:rsidRDefault="00A15689"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A15689" w:rsidRPr="005368C2" w:rsidRDefault="00A15689" w:rsidP="00057AC3">
                      <w:pPr>
                        <w:rPr>
                          <w:b/>
                        </w:rPr>
                      </w:pPr>
                      <w:r w:rsidRPr="005368C2">
                        <w:rPr>
                          <w:b/>
                        </w:rPr>
                        <w:t>Learning Outcomes:</w:t>
                      </w:r>
                    </w:p>
                    <w:p w14:paraId="7D749338" w14:textId="77777777" w:rsidR="00A15689" w:rsidRPr="005368C2" w:rsidRDefault="00A15689" w:rsidP="00057AC3"/>
                    <w:p w14:paraId="7C40C267" w14:textId="77777777" w:rsidR="00A15689" w:rsidRDefault="00A15689" w:rsidP="00057AC3">
                      <w:r w:rsidRPr="00646445">
                        <w:rPr>
                          <w:b/>
                        </w:rPr>
                        <w:t>Define</w:t>
                      </w:r>
                      <w:r w:rsidRPr="005368C2">
                        <w:t xml:space="preserve"> and differentiate between short and long hedges and identify appropriate use.</w:t>
                      </w:r>
                    </w:p>
                    <w:p w14:paraId="5B6EDB62" w14:textId="77777777" w:rsidR="00A15689" w:rsidRPr="00057AC3" w:rsidRDefault="00A15689" w:rsidP="00057AC3">
                      <w:pPr>
                        <w:rPr>
                          <w:sz w:val="16"/>
                          <w:szCs w:val="16"/>
                        </w:rPr>
                      </w:pPr>
                    </w:p>
                    <w:p w14:paraId="46E32315" w14:textId="77777777" w:rsidR="00A15689" w:rsidRDefault="00A15689" w:rsidP="00057AC3">
                      <w:r w:rsidRPr="00646445">
                        <w:rPr>
                          <w:b/>
                        </w:rPr>
                        <w:t>Describe</w:t>
                      </w:r>
                      <w:r w:rsidRPr="005368C2">
                        <w:t xml:space="preserve"> the arguments for and against hedging and the potential impact of hedging on firm profitability. </w:t>
                      </w:r>
                    </w:p>
                    <w:p w14:paraId="12C5A65D" w14:textId="77777777" w:rsidR="00A15689" w:rsidRPr="00057AC3" w:rsidRDefault="00A15689" w:rsidP="00057AC3">
                      <w:pPr>
                        <w:rPr>
                          <w:sz w:val="16"/>
                          <w:szCs w:val="16"/>
                        </w:rPr>
                      </w:pPr>
                    </w:p>
                    <w:p w14:paraId="438BE712" w14:textId="77777777" w:rsidR="00A15689" w:rsidRDefault="00A15689"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A15689" w:rsidRPr="00057AC3" w:rsidRDefault="00A15689" w:rsidP="00057AC3">
                      <w:pPr>
                        <w:rPr>
                          <w:sz w:val="16"/>
                          <w:szCs w:val="16"/>
                        </w:rPr>
                      </w:pPr>
                    </w:p>
                    <w:p w14:paraId="6A683059" w14:textId="77777777" w:rsidR="00A15689" w:rsidRDefault="00A15689" w:rsidP="00057AC3">
                      <w:r w:rsidRPr="00646445">
                        <w:rPr>
                          <w:b/>
                        </w:rPr>
                        <w:t>Define</w:t>
                      </w:r>
                      <w:r w:rsidRPr="005368C2">
                        <w:t xml:space="preserve"> cross hedging, and compute and interpret the minimum variance hedge ratio and hedge effectiveness.</w:t>
                      </w:r>
                    </w:p>
                    <w:p w14:paraId="3A13AE55" w14:textId="77777777" w:rsidR="00A15689" w:rsidRPr="00057AC3" w:rsidRDefault="00A15689" w:rsidP="00057AC3">
                      <w:pPr>
                        <w:rPr>
                          <w:sz w:val="16"/>
                          <w:szCs w:val="16"/>
                        </w:rPr>
                      </w:pPr>
                    </w:p>
                    <w:p w14:paraId="2013D137" w14:textId="77777777" w:rsidR="00A15689" w:rsidRDefault="00A15689"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A15689" w:rsidRPr="00057AC3" w:rsidRDefault="00A15689" w:rsidP="00057AC3">
                      <w:pPr>
                        <w:rPr>
                          <w:sz w:val="16"/>
                          <w:szCs w:val="16"/>
                        </w:rPr>
                      </w:pPr>
                    </w:p>
                    <w:p w14:paraId="514CF2C8" w14:textId="77777777" w:rsidR="00A15689" w:rsidRDefault="00A15689"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A15689" w:rsidRPr="00057AC3" w:rsidRDefault="00A15689" w:rsidP="00057AC3">
                      <w:pPr>
                        <w:rPr>
                          <w:sz w:val="16"/>
                          <w:szCs w:val="16"/>
                        </w:rPr>
                      </w:pPr>
                    </w:p>
                    <w:p w14:paraId="088EF30F" w14:textId="77777777" w:rsidR="00A15689" w:rsidRPr="005368C2" w:rsidRDefault="00A15689" w:rsidP="00057AC3">
                      <w:r w:rsidRPr="00646445">
                        <w:rPr>
                          <w:b/>
                        </w:rPr>
                        <w:t>Describe</w:t>
                      </w:r>
                      <w:r w:rsidRPr="005368C2">
                        <w:t xml:space="preserve"> what “rolling the hedge forward” means and describe some of the risks that arise from such a strategy.</w:t>
                      </w:r>
                    </w:p>
                    <w:p w14:paraId="6F0F49BB" w14:textId="77777777" w:rsidR="00A15689" w:rsidRPr="005368C2" w:rsidRDefault="00A15689" w:rsidP="00057AC3">
                      <w:pPr>
                        <w:rPr>
                          <w:sz w:val="16"/>
                          <w:szCs w:val="16"/>
                        </w:rPr>
                      </w:pPr>
                    </w:p>
                    <w:p w14:paraId="388C8F7C" w14:textId="77777777" w:rsidR="00A15689" w:rsidRPr="005368C2" w:rsidRDefault="00A15689" w:rsidP="00057AC3"/>
                  </w:txbxContent>
                </v:textbox>
                <w10:wrap type="square"/>
              </v:shape>
            </w:pict>
          </mc:Fallback>
        </mc:AlternateContent>
      </w:r>
      <w:r w:rsidR="005F2397" w:rsidRPr="008568A7">
        <w:rPr>
          <w:rFonts w:ascii="Calibri" w:hAnsi="Calibri"/>
        </w:rPr>
        <w:t>Hull, Chapter 3: Hedging Strategies Using Futures</w:t>
      </w:r>
      <w:bookmarkEnd w:id="1584"/>
      <w:bookmarkEnd w:id="1585"/>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1586" w:name="_Toc222561236"/>
      <w:r w:rsidRPr="008568A7">
        <w:t>Define and differentiate between short and long hedges and identify appropriate use.</w:t>
      </w:r>
      <w:bookmarkEnd w:id="1586"/>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1587" w:name="_Toc222561237"/>
      <w:r>
        <w:t>Short hedge</w:t>
      </w:r>
      <w:bookmarkEnd w:id="1587"/>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1588" w:name="_Toc222561238"/>
      <w:r w:rsidRPr="008568A7">
        <w:t>Describe the arguments for and against hedging and the potential impact of hedging on firm profitability</w:t>
      </w:r>
      <w:bookmarkEnd w:id="1588"/>
      <w:r w:rsidR="00646445" w:rsidRPr="008568A7">
        <w:br/>
      </w:r>
    </w:p>
    <w:p w14:paraId="5C2E3E00" w14:textId="77777777" w:rsidR="005F2397" w:rsidRPr="008568A7" w:rsidRDefault="005F2397" w:rsidP="008568A7">
      <w:pPr>
        <w:pStyle w:val="Heading3SubGTNI"/>
      </w:pPr>
      <w:bookmarkStart w:id="1589" w:name="_Toc222561239"/>
      <w:r w:rsidRPr="008568A7">
        <w:t>In favor of hedging:</w:t>
      </w:r>
      <w:bookmarkEnd w:id="1589"/>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1590" w:name="_Toc222561240"/>
      <w:r w:rsidRPr="008568A7">
        <w:t>Against hedging:</w:t>
      </w:r>
      <w:bookmarkEnd w:id="1590"/>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1591" w:name="_Toc222561241"/>
      <w:r w:rsidRPr="008568A7">
        <w:t xml:space="preserve">Define the basis and the various sources of basis risk, and explain how basis risks arise when hedging with </w:t>
      </w:r>
      <w:r w:rsidR="00972464" w:rsidRPr="008568A7">
        <w:t>Futures</w:t>
      </w:r>
      <w:r w:rsidRPr="008568A7">
        <w:t>.</w:t>
      </w:r>
      <w:bookmarkEnd w:id="1591"/>
      <w:r w:rsidR="00646445" w:rsidRPr="008568A7">
        <w:br/>
      </w:r>
    </w:p>
    <w:p w14:paraId="51D2496F" w14:textId="77777777" w:rsidR="005F2397" w:rsidRPr="008568A7" w:rsidRDefault="005F2397" w:rsidP="008568A7">
      <w:pPr>
        <w:pStyle w:val="Heading3SubGTNI"/>
      </w:pPr>
      <w:bookmarkStart w:id="1592" w:name="_Toc222561242"/>
      <w:r w:rsidRPr="008568A7">
        <w:t>Define and compute the basis</w:t>
      </w:r>
      <w:bookmarkEnd w:id="1592"/>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1593" w:name="_Toc222561243"/>
      <w:r w:rsidRPr="008568A7">
        <w:t xml:space="preserve">Define the various sources of basis risk and explain how basis risks arise when hedging with </w:t>
      </w:r>
      <w:r w:rsidR="00972464" w:rsidRPr="008568A7">
        <w:t>Futures</w:t>
      </w:r>
      <w:bookmarkEnd w:id="1593"/>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1594" w:name="OLE_LINK9"/>
    </w:p>
    <w:p w14:paraId="0F81129B" w14:textId="327CDAE1" w:rsidR="00BE4D05" w:rsidRPr="008568A7" w:rsidRDefault="00BE4D05" w:rsidP="00BE4D05">
      <w:pPr>
        <w:pStyle w:val="Heading3SubGTNI"/>
      </w:pPr>
      <w:bookmarkStart w:id="1595" w:name="_Toc222561244"/>
      <w:r w:rsidRPr="008568A7">
        <w:t>Basis risk arises</w:t>
      </w:r>
      <w:r>
        <w:t xml:space="preserve"> when hedging with Futures</w:t>
      </w:r>
      <w:bookmarkEnd w:id="1595"/>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1594"/>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A15689" w:rsidRPr="008E4A2F" w:rsidRDefault="00A15689"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A15689" w:rsidRPr="00B4526A" w:rsidRDefault="00A15689"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A15689" w:rsidRPr="00B4526A" w:rsidRDefault="00A15689"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A15689" w:rsidRPr="008E4A2F" w:rsidRDefault="00A15689"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A15689" w:rsidRPr="00B4526A" w:rsidRDefault="00A15689"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A15689" w:rsidRPr="00B4526A" w:rsidRDefault="00A15689"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1596" w:name="_Toc222561245"/>
      <w:r w:rsidRPr="008568A7">
        <w:lastRenderedPageBreak/>
        <w:t>Define cross hedging, and compute and interpret the minimum variance hedg</w:t>
      </w:r>
      <w:r w:rsidR="00BE4D05">
        <w:t>e ratio and hedge effectiveness</w:t>
      </w:r>
      <w:bookmarkEnd w:id="1596"/>
      <w:r w:rsidR="00BE4D05">
        <w:br/>
      </w:r>
    </w:p>
    <w:p w14:paraId="7C643803" w14:textId="77777777" w:rsidR="005F2397" w:rsidRPr="008568A7" w:rsidRDefault="005F2397" w:rsidP="00BE4D05">
      <w:pPr>
        <w:pStyle w:val="Heading3SubGTNI"/>
      </w:pPr>
      <w:bookmarkStart w:id="1597" w:name="_Toc222561246"/>
      <w:r w:rsidRPr="008568A7">
        <w:t>Define cross hedging</w:t>
      </w:r>
      <w:bookmarkEnd w:id="1597"/>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The classic cross-hedge example alluded to above is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1598" w:name="_Toc222561247"/>
      <w:r w:rsidRPr="008568A7">
        <w:t>Define, compute and interpret the minimum variance hedge ratio and hedge effectiveness</w:t>
      </w:r>
      <w:bookmarkEnd w:id="1598"/>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1C28FB"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r>
        <w:rPr>
          <w:rFonts w:ascii="Calibri" w:hAnsi="Calibri"/>
        </w:rPr>
        <w:t xml:space="preserve">where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77577BB8"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w:t>
      </w:r>
      <w:r w:rsidR="004D7521" w:rsidRPr="00305F5E">
        <w:rPr>
          <w:rFonts w:ascii="Calibri" w:hAnsi="Calibri"/>
          <w:i/>
          <w:rPrChange w:id="1599" w:author="Aleksander Hansen" w:date="2013-02-10T20:37:00Z">
            <w:rPr>
              <w:rFonts w:ascii="Calibri" w:hAnsi="Calibri"/>
            </w:rPr>
          </w:rPrChange>
        </w:rPr>
        <w:t>minimum variance ratio</w:t>
      </w:r>
      <w:r w:rsidR="004D7521">
        <w:rPr>
          <w:rFonts w:ascii="Calibri" w:hAnsi="Calibri"/>
        </w:rPr>
        <w:t>.</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ins w:id="1600" w:author="Aleksander Hansen" w:date="2013-02-10T20:37:00Z">
        <w:r w:rsidR="00305F5E">
          <w:rPr>
            <w:rFonts w:ascii="Calibri" w:hAnsi="Calibri"/>
          </w:rPr>
          <w:t xml:space="preserve"> and is the optimality criteria that the hedge typically wants to satisfy</w:t>
        </w:r>
      </w:ins>
      <w:r w:rsidR="00547EA9">
        <w:rPr>
          <w:rFonts w:ascii="Calibri" w:hAnsi="Calibri"/>
        </w:rPr>
        <w:t>.</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A15689" w:rsidRDefault="00A15689" w:rsidP="00F1029B">
                            <w:pPr>
                              <w:ind w:firstLine="144"/>
                            </w:pPr>
                            <w:r>
                              <w:t>IMPORTANT CONCEPT</w:t>
                            </w:r>
                          </w:p>
                          <w:p w14:paraId="6B8009D5" w14:textId="77777777" w:rsidR="00A15689" w:rsidRDefault="00A15689" w:rsidP="00547EA9">
                            <w:pPr>
                              <w:ind w:left="288"/>
                            </w:pPr>
                          </w:p>
                          <w:p w14:paraId="2EF13367" w14:textId="055C1B65" w:rsidR="00A15689" w:rsidRDefault="00A15689"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A15689" w:rsidRDefault="00A15689" w:rsidP="00F1029B">
                      <w:pPr>
                        <w:ind w:firstLine="144"/>
                      </w:pPr>
                      <w:r>
                        <w:t>IMPORTANT CONCEPT</w:t>
                      </w:r>
                    </w:p>
                    <w:p w14:paraId="6B8009D5" w14:textId="77777777" w:rsidR="00A15689" w:rsidRDefault="00A15689" w:rsidP="00547EA9">
                      <w:pPr>
                        <w:ind w:left="288"/>
                      </w:pPr>
                    </w:p>
                    <w:p w14:paraId="2EF13367" w14:textId="055C1B65" w:rsidR="00A15689" w:rsidRDefault="00A15689"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1C28FB" w:rsidP="005F2397">
      <w:pPr>
        <w:rPr>
          <w:rFonts w:ascii="Calibri" w:hAnsi="Calibri"/>
        </w:rPr>
      </w:pPr>
      <w:r>
        <w:rPr>
          <w:rFonts w:ascii="Calibri" w:hAnsi="Calibri"/>
          <w:lang w:bidi="en-US"/>
        </w:rPr>
        <w:pict w14:anchorId="4A6ECCC0">
          <v:shape id="_x0000_s1027" type="#_x0000_t75" style="position:absolute;margin-left:56.2pt;margin-top:-9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78F9C4E4" w:rsidR="005F2397" w:rsidRPr="008568A7" w:rsidRDefault="005F2397" w:rsidP="005F2397">
      <w:pPr>
        <w:rPr>
          <w:rFonts w:ascii="Calibri" w:hAnsi="Calibri"/>
        </w:rPr>
      </w:pPr>
    </w:p>
    <w:p w14:paraId="571C2488" w14:textId="21035C56" w:rsidR="005F2397" w:rsidRPr="008568A7"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18FA0C50">
                <wp:simplePos x="0" y="0"/>
                <wp:positionH relativeFrom="column">
                  <wp:posOffset>-389890</wp:posOffset>
                </wp:positionH>
                <wp:positionV relativeFrom="paragraph">
                  <wp:posOffset>12065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30.65pt;margin-top:.9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" strokecolor="#c00000" strokeweight="2.25pt">
                <v:stroke endarrow="open"/>
              </v:shape>
            </w:pict>
          </mc:Fallback>
        </mc:AlternateContent>
      </w:r>
    </w:p>
    <w:p w14:paraId="6DB268F1" w14:textId="5F38F67D" w:rsidR="005F2397" w:rsidRPr="008568A7" w:rsidRDefault="005F2397" w:rsidP="005F2397">
      <w:pPr>
        <w:rPr>
          <w:rFonts w:ascii="Calibri" w:hAnsi="Calibri"/>
        </w:rPr>
      </w:pPr>
    </w:p>
    <w:p w14:paraId="7070E932" w14:textId="25162546" w:rsidR="005F2397" w:rsidRPr="008568A7" w:rsidRDefault="005F2397" w:rsidP="005F2397">
      <w:pPr>
        <w:rPr>
          <w:rFonts w:ascii="Calibri" w:hAnsi="Calibri"/>
        </w:rPr>
      </w:pPr>
    </w:p>
    <w:p w14:paraId="36AF28E9" w14:textId="5DA0A7AC" w:rsidR="005F2397" w:rsidRPr="008568A7" w:rsidRDefault="001C28FB" w:rsidP="005F2397">
      <w:pPr>
        <w:rPr>
          <w:rFonts w:ascii="Calibri" w:hAnsi="Calibri"/>
        </w:rPr>
      </w:pPr>
      <w:r>
        <w:rPr>
          <w:rFonts w:ascii="Calibri" w:hAnsi="Calibri"/>
          <w:lang w:bidi="en-US"/>
        </w:rPr>
        <w:pict w14:anchorId="17374FE3">
          <v:shape id="_x0000_s1028" type="#_x0000_t75" style="position:absolute;margin-left:333pt;margin-top:10.1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6F2B0071" w14:textId="77777777" w:rsidR="00B4034F" w:rsidRDefault="00B4034F" w:rsidP="005F2397">
      <w:pPr>
        <w:rPr>
          <w:rFonts w:ascii="Calibri" w:hAnsi="Calibri"/>
        </w:rPr>
      </w:pPr>
    </w:p>
    <w:p w14:paraId="5FBCE403" w14:textId="60246796" w:rsidR="00B4034F"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6FA6C1A7">
                <wp:simplePos x="0" y="0"/>
                <wp:positionH relativeFrom="column">
                  <wp:posOffset>-429260</wp:posOffset>
                </wp:positionH>
                <wp:positionV relativeFrom="paragraph">
                  <wp:posOffset>69215</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33.75pt;margin-top:5.45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" strokecolor="blue" strokeweight="2.25pt">
                <v:stroke endarrow="open"/>
              </v:shape>
            </w:pict>
          </mc:Fallback>
        </mc:AlternateContent>
      </w: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31B74D7C" w:rsidR="005F2397" w:rsidRPr="008568A7" w:rsidRDefault="005F2397" w:rsidP="005F2397">
      <w:pPr>
        <w:rPr>
          <w:rFonts w:ascii="Calibri" w:hAnsi="Calibri"/>
        </w:rPr>
      </w:pPr>
      <w:r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1601" w:name="_Toc222561248"/>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1601"/>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1C28FB"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1602" w:name="_Toc222561249"/>
      <w:r w:rsidRPr="008568A7">
        <w:t xml:space="preserve">Explain how to use stock index </w:t>
      </w:r>
      <w:r w:rsidR="00972464" w:rsidRPr="008568A7">
        <w:t>Futures</w:t>
      </w:r>
      <w:r w:rsidRPr="008568A7">
        <w:t xml:space="preserve"> contracts to </w:t>
      </w:r>
      <w:r w:rsidR="00EF6457" w:rsidRPr="008568A7">
        <w:t>change a stock portfolio’s beta</w:t>
      </w:r>
      <w:bookmarkEnd w:id="1602"/>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4BB70DF6" w:rsidR="005F2397" w:rsidRPr="008568A7" w:rsidRDefault="005F2397">
      <w:pPr>
        <w:jc w:val="center"/>
        <w:rPr>
          <w:rFonts w:ascii="Calibri" w:hAnsi="Calibri"/>
        </w:rPr>
        <w:pPrChange w:id="1603" w:author="Aleksander Hansen" w:date="2013-02-14T13:33:00Z">
          <w:pPr/>
        </w:pPrChange>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489F7959" w:rsidR="005F2397" w:rsidRPr="008568A7" w:rsidRDefault="005F2397">
      <w:pPr>
        <w:jc w:val="center"/>
        <w:rPr>
          <w:rFonts w:ascii="Calibri" w:hAnsi="Calibri"/>
        </w:rPr>
        <w:pPrChange w:id="1604" w:author="Aleksander Hansen" w:date="2013-02-14T13:33:00Z">
          <w:pPr/>
        </w:pPrChange>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pPr>
        <w:jc w:val="center"/>
        <w:rPr>
          <w:rFonts w:ascii="Calibri" w:hAnsi="Calibri"/>
        </w:rPr>
        <w:pPrChange w:id="1605" w:author="Aleksander Hansen" w:date="2013-02-14T13:34:00Z">
          <w:pPr/>
        </w:pPrChange>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pPr>
        <w:jc w:val="center"/>
        <w:rPr>
          <w:rFonts w:ascii="Calibri" w:hAnsi="Calibri"/>
        </w:rPr>
        <w:pPrChange w:id="1606" w:author="Aleksander Hansen" w:date="2013-02-14T13:34:00Z">
          <w:pPr/>
        </w:pPrChange>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pPr>
        <w:jc w:val="center"/>
        <w:rPr>
          <w:rFonts w:ascii="Calibri" w:hAnsi="Calibri"/>
        </w:rPr>
        <w:pPrChange w:id="1607" w:author="Aleksander Hansen" w:date="2013-02-14T13:34:00Z">
          <w:pPr/>
        </w:pPrChange>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A15689" w:rsidRPr="00A20C8F" w:rsidRDefault="00A15689"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A15689" w:rsidRPr="00A20C8F" w:rsidRDefault="00A15689"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A15689" w:rsidRPr="00A20C8F" w:rsidRDefault="00A15689"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left:0;text-align:left;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A15689" w:rsidRPr="00A20C8F" w:rsidRDefault="00A15689"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A15689" w:rsidRPr="00A20C8F" w:rsidRDefault="00A15689"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A15689" w:rsidRPr="00A20C8F" w:rsidRDefault="00A15689"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1608" w:name="_Toc222561250"/>
      <w:r w:rsidRPr="008568A7">
        <w:t xml:space="preserve">Describe what </w:t>
      </w:r>
      <w:r w:rsidR="001810A3" w:rsidRPr="008568A7">
        <w:t>“rolling the hedge forward” means</w:t>
      </w:r>
      <w:r w:rsidRPr="008568A7">
        <w:t xml:space="preserve"> and describe some of the risks that arise from such a strategy</w:t>
      </w:r>
      <w:bookmarkEnd w:id="1608"/>
    </w:p>
    <w:p w14:paraId="76AAE507" w14:textId="77777777" w:rsidR="001810A3" w:rsidRPr="008568A7" w:rsidRDefault="001810A3" w:rsidP="005F2397">
      <w:pPr>
        <w:rPr>
          <w:rFonts w:ascii="Calibri" w:hAnsi="Calibri"/>
        </w:rPr>
      </w:pPr>
    </w:p>
    <w:p w14:paraId="18150C20" w14:textId="3B2FABCF" w:rsidR="001B65F2" w:rsidRDefault="001B65F2" w:rsidP="001B65F2">
      <w:pPr>
        <w:rPr>
          <w:ins w:id="1609" w:author="Aleksander Hansen" w:date="2013-02-10T20:57:00Z"/>
          <w:rFonts w:ascii="Calibri" w:hAnsi="Calibri"/>
        </w:rPr>
      </w:pPr>
      <w:ins w:id="1610" w:author="Aleksander Hansen" w:date="2013-02-10T20:57: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r>
          <w:rPr>
            <w:rFonts w:ascii="Calibri" w:hAnsi="Calibri"/>
          </w:rPr>
          <w:t xml:space="preserve"> This is also known as a </w:t>
        </w:r>
        <w:r>
          <w:rPr>
            <w:rFonts w:ascii="Calibri" w:hAnsi="Calibri"/>
            <w:i/>
          </w:rPr>
          <w:t xml:space="preserve">stack and roll </w:t>
        </w:r>
        <w:r>
          <w:rPr>
            <w:rFonts w:ascii="Calibri" w:hAnsi="Calibri"/>
          </w:rPr>
          <w:t>strategy.</w:t>
        </w:r>
      </w:ins>
    </w:p>
    <w:p w14:paraId="3ADFEA63" w14:textId="77777777" w:rsidR="001B65F2" w:rsidRDefault="001B65F2" w:rsidP="001B65F2">
      <w:pPr>
        <w:rPr>
          <w:ins w:id="1611" w:author="Aleksander Hansen" w:date="2013-02-10T20:58:00Z"/>
          <w:rFonts w:ascii="Calibri" w:hAnsi="Calibri"/>
        </w:rPr>
      </w:pPr>
    </w:p>
    <w:p w14:paraId="2EDF07DB" w14:textId="3D3D265D" w:rsidR="001B65F2" w:rsidRPr="001B65F2" w:rsidRDefault="001B65F2">
      <w:pPr>
        <w:pStyle w:val="Heading3SubGTNI"/>
        <w:rPr>
          <w:ins w:id="1612" w:author="Aleksander Hansen" w:date="2013-02-10T20:57:00Z"/>
          <w:rPrChange w:id="1613" w:author="Aleksander Hansen" w:date="2013-02-10T20:57:00Z">
            <w:rPr>
              <w:ins w:id="1614" w:author="Aleksander Hansen" w:date="2013-02-10T20:57:00Z"/>
              <w:rFonts w:ascii="Calibri" w:hAnsi="Calibri"/>
            </w:rPr>
          </w:rPrChange>
        </w:rPr>
        <w:pPrChange w:id="1615" w:author="Aleksander Hansen" w:date="2013-02-10T20:58:00Z">
          <w:pPr/>
        </w:pPrChange>
      </w:pPr>
      <w:bookmarkStart w:id="1616" w:name="_Toc222561251"/>
      <w:ins w:id="1617" w:author="Aleksander Hansen" w:date="2013-02-10T20:58:00Z">
        <w:r>
          <w:t>Risk arising from a stack and roll strategy</w:t>
        </w:r>
      </w:ins>
      <w:bookmarkEnd w:id="1616"/>
    </w:p>
    <w:p w14:paraId="1521282B" w14:textId="5A52084B" w:rsidR="005F2397" w:rsidRPr="008568A7" w:rsidDel="001B65F2" w:rsidRDefault="005F2397" w:rsidP="005F2397">
      <w:pPr>
        <w:rPr>
          <w:del w:id="1618" w:author="Aleksander Hansen" w:date="2013-02-10T20:57:00Z"/>
          <w:rFonts w:ascii="Calibri" w:hAnsi="Calibri"/>
        </w:rPr>
      </w:pPr>
      <w:del w:id="1619" w:author="Aleksander Hansen" w:date="2013-02-10T20:57:00Z">
        <w:r w:rsidRPr="008568A7" w:rsidDel="001B65F2">
          <w:rPr>
            <w:rFonts w:ascii="Calibri" w:hAnsi="Calibri"/>
          </w:rPr>
          <w:delText xml:space="preserve">When the delivery date of the </w:delText>
        </w:r>
        <w:r w:rsidR="00972464" w:rsidRPr="008568A7" w:rsidDel="001B65F2">
          <w:rPr>
            <w:rFonts w:ascii="Calibri" w:hAnsi="Calibri"/>
          </w:rPr>
          <w:delText>Futures</w:delText>
        </w:r>
        <w:r w:rsidRPr="008568A7" w:rsidDel="001B65F2">
          <w:rPr>
            <w:rFonts w:ascii="Calibri" w:hAnsi="Calibri"/>
          </w:rPr>
          <w:delText xml:space="preserve"> contract occurs prior to the expiration date of the hedge, the hedger can </w:delText>
        </w:r>
        <w:r w:rsidRPr="0028735D" w:rsidDel="001B65F2">
          <w:rPr>
            <w:rFonts w:ascii="Calibri" w:hAnsi="Calibri"/>
            <w:i/>
          </w:rPr>
          <w:delText>roll forward</w:delText>
        </w:r>
        <w:r w:rsidRPr="008568A7" w:rsidDel="001B65F2">
          <w:rPr>
            <w:rFonts w:ascii="Calibri" w:hAnsi="Calibri"/>
          </w:rPr>
          <w:delText xml:space="preserve"> the hedge: close out a </w:delText>
        </w:r>
        <w:r w:rsidR="00972464" w:rsidRPr="008568A7" w:rsidDel="001B65F2">
          <w:rPr>
            <w:rFonts w:ascii="Calibri" w:hAnsi="Calibri"/>
          </w:rPr>
          <w:delText>Futures</w:delText>
        </w:r>
        <w:r w:rsidRPr="008568A7" w:rsidDel="001B65F2">
          <w:rPr>
            <w:rFonts w:ascii="Calibri" w:hAnsi="Calibri"/>
          </w:rPr>
          <w:delText xml:space="preserve"> contract and take the same position on a new </w:delText>
        </w:r>
        <w:r w:rsidR="00972464" w:rsidRPr="008568A7" w:rsidDel="001B65F2">
          <w:rPr>
            <w:rFonts w:ascii="Calibri" w:hAnsi="Calibri"/>
          </w:rPr>
          <w:delText>Futures</w:delText>
        </w:r>
        <w:r w:rsidRPr="008568A7" w:rsidDel="001B65F2">
          <w:rPr>
            <w:rFonts w:ascii="Calibri" w:hAnsi="Calibri"/>
          </w:rPr>
          <w:delText xml:space="preserve"> contract with a later delivery date.</w:delText>
        </w:r>
      </w:del>
    </w:p>
    <w:p w14:paraId="340EBF61" w14:textId="6DF59466" w:rsidR="005F2397" w:rsidRPr="008568A7" w:rsidRDefault="005F2397" w:rsidP="005F2397">
      <w:pPr>
        <w:rPr>
          <w:rFonts w:ascii="Calibri" w:hAnsi="Calibri"/>
        </w:rPr>
      </w:pPr>
      <w:r w:rsidRPr="008568A7">
        <w:rPr>
          <w:rFonts w:ascii="Calibri" w:hAnsi="Calibri"/>
        </w:rPr>
        <w:t xml:space="preserve">Rolling the hedge </w:t>
      </w:r>
      <w:ins w:id="1620" w:author="Aleksander Hansen" w:date="2013-02-10T20:58:00Z">
        <w:r w:rsidR="001B65F2">
          <w:rPr>
            <w:rFonts w:ascii="Calibri" w:hAnsi="Calibri"/>
          </w:rPr>
          <w:t>forward exposes the company, or hedger to</w:t>
        </w:r>
      </w:ins>
      <w:del w:id="1621" w:author="Aleksander Hansen" w:date="2013-02-10T20:59:00Z">
        <w:r w:rsidRPr="008568A7" w:rsidDel="001B65F2">
          <w:rPr>
            <w:rFonts w:ascii="Calibri" w:hAnsi="Calibri"/>
          </w:rPr>
          <w:delText>is exp</w:delText>
        </w:r>
      </w:del>
      <w:del w:id="1622" w:author="Aleksander Hansen" w:date="2013-02-10T20:58:00Z">
        <w:r w:rsidRPr="008568A7" w:rsidDel="001B65F2">
          <w:rPr>
            <w:rFonts w:ascii="Calibri" w:hAnsi="Calibri"/>
          </w:rPr>
          <w:delText>osed to</w:delText>
        </w:r>
      </w:del>
      <w:r w:rsidRPr="008568A7">
        <w:rPr>
          <w:rFonts w:ascii="Calibri" w:hAnsi="Calibri"/>
        </w:rPr>
        <w:t>:</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57F98E1" w14:textId="6BB8AAA9" w:rsidR="004B3725" w:rsidRPr="008568A7" w:rsidRDefault="005F2397" w:rsidP="005F2397">
      <w:pPr>
        <w:rPr>
          <w:rFonts w:ascii="Calibri" w:hAnsi="Calibri"/>
        </w:rPr>
      </w:pPr>
      <w:r w:rsidRPr="008568A7">
        <w:rPr>
          <w:rFonts w:ascii="Calibri" w:hAnsi="Calibri"/>
        </w:rPr>
        <w:t>Basis risk (each new hedge) = also called “rollover basis risk</w:t>
      </w:r>
      <w:ins w:id="1623" w:author="Aleksander Hansen" w:date="2013-02-10T20:59:00Z">
        <w:r w:rsidR="004B3725">
          <w:rPr>
            <w:rFonts w:ascii="Calibri" w:hAnsi="Calibri"/>
          </w:rPr>
          <w:t>.</w:t>
        </w:r>
      </w:ins>
      <w:r w:rsidRPr="008568A7">
        <w:rPr>
          <w:rFonts w:ascii="Calibri" w:hAnsi="Calibri"/>
        </w:rPr>
        <w:t>”</w:t>
      </w:r>
      <w:ins w:id="1624" w:author="Aleksander Hansen" w:date="2013-02-10T20:59:00Z">
        <w:r w:rsidR="004B3725">
          <w:rPr>
            <w:rFonts w:ascii="Calibri" w:hAnsi="Calibri"/>
          </w:rPr>
          <w:t xml:space="preserve"> That is, if the price of the asset we are long declines, such that there are margin calls, or at least cash-outflows in the near-term the firm might experience a liquidity squeeze. If the firm has ample liquidity, this is not a problem, however, with insufficient liquidity this can cause major problems. This is largely due to unfortunate timing: </w:t>
        </w:r>
      </w:ins>
      <w:ins w:id="1625" w:author="Aleksander Hansen" w:date="2013-02-10T21:06:00Z">
        <w:r w:rsidR="004B3725">
          <w:rPr>
            <w:rFonts w:ascii="Calibri" w:hAnsi="Calibri"/>
          </w:rPr>
          <w:t>in the short-run we have cash outflows due to the loss on the Futures contract, however, since the firm employs the stack and roll strategy every month, it can readily expect to buy Futures</w:t>
        </w:r>
      </w:ins>
      <w:ins w:id="1626" w:author="Aleksander Hansen" w:date="2013-02-10T21:09:00Z">
        <w:r w:rsidR="00EF03E5">
          <w:rPr>
            <w:rFonts w:ascii="Calibri" w:hAnsi="Calibri"/>
          </w:rPr>
          <w:t>, and thus hedge its cost, the following months at a lower price.</w:t>
        </w:r>
      </w:ins>
    </w:p>
    <w:p w14:paraId="67117185" w14:textId="77777777" w:rsidR="00BF1F4C" w:rsidRDefault="00BF1F4C">
      <w:pPr>
        <w:rPr>
          <w:ins w:id="1627" w:author="Aleksander Hansen" w:date="2013-02-10T19:33:00Z"/>
          <w:rFonts w:ascii="Calibri" w:hAnsi="Calibri"/>
        </w:rPr>
      </w:pPr>
      <w:ins w:id="1628" w:author="Aleksander Hansen" w:date="2013-02-10T19:33:00Z">
        <w:r>
          <w:rPr>
            <w:rFonts w:ascii="Calibri" w:hAnsi="Calibri"/>
          </w:rPr>
          <w:br w:type="page"/>
        </w:r>
      </w:ins>
    </w:p>
    <w:p w14:paraId="0A8A00A6" w14:textId="77777777" w:rsidR="00BF1F4C" w:rsidRDefault="00BF1F4C">
      <w:pPr>
        <w:pStyle w:val="Heading2"/>
        <w:rPr>
          <w:ins w:id="1629" w:author="Aleksander Hansen" w:date="2013-02-10T19:34:00Z"/>
        </w:rPr>
        <w:pPrChange w:id="1630" w:author="Aleksander Hansen" w:date="2013-02-10T19:33:00Z">
          <w:pPr/>
        </w:pPrChange>
      </w:pPr>
      <w:bookmarkStart w:id="1631" w:name="_Toc222561252"/>
      <w:ins w:id="1632" w:author="Aleksander Hansen" w:date="2013-02-10T19:33:00Z">
        <w:r w:rsidRPr="00812F30">
          <w:lastRenderedPageBreak/>
          <w:t>Chapter Summary</w:t>
        </w:r>
      </w:ins>
      <w:bookmarkEnd w:id="1631"/>
    </w:p>
    <w:p w14:paraId="78777B67" w14:textId="77777777" w:rsidR="007B4C34" w:rsidRDefault="00BF1F4C">
      <w:pPr>
        <w:rPr>
          <w:ins w:id="1633" w:author="Aleksander Hansen" w:date="2013-02-10T20:02:00Z"/>
          <w:rFonts w:ascii="Calibri" w:hAnsi="Calibri"/>
        </w:rPr>
      </w:pPr>
      <w:ins w:id="1634" w:author="Aleksander Hansen" w:date="2013-02-10T19:34:00Z">
        <w:r>
          <w:br/>
        </w:r>
      </w:ins>
      <w:ins w:id="1635" w:author="Aleksander Hansen" w:date="2013-02-10T20:01:00Z">
        <w:r w:rsidR="002D19A0">
          <w:rPr>
            <w:rFonts w:ascii="Calibri" w:hAnsi="Calibri"/>
          </w:rPr>
          <w:t xml:space="preserve">A short </w:t>
        </w:r>
        <w:r w:rsidR="002D19A0" w:rsidRPr="008568A7">
          <w:rPr>
            <w:rFonts w:ascii="Calibri" w:hAnsi="Calibri"/>
          </w:rPr>
          <w:t xml:space="preserve">hedge is an agreement to </w:t>
        </w:r>
        <w:r w:rsidR="002D19A0" w:rsidRPr="0072599E">
          <w:rPr>
            <w:rFonts w:ascii="Calibri" w:hAnsi="Calibri"/>
            <w:i/>
          </w:rPr>
          <w:t>sell in the future</w:t>
        </w:r>
        <w:r w:rsidR="002D19A0" w:rsidRPr="008568A7">
          <w:rPr>
            <w:rFonts w:ascii="Calibri" w:hAnsi="Calibri"/>
          </w:rPr>
          <w:t xml:space="preserve"> and is appropriate when the hedger </w:t>
        </w:r>
        <w:r w:rsidR="002D19A0" w:rsidRPr="0072599E">
          <w:rPr>
            <w:rFonts w:ascii="Calibri" w:hAnsi="Calibri"/>
            <w:i/>
          </w:rPr>
          <w:t>already owns the asset</w:t>
        </w:r>
        <w:r w:rsidR="002D19A0" w:rsidRPr="008568A7">
          <w:rPr>
            <w:rFonts w:ascii="Calibri" w:hAnsi="Calibri"/>
          </w:rPr>
          <w:t xml:space="preserve">. </w:t>
        </w:r>
      </w:ins>
      <w:ins w:id="1636" w:author="Aleksander Hansen" w:date="2013-02-10T20:02:00Z">
        <w:r w:rsidR="007B4C34" w:rsidRPr="008568A7">
          <w:rPr>
            <w:rFonts w:ascii="Calibri" w:hAnsi="Calibri"/>
          </w:rPr>
          <w:t xml:space="preserve">A long hedge is an agreement to </w:t>
        </w:r>
        <w:r w:rsidR="007B4C34" w:rsidRPr="0072599E">
          <w:rPr>
            <w:rFonts w:ascii="Calibri" w:hAnsi="Calibri"/>
            <w:i/>
          </w:rPr>
          <w:t>buy in the future</w:t>
        </w:r>
        <w:r w:rsidR="007B4C34" w:rsidRPr="008568A7">
          <w:rPr>
            <w:rFonts w:ascii="Calibri" w:hAnsi="Calibri"/>
          </w:rPr>
          <w:t xml:space="preserve"> and is appropriate when the hedger does </w:t>
        </w:r>
        <w:r w:rsidR="007B4C34" w:rsidRPr="0072599E">
          <w:rPr>
            <w:rFonts w:ascii="Calibri" w:hAnsi="Calibri"/>
            <w:i/>
          </w:rPr>
          <w:t>not currently own the asset</w:t>
        </w:r>
        <w:r w:rsidR="007B4C34" w:rsidRPr="008568A7">
          <w:rPr>
            <w:rFonts w:ascii="Calibri" w:hAnsi="Calibri"/>
          </w:rPr>
          <w:t xml:space="preserve"> but expects to purchase in the future. </w:t>
        </w:r>
      </w:ins>
    </w:p>
    <w:p w14:paraId="3B52A560" w14:textId="77777777" w:rsidR="007B4C34" w:rsidRDefault="007B4C34">
      <w:pPr>
        <w:rPr>
          <w:ins w:id="1637" w:author="Aleksander Hansen" w:date="2013-02-10T20:02:00Z"/>
          <w:rFonts w:ascii="Calibri" w:hAnsi="Calibri"/>
        </w:rPr>
      </w:pPr>
    </w:p>
    <w:p w14:paraId="0238F6D2" w14:textId="77777777" w:rsidR="007B4C34" w:rsidRDefault="007B4C34">
      <w:pPr>
        <w:rPr>
          <w:ins w:id="1638" w:author="Aleksander Hansen" w:date="2013-02-10T20:06:00Z"/>
          <w:rFonts w:ascii="Calibri" w:hAnsi="Calibri"/>
          <w:i/>
        </w:rPr>
      </w:pPr>
      <w:ins w:id="1639" w:author="Aleksander Hansen" w:date="2013-02-10T20:04:00Z">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Pr="008568A7">
          <w:rPr>
            <w:rFonts w:ascii="Calibri" w:hAnsi="Calibri"/>
          </w:rPr>
          <w:t>ompanies should focus o</w:t>
        </w:r>
        <w:r>
          <w:rPr>
            <w:rFonts w:ascii="Calibri" w:hAnsi="Calibri"/>
          </w:rPr>
          <w:t xml:space="preserve">n the main business they are in; where they do have specialized knowledge. </w:t>
        </w:r>
      </w:ins>
      <w:ins w:id="1640" w:author="Aleksander Hansen" w:date="2013-02-10T20:05:00Z">
        <w:r>
          <w:rPr>
            <w:rFonts w:ascii="Calibri" w:hAnsi="Calibri"/>
          </w:rPr>
          <w:t>In theory, there is no reason for the firm to try to minimize risk by hedging since shareholders can make their portfolios well</w:t>
        </w:r>
        <w:r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the market portfoli</w:t>
        </w:r>
      </w:ins>
      <w:ins w:id="1641" w:author="Aleksander Hansen" w:date="2013-02-10T20:06:00Z">
        <w:r>
          <w:rPr>
            <w:rFonts w:ascii="Calibri" w:hAnsi="Calibri"/>
            <w:i/>
          </w:rPr>
          <w:t>o.</w:t>
        </w:r>
      </w:ins>
    </w:p>
    <w:p w14:paraId="28058C3F" w14:textId="77777777" w:rsidR="007B4C34" w:rsidRDefault="007B4C34">
      <w:pPr>
        <w:rPr>
          <w:ins w:id="1642" w:author="Aleksander Hansen" w:date="2013-02-10T20:08:00Z"/>
        </w:rPr>
      </w:pPr>
    </w:p>
    <w:p w14:paraId="05668C3E" w14:textId="6A8B4BF2" w:rsidR="005B6690" w:rsidRDefault="007B4C34">
      <w:pPr>
        <w:rPr>
          <w:ins w:id="1643" w:author="Aleksander Hansen" w:date="2013-02-10T20:23:00Z"/>
          <w:rFonts w:ascii="Calibri" w:hAnsi="Calibri"/>
        </w:rPr>
      </w:pPr>
      <w:ins w:id="1644" w:author="Aleksander Hansen" w:date="2013-02-10T20:08:00Z">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 xml:space="preserve">. </w:t>
        </w:r>
      </w:ins>
      <w:ins w:id="1645" w:author="Aleksander Hansen" w:date="2013-02-10T20:12:00Z">
        <w:r w:rsidR="00FE46A0">
          <w:rPr>
            <w:rFonts w:ascii="Calibri" w:hAnsi="Calibri"/>
            <w:noProof/>
          </w:rPr>
          <w:t>Hull states that, “basis arises from uncertainty as to what the basis will be at matur</w:t>
        </w:r>
      </w:ins>
      <w:ins w:id="1646" w:author="Aleksander Hansen" w:date="2013-02-10T20:13:00Z">
        <w:r w:rsidR="00FE46A0">
          <w:rPr>
            <w:rFonts w:ascii="Calibri" w:hAnsi="Calibri"/>
            <w:noProof/>
          </w:rPr>
          <w:t>ity of the hedge.” This is not entirely satisfacto</w:t>
        </w:r>
      </w:ins>
      <w:ins w:id="1647" w:author="Aleksander Hansen" w:date="2013-02-10T20:14:00Z">
        <w:r w:rsidR="00FE46A0">
          <w:rPr>
            <w:rFonts w:ascii="Calibri" w:hAnsi="Calibri"/>
            <w:noProof/>
          </w:rPr>
          <w:t xml:space="preserve">ry </w:t>
        </w:r>
      </w:ins>
      <w:ins w:id="1648" w:author="Aleksander Hansen" w:date="2013-02-10T20:17:00Z">
        <w:r w:rsidR="00FE46A0">
          <w:rPr>
            <w:rFonts w:ascii="Calibri" w:hAnsi="Calibri"/>
            <w:noProof/>
          </w:rPr>
          <w:t xml:space="preserve">however, as it begs the question as to what drives this uncertainty in the first place. </w:t>
        </w:r>
        <w:r w:rsidR="00FE46A0">
          <w:rPr>
            <w:rFonts w:ascii="Calibri" w:hAnsi="Calibri"/>
          </w:rPr>
          <w:t>A more precise answer is that</w:t>
        </w:r>
      </w:ins>
      <w:ins w:id="1649" w:author="Aleksander Hansen" w:date="2013-02-10T20:19:00Z">
        <w:r w:rsidR="005B6690">
          <w:rPr>
            <w:rFonts w:ascii="Calibri" w:hAnsi="Calibri"/>
          </w:rPr>
          <w:t xml:space="preserve"> </w:t>
        </w:r>
      </w:ins>
      <w:ins w:id="1650" w:author="Aleksander Hansen" w:date="2013-02-10T20:17:00Z">
        <w:r w:rsidR="00FE46A0" w:rsidRPr="008568A7">
          <w:rPr>
            <w:rFonts w:ascii="Calibri" w:hAnsi="Calibri"/>
          </w:rPr>
          <w:t xml:space="preserve">basis risk reduces to one key fact: the asset being hedged is typically </w:t>
        </w:r>
        <w:r w:rsidR="005B6690">
          <w:rPr>
            <w:rFonts w:ascii="Calibri" w:hAnsi="Calibri"/>
          </w:rPr>
          <w:t xml:space="preserve">not identical </w:t>
        </w:r>
        <w:r w:rsidR="00FE46A0" w:rsidRPr="008568A7">
          <w:rPr>
            <w:rFonts w:ascii="Calibri" w:hAnsi="Calibri"/>
          </w:rPr>
          <w:t>to the commodity underlying the Futures contract.</w:t>
        </w:r>
        <w:r w:rsidR="005B6690">
          <w:rPr>
            <w:rFonts w:ascii="Calibri" w:hAnsi="Calibri"/>
          </w:rPr>
          <w:t xml:space="preserve"> </w:t>
        </w:r>
        <w:r w:rsidR="00FE46A0" w:rsidRPr="008568A7">
          <w:rPr>
            <w:rFonts w:ascii="Calibri" w:hAnsi="Calibri"/>
          </w:rPr>
          <w:t>There is an inherent trade-off between liquidity and basis risk: to reduce basis risk is to require a tailored hedge</w:t>
        </w:r>
      </w:ins>
      <w:ins w:id="1651" w:author="Aleksander Hansen" w:date="2013-02-10T20:20:00Z">
        <w:r w:rsidR="005B6690">
          <w:rPr>
            <w:rFonts w:ascii="Calibri" w:hAnsi="Calibri"/>
          </w:rPr>
          <w:t>, which is why basis risk is not an issue when hedging using forwards</w:t>
        </w:r>
      </w:ins>
      <w:ins w:id="1652" w:author="Aleksander Hansen" w:date="2013-02-10T20:22:00Z">
        <w:r w:rsidR="005B6690">
          <w:rPr>
            <w:rFonts w:ascii="Calibri" w:hAnsi="Calibri"/>
          </w:rPr>
          <w:t>.</w:t>
        </w:r>
      </w:ins>
    </w:p>
    <w:p w14:paraId="799F4BF3" w14:textId="77777777" w:rsidR="00901CCF" w:rsidRDefault="00901CCF">
      <w:pPr>
        <w:rPr>
          <w:ins w:id="1653" w:author="Aleksander Hansen" w:date="2013-02-10T20:22:00Z"/>
          <w:rFonts w:ascii="Calibri" w:hAnsi="Calibri"/>
        </w:rPr>
      </w:pPr>
    </w:p>
    <w:p w14:paraId="116663E2" w14:textId="77777777" w:rsidR="00E8328D" w:rsidRDefault="00305F5E">
      <w:pPr>
        <w:rPr>
          <w:ins w:id="1654" w:author="Aleksander Hansen" w:date="2013-02-10T20:42:00Z"/>
        </w:rPr>
      </w:pPr>
      <w:ins w:id="1655" w:author="Aleksander Hansen" w:date="2013-02-10T20:32:00Z">
        <w:r w:rsidRPr="008568A7">
          <w:rPr>
            <w:rFonts w:ascii="Calibri" w:hAnsi="Calibri"/>
          </w:rPr>
          <w:t>A cross hedge is when the asset underlying the hedge is different from the asset being hedged</w:t>
        </w:r>
        <w:r>
          <w:t xml:space="preserve">. The </w:t>
        </w:r>
      </w:ins>
      <w:ins w:id="1656" w:author="Aleksander Hansen" w:date="2013-02-10T20:33:00Z">
        <w:r>
          <w:rPr>
            <w:i/>
          </w:rPr>
          <w:t>hedge ratio</w:t>
        </w:r>
        <w:r>
          <w:t xml:space="preserve"> is the Futures position taken over the total exposure. A </w:t>
        </w:r>
      </w:ins>
      <w:ins w:id="1657" w:author="Aleksander Hansen" w:date="2013-02-10T20:34:00Z">
        <w:r>
          <w:rPr>
            <w:i/>
          </w:rPr>
          <w:t xml:space="preserve">correlation </w:t>
        </w:r>
        <w:r>
          <w:t xml:space="preserve">of 1 implies a </w:t>
        </w:r>
        <w:r>
          <w:rPr>
            <w:i/>
          </w:rPr>
          <w:t>perfect hedge</w:t>
        </w:r>
        <w:r>
          <w:t>. However, the criteria for optimality may be to minimize the variance of the hedge, in which case</w:t>
        </w:r>
      </w:ins>
      <w:ins w:id="1658" w:author="Aleksander Hansen" w:date="2013-02-10T20:35:00Z">
        <w:r>
          <w:t xml:space="preserve"> the </w:t>
        </w:r>
        <w:r>
          <w:rPr>
            <w:i/>
          </w:rPr>
          <w:t>optimal hedge</w:t>
        </w:r>
        <w:r>
          <w:t xml:space="preserve"> is</w:t>
        </w:r>
      </w:ins>
      <w:ins w:id="1659" w:author="Aleksander Hansen" w:date="2013-02-10T20:38:00Z">
        <w:r>
          <w:t xml:space="preserve"> the beta of a regression</w:t>
        </w:r>
      </w:ins>
      <w:ins w:id="1660" w:author="Aleksander Hansen" w:date="2013-02-10T20:39:00Z">
        <w:r w:rsidR="00E8328D">
          <w:t xml:space="preserve"> of price changes of the spot against price ch</w:t>
        </w:r>
      </w:ins>
      <w:ins w:id="1661" w:author="Aleksander Hansen" w:date="2013-02-10T20:40:00Z">
        <w:r w:rsidR="00E8328D">
          <w:t xml:space="preserve">anges in the Futures price. This is the </w:t>
        </w:r>
        <w:r w:rsidR="00E8328D">
          <w:rPr>
            <w:i/>
          </w:rPr>
          <w:t>minimum variance hedge ratio</w:t>
        </w:r>
      </w:ins>
      <w:ins w:id="1662" w:author="Aleksander Hansen" w:date="2013-02-10T20:42:00Z">
        <w:r w:rsidR="00E8328D">
          <w:t xml:space="preserve">. The effectiveness of the hedge is measured by the aforementioned regression’s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8328D">
          <w:t xml:space="preserve">. </w:t>
        </w:r>
      </w:ins>
    </w:p>
    <w:p w14:paraId="04F40613" w14:textId="77777777" w:rsidR="00E8328D" w:rsidRDefault="00E8328D">
      <w:pPr>
        <w:rPr>
          <w:ins w:id="1663" w:author="Aleksander Hansen" w:date="2013-02-10T20:44:00Z"/>
        </w:rPr>
      </w:pPr>
    </w:p>
    <w:p w14:paraId="024112FB" w14:textId="581B0945" w:rsidR="001B65F2" w:rsidRPr="008568A7" w:rsidRDefault="00E8328D" w:rsidP="001B65F2">
      <w:pPr>
        <w:rPr>
          <w:ins w:id="1664" w:author="Aleksander Hansen" w:date="2013-02-10T20:50:00Z"/>
          <w:rFonts w:ascii="Calibri" w:hAnsi="Calibri"/>
        </w:rPr>
      </w:pPr>
      <w:ins w:id="1665" w:author="Aleksander Hansen" w:date="2013-02-10T20:46:00Z">
        <w:r w:rsidRPr="008568A7">
          <w:rPr>
            <w:rFonts w:ascii="Calibri" w:hAnsi="Calibri"/>
          </w:rPr>
          <w:t>When Futures are used, a small adjustment, known as “</w:t>
        </w:r>
        <w:r w:rsidRPr="006A135B">
          <w:rPr>
            <w:rFonts w:ascii="Calibri" w:hAnsi="Calibri"/>
            <w:i/>
          </w:rPr>
          <w:t>tailing the hedge</w:t>
        </w:r>
        <w:r w:rsidRPr="008568A7">
          <w:rPr>
            <w:rFonts w:ascii="Calibri" w:hAnsi="Calibri"/>
          </w:rPr>
          <w:t xml:space="preserve">” can be made to allow for the impact of daily settlement. The only difference here is to replace the units with values. Instead of using quantities, </w:t>
        </w:r>
      </w:ins>
      <w:ins w:id="1666" w:author="Aleksander Hansen" w:date="2013-02-10T20:47:00Z">
        <w:r>
          <w:rPr>
            <w:rFonts w:ascii="Calibri" w:hAnsi="Calibri"/>
          </w:rPr>
          <w:t>w</w:t>
        </w:r>
        <w:r w:rsidRPr="008568A7">
          <w:rPr>
            <w:rFonts w:ascii="Calibri" w:hAnsi="Calibri"/>
          </w:rPr>
          <w:t>e use the dollar value of the position being hedged and the dollar value of one Futures contract</w:t>
        </w:r>
        <w:r>
          <w:rPr>
            <w:rFonts w:ascii="Calibri" w:hAnsi="Calibri"/>
          </w:rPr>
          <w:t>.</w:t>
        </w:r>
        <w:r w:rsidRPr="00812F30">
          <w:t xml:space="preserve"> </w:t>
        </w:r>
      </w:ins>
      <w:ins w:id="1667" w:author="Aleksander Hansen" w:date="2013-02-10T20:50:00Z">
        <w:r w:rsidR="001B65F2" w:rsidRPr="008568A7">
          <w:rPr>
            <w:rFonts w:ascii="Calibri" w:hAnsi="Calibri"/>
          </w:rPr>
          <w:t xml:space="preserve">The effect is to multiply the </w:t>
        </w:r>
        <w:r w:rsidR="001B65F2">
          <w:rPr>
            <w:rFonts w:ascii="Calibri" w:hAnsi="Calibri"/>
          </w:rPr>
          <w:t xml:space="preserve">original ratio by the ratio of </w:t>
        </w:r>
        <w:r w:rsidR="001B65F2" w:rsidRPr="008568A7">
          <w:rPr>
            <w:rFonts w:ascii="Calibri" w:hAnsi="Calibri"/>
          </w:rPr>
          <w:t>spot price/Futures</w:t>
        </w:r>
        <w:r w:rsidR="001B65F2">
          <w:rPr>
            <w:rFonts w:ascii="Calibri" w:hAnsi="Calibri"/>
          </w:rPr>
          <w:t xml:space="preserve"> price</w:t>
        </w:r>
        <w:r w:rsidR="001B65F2" w:rsidRPr="008568A7">
          <w:rPr>
            <w:rFonts w:ascii="Calibri" w:hAnsi="Calibri"/>
          </w:rPr>
          <w:t>.</w:t>
        </w:r>
      </w:ins>
    </w:p>
    <w:p w14:paraId="203F8891" w14:textId="77777777" w:rsidR="001B65F2" w:rsidRDefault="001B65F2" w:rsidP="00812F30">
      <w:pPr>
        <w:rPr>
          <w:ins w:id="1668" w:author="Aleksander Hansen" w:date="2013-02-10T21:10:00Z"/>
        </w:rPr>
      </w:pPr>
    </w:p>
    <w:p w14:paraId="2677FDB2" w14:textId="6326300A" w:rsidR="00EF03E5" w:rsidRDefault="00EF03E5" w:rsidP="00812F30">
      <w:pPr>
        <w:rPr>
          <w:ins w:id="1669" w:author="Aleksander Hansen" w:date="2013-02-10T21:11:00Z"/>
        </w:rPr>
      </w:pPr>
      <w:ins w:id="1670" w:author="Aleksander Hansen" w:date="2013-02-10T21:10:00Z">
        <w:r>
          <w:t>Stock index Futures may be used to change a stock portfolio</w:t>
        </w:r>
      </w:ins>
      <w:ins w:id="1671" w:author="Aleksander Hansen" w:date="2013-02-10T21:11:00Z">
        <w:r w:rsidR="00C415AA">
          <w:t>’s beta by going long or short stock index Futures depending on whether one wants to reduce or increase the portfolio</w:t>
        </w:r>
      </w:ins>
      <w:ins w:id="1672" w:author="Aleksander Hansen" w:date="2013-02-10T21:20:00Z">
        <w:r w:rsidR="00C415AA">
          <w:t>’s beta.</w:t>
        </w:r>
      </w:ins>
    </w:p>
    <w:p w14:paraId="6E4220E5" w14:textId="77777777" w:rsidR="00EF03E5" w:rsidRDefault="00EF03E5" w:rsidP="00812F30">
      <w:pPr>
        <w:rPr>
          <w:ins w:id="1673" w:author="Aleksander Hansen" w:date="2013-02-10T20:50:00Z"/>
        </w:rPr>
      </w:pPr>
    </w:p>
    <w:p w14:paraId="444966CE" w14:textId="4EF9CB9F" w:rsidR="001B65F2" w:rsidRPr="008568A7" w:rsidRDefault="001B65F2" w:rsidP="001B65F2">
      <w:pPr>
        <w:rPr>
          <w:ins w:id="1674" w:author="Aleksander Hansen" w:date="2013-02-10T20:55:00Z"/>
          <w:rFonts w:ascii="Calibri" w:hAnsi="Calibri"/>
        </w:rPr>
      </w:pPr>
      <w:ins w:id="1675" w:author="Aleksander Hansen" w:date="2013-02-10T20:55: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ins>
    </w:p>
    <w:p w14:paraId="1F3D099B" w14:textId="5FF6C098" w:rsidR="00007DCE" w:rsidRPr="00FE46A0" w:rsidRDefault="00007DCE" w:rsidP="00812F30">
      <w:pPr>
        <w:rPr>
          <w:rFonts w:ascii="Calibri" w:hAnsi="Calibri"/>
          <w:rPrChange w:id="1676" w:author="Aleksander Hansen" w:date="2013-02-10T20:12:00Z">
            <w:rPr/>
          </w:rPrChange>
        </w:rPr>
      </w:pPr>
      <w:r w:rsidRPr="00812F30">
        <w:br w:type="page"/>
      </w:r>
    </w:p>
    <w:p w14:paraId="03A635C9" w14:textId="424D8E60" w:rsidR="00007DCE" w:rsidRPr="008568A7" w:rsidRDefault="00E47E2D" w:rsidP="00007DCE">
      <w:pPr>
        <w:pStyle w:val="Heading2"/>
      </w:pPr>
      <w:bookmarkStart w:id="1677" w:name="_Toc222561253"/>
      <w:r>
        <w:lastRenderedPageBreak/>
        <w:t>3</w:t>
      </w:r>
      <w:r w:rsidR="00007DCE" w:rsidRPr="008568A7">
        <w:t xml:space="preserve"> </w:t>
      </w:r>
      <w:r w:rsidR="00007DCE">
        <w:t>Questions &amp; A</w:t>
      </w:r>
      <w:r w:rsidR="00007DCE" w:rsidRPr="008568A7">
        <w:t>nswers</w:t>
      </w:r>
      <w:bookmarkEnd w:id="1677"/>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1678" w:name="_Toc222561254"/>
      <w:r w:rsidRPr="008568A7">
        <w:t>Questions</w:t>
      </w:r>
      <w:bookmarkEnd w:id="1678"/>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1679" w:name="_Toc222561255"/>
      <w:r>
        <w:t>Answers</w:t>
      </w:r>
      <w:bookmarkEnd w:id="1679"/>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Since basis = S-F, variance of basis = Variance(S-F)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t>T</w:t>
      </w:r>
      <w:r w:rsidRPr="007D4C6A">
        <w:rPr>
          <w:rFonts w:ascii="Calibri" w:hAnsi="Calibri"/>
          <w:sz w:val="24"/>
          <w:szCs w:val="24"/>
        </w:rPr>
        <w:t>he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1680" w:name="_Toc254797385"/>
      <w:bookmarkStart w:id="1681" w:name="_Toc222561256"/>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A15689" w:rsidRPr="005368C2" w:rsidRDefault="00A15689" w:rsidP="001810A3">
                            <w:pPr>
                              <w:rPr>
                                <w:b/>
                              </w:rPr>
                            </w:pPr>
                            <w:r w:rsidRPr="005368C2">
                              <w:rPr>
                                <w:b/>
                              </w:rPr>
                              <w:t>Learning Outcomes:</w:t>
                            </w:r>
                          </w:p>
                          <w:p w14:paraId="4BFA2E25" w14:textId="77777777" w:rsidR="00A15689" w:rsidRPr="005368C2" w:rsidRDefault="00A15689" w:rsidP="001810A3"/>
                          <w:p w14:paraId="57C925EB" w14:textId="77777777" w:rsidR="00A15689" w:rsidRDefault="00A15689" w:rsidP="001810A3">
                            <w:r w:rsidRPr="00DA129C">
                              <w:rPr>
                                <w:b/>
                              </w:rPr>
                              <w:t>Describe</w:t>
                            </w:r>
                            <w:r w:rsidRPr="005368C2">
                              <w:t xml:space="preserve"> Treasury Rates, LIBOR, Repo Rates, and what is meant by the risk-free rate. </w:t>
                            </w:r>
                          </w:p>
                          <w:p w14:paraId="5AC09876" w14:textId="77777777" w:rsidR="00A15689" w:rsidRPr="001810A3" w:rsidRDefault="00A15689" w:rsidP="001810A3">
                            <w:pPr>
                              <w:rPr>
                                <w:sz w:val="16"/>
                                <w:szCs w:val="16"/>
                              </w:rPr>
                            </w:pPr>
                          </w:p>
                          <w:p w14:paraId="29A5DCE2" w14:textId="77777777" w:rsidR="00A15689" w:rsidRDefault="00A15689"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A15689" w:rsidRPr="001810A3" w:rsidRDefault="00A15689" w:rsidP="001810A3">
                            <w:pPr>
                              <w:rPr>
                                <w:sz w:val="16"/>
                                <w:szCs w:val="16"/>
                              </w:rPr>
                            </w:pPr>
                          </w:p>
                          <w:p w14:paraId="2FB502E1" w14:textId="77777777" w:rsidR="00A15689" w:rsidRDefault="00A15689" w:rsidP="001810A3">
                            <w:r w:rsidRPr="00DA129C">
                              <w:rPr>
                                <w:b/>
                              </w:rPr>
                              <w:t>Calculate</w:t>
                            </w:r>
                            <w:r w:rsidRPr="005368C2">
                              <w:t xml:space="preserve"> the theoretical price of a coupon-paying bond using spot rates. </w:t>
                            </w:r>
                          </w:p>
                          <w:p w14:paraId="4E3C3360" w14:textId="77777777" w:rsidR="00A15689" w:rsidRPr="001810A3" w:rsidRDefault="00A15689" w:rsidP="001810A3">
                            <w:pPr>
                              <w:rPr>
                                <w:sz w:val="16"/>
                                <w:szCs w:val="16"/>
                              </w:rPr>
                            </w:pPr>
                          </w:p>
                          <w:p w14:paraId="768BC835" w14:textId="77777777" w:rsidR="00A15689" w:rsidRDefault="00A15689" w:rsidP="001810A3">
                            <w:r w:rsidRPr="00DA129C">
                              <w:rPr>
                                <w:b/>
                              </w:rPr>
                              <w:t>Calculate</w:t>
                            </w:r>
                            <w:r w:rsidRPr="005368C2">
                              <w:t xml:space="preserve"> forward interest rates from a set of spot rates. </w:t>
                            </w:r>
                          </w:p>
                          <w:p w14:paraId="6B8C8D64" w14:textId="77777777" w:rsidR="00A15689" w:rsidRPr="001810A3" w:rsidRDefault="00A15689" w:rsidP="001810A3">
                            <w:pPr>
                              <w:rPr>
                                <w:sz w:val="16"/>
                                <w:szCs w:val="16"/>
                              </w:rPr>
                            </w:pPr>
                          </w:p>
                          <w:p w14:paraId="0A192427" w14:textId="77777777" w:rsidR="00A15689" w:rsidRDefault="00A15689" w:rsidP="001810A3">
                            <w:r w:rsidRPr="00DA129C">
                              <w:rPr>
                                <w:b/>
                              </w:rPr>
                              <w:t>Calculate</w:t>
                            </w:r>
                            <w:r w:rsidRPr="005368C2">
                              <w:t xml:space="preserve"> the value of the cash flows from a forward rate agreement (FRA).</w:t>
                            </w:r>
                          </w:p>
                          <w:p w14:paraId="018C9229" w14:textId="77777777" w:rsidR="00A15689" w:rsidRPr="001810A3" w:rsidRDefault="00A15689" w:rsidP="001810A3">
                            <w:pPr>
                              <w:rPr>
                                <w:sz w:val="16"/>
                                <w:szCs w:val="16"/>
                              </w:rPr>
                            </w:pPr>
                          </w:p>
                          <w:p w14:paraId="08CFE5E5" w14:textId="77777777" w:rsidR="00A15689" w:rsidRDefault="00A15689" w:rsidP="001810A3">
                            <w:r w:rsidRPr="00DA129C">
                              <w:rPr>
                                <w:b/>
                              </w:rPr>
                              <w:t>Describe</w:t>
                            </w:r>
                            <w:r w:rsidRPr="005368C2">
                              <w:t xml:space="preserve"> the limitations of duration and how convexity addresses some of them.</w:t>
                            </w:r>
                          </w:p>
                          <w:p w14:paraId="2AB3421C" w14:textId="77777777" w:rsidR="00A15689" w:rsidRPr="001810A3" w:rsidRDefault="00A15689" w:rsidP="001810A3">
                            <w:pPr>
                              <w:rPr>
                                <w:sz w:val="16"/>
                                <w:szCs w:val="16"/>
                              </w:rPr>
                            </w:pPr>
                            <w:r w:rsidRPr="005368C2">
                              <w:t xml:space="preserve"> </w:t>
                            </w:r>
                          </w:p>
                          <w:p w14:paraId="39FBE8D4" w14:textId="77777777" w:rsidR="00A15689" w:rsidRDefault="00A15689" w:rsidP="001810A3">
                            <w:r w:rsidRPr="00DA129C">
                              <w:rPr>
                                <w:b/>
                              </w:rPr>
                              <w:t>Calculate</w:t>
                            </w:r>
                            <w:r w:rsidRPr="005368C2">
                              <w:t xml:space="preserve"> the change in a bond’s price given duration, convexity, and a change in interest rates. </w:t>
                            </w:r>
                          </w:p>
                          <w:p w14:paraId="101FD523" w14:textId="77777777" w:rsidR="00A15689" w:rsidRPr="001810A3" w:rsidRDefault="00A15689" w:rsidP="001810A3">
                            <w:pPr>
                              <w:rPr>
                                <w:sz w:val="16"/>
                                <w:szCs w:val="16"/>
                              </w:rPr>
                            </w:pPr>
                          </w:p>
                          <w:p w14:paraId="30405FDB" w14:textId="77777777" w:rsidR="00A15689" w:rsidRPr="005368C2" w:rsidRDefault="00A15689" w:rsidP="001810A3">
                            <w:r w:rsidRPr="00DA129C">
                              <w:rPr>
                                <w:b/>
                              </w:rPr>
                              <w:t>Describe</w:t>
                            </w:r>
                            <w:r w:rsidRPr="005368C2">
                              <w:t xml:space="preserve"> the major theories of the term structure of interest rates.</w:t>
                            </w:r>
                          </w:p>
                          <w:p w14:paraId="30AA1A9E" w14:textId="77777777" w:rsidR="00A15689" w:rsidRPr="005368C2" w:rsidRDefault="00A15689" w:rsidP="001810A3">
                            <w:pPr>
                              <w:rPr>
                                <w:sz w:val="16"/>
                                <w:szCs w:val="16"/>
                              </w:rPr>
                            </w:pPr>
                          </w:p>
                          <w:p w14:paraId="08CBF2DF" w14:textId="77777777" w:rsidR="00A15689" w:rsidRPr="005368C2" w:rsidRDefault="00A15689"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A15689" w:rsidRPr="005368C2" w:rsidRDefault="00A15689" w:rsidP="001810A3">
                      <w:pPr>
                        <w:rPr>
                          <w:b/>
                        </w:rPr>
                      </w:pPr>
                      <w:r w:rsidRPr="005368C2">
                        <w:rPr>
                          <w:b/>
                        </w:rPr>
                        <w:t>Learning Outcomes:</w:t>
                      </w:r>
                    </w:p>
                    <w:p w14:paraId="4BFA2E25" w14:textId="77777777" w:rsidR="00A15689" w:rsidRPr="005368C2" w:rsidRDefault="00A15689" w:rsidP="001810A3"/>
                    <w:p w14:paraId="57C925EB" w14:textId="77777777" w:rsidR="00A15689" w:rsidRDefault="00A15689" w:rsidP="001810A3">
                      <w:r w:rsidRPr="00DA129C">
                        <w:rPr>
                          <w:b/>
                        </w:rPr>
                        <w:t>Describe</w:t>
                      </w:r>
                      <w:r w:rsidRPr="005368C2">
                        <w:t xml:space="preserve"> Treasury Rates, LIBOR, Repo Rates, and what is meant by the risk-free rate. </w:t>
                      </w:r>
                    </w:p>
                    <w:p w14:paraId="5AC09876" w14:textId="77777777" w:rsidR="00A15689" w:rsidRPr="001810A3" w:rsidRDefault="00A15689" w:rsidP="001810A3">
                      <w:pPr>
                        <w:rPr>
                          <w:sz w:val="16"/>
                          <w:szCs w:val="16"/>
                        </w:rPr>
                      </w:pPr>
                    </w:p>
                    <w:p w14:paraId="29A5DCE2" w14:textId="77777777" w:rsidR="00A15689" w:rsidRDefault="00A15689"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A15689" w:rsidRPr="001810A3" w:rsidRDefault="00A15689" w:rsidP="001810A3">
                      <w:pPr>
                        <w:rPr>
                          <w:sz w:val="16"/>
                          <w:szCs w:val="16"/>
                        </w:rPr>
                      </w:pPr>
                    </w:p>
                    <w:p w14:paraId="2FB502E1" w14:textId="77777777" w:rsidR="00A15689" w:rsidRDefault="00A15689" w:rsidP="001810A3">
                      <w:r w:rsidRPr="00DA129C">
                        <w:rPr>
                          <w:b/>
                        </w:rPr>
                        <w:t>Calculate</w:t>
                      </w:r>
                      <w:r w:rsidRPr="005368C2">
                        <w:t xml:space="preserve"> the theoretical price of a coupon-paying bond using spot rates. </w:t>
                      </w:r>
                    </w:p>
                    <w:p w14:paraId="4E3C3360" w14:textId="77777777" w:rsidR="00A15689" w:rsidRPr="001810A3" w:rsidRDefault="00A15689" w:rsidP="001810A3">
                      <w:pPr>
                        <w:rPr>
                          <w:sz w:val="16"/>
                          <w:szCs w:val="16"/>
                        </w:rPr>
                      </w:pPr>
                    </w:p>
                    <w:p w14:paraId="768BC835" w14:textId="77777777" w:rsidR="00A15689" w:rsidRDefault="00A15689" w:rsidP="001810A3">
                      <w:r w:rsidRPr="00DA129C">
                        <w:rPr>
                          <w:b/>
                        </w:rPr>
                        <w:t>Calculate</w:t>
                      </w:r>
                      <w:r w:rsidRPr="005368C2">
                        <w:t xml:space="preserve"> forward interest rates from a set of spot rates. </w:t>
                      </w:r>
                    </w:p>
                    <w:p w14:paraId="6B8C8D64" w14:textId="77777777" w:rsidR="00A15689" w:rsidRPr="001810A3" w:rsidRDefault="00A15689" w:rsidP="001810A3">
                      <w:pPr>
                        <w:rPr>
                          <w:sz w:val="16"/>
                          <w:szCs w:val="16"/>
                        </w:rPr>
                      </w:pPr>
                    </w:p>
                    <w:p w14:paraId="0A192427" w14:textId="77777777" w:rsidR="00A15689" w:rsidRDefault="00A15689" w:rsidP="001810A3">
                      <w:r w:rsidRPr="00DA129C">
                        <w:rPr>
                          <w:b/>
                        </w:rPr>
                        <w:t>Calculate</w:t>
                      </w:r>
                      <w:r w:rsidRPr="005368C2">
                        <w:t xml:space="preserve"> the value of the cash flows from a forward rate agreement (FRA).</w:t>
                      </w:r>
                    </w:p>
                    <w:p w14:paraId="018C9229" w14:textId="77777777" w:rsidR="00A15689" w:rsidRPr="001810A3" w:rsidRDefault="00A15689" w:rsidP="001810A3">
                      <w:pPr>
                        <w:rPr>
                          <w:sz w:val="16"/>
                          <w:szCs w:val="16"/>
                        </w:rPr>
                      </w:pPr>
                    </w:p>
                    <w:p w14:paraId="08CFE5E5" w14:textId="77777777" w:rsidR="00A15689" w:rsidRDefault="00A15689" w:rsidP="001810A3">
                      <w:r w:rsidRPr="00DA129C">
                        <w:rPr>
                          <w:b/>
                        </w:rPr>
                        <w:t>Describe</w:t>
                      </w:r>
                      <w:r w:rsidRPr="005368C2">
                        <w:t xml:space="preserve"> the limitations of duration and how convexity addresses some of them.</w:t>
                      </w:r>
                    </w:p>
                    <w:p w14:paraId="2AB3421C" w14:textId="77777777" w:rsidR="00A15689" w:rsidRPr="001810A3" w:rsidRDefault="00A15689" w:rsidP="001810A3">
                      <w:pPr>
                        <w:rPr>
                          <w:sz w:val="16"/>
                          <w:szCs w:val="16"/>
                        </w:rPr>
                      </w:pPr>
                      <w:r w:rsidRPr="005368C2">
                        <w:t xml:space="preserve"> </w:t>
                      </w:r>
                    </w:p>
                    <w:p w14:paraId="39FBE8D4" w14:textId="77777777" w:rsidR="00A15689" w:rsidRDefault="00A15689" w:rsidP="001810A3">
                      <w:r w:rsidRPr="00DA129C">
                        <w:rPr>
                          <w:b/>
                        </w:rPr>
                        <w:t>Calculate</w:t>
                      </w:r>
                      <w:r w:rsidRPr="005368C2">
                        <w:t xml:space="preserve"> the change in a bond’s price given duration, convexity, and a change in interest rates. </w:t>
                      </w:r>
                    </w:p>
                    <w:p w14:paraId="101FD523" w14:textId="77777777" w:rsidR="00A15689" w:rsidRPr="001810A3" w:rsidRDefault="00A15689" w:rsidP="001810A3">
                      <w:pPr>
                        <w:rPr>
                          <w:sz w:val="16"/>
                          <w:szCs w:val="16"/>
                        </w:rPr>
                      </w:pPr>
                    </w:p>
                    <w:p w14:paraId="30405FDB" w14:textId="77777777" w:rsidR="00A15689" w:rsidRPr="005368C2" w:rsidRDefault="00A15689" w:rsidP="001810A3">
                      <w:r w:rsidRPr="00DA129C">
                        <w:rPr>
                          <w:b/>
                        </w:rPr>
                        <w:t>Describe</w:t>
                      </w:r>
                      <w:r w:rsidRPr="005368C2">
                        <w:t xml:space="preserve"> the major theories of the term structure of interest rates.</w:t>
                      </w:r>
                    </w:p>
                    <w:p w14:paraId="30AA1A9E" w14:textId="77777777" w:rsidR="00A15689" w:rsidRPr="005368C2" w:rsidRDefault="00A15689" w:rsidP="001810A3">
                      <w:pPr>
                        <w:rPr>
                          <w:sz w:val="16"/>
                          <w:szCs w:val="16"/>
                        </w:rPr>
                      </w:pPr>
                    </w:p>
                    <w:p w14:paraId="08CBF2DF" w14:textId="77777777" w:rsidR="00A15689" w:rsidRPr="005368C2" w:rsidRDefault="00A15689" w:rsidP="001810A3"/>
                  </w:txbxContent>
                </v:textbox>
                <w10:wrap type="square"/>
              </v:shape>
            </w:pict>
          </mc:Fallback>
        </mc:AlternateContent>
      </w:r>
      <w:r w:rsidR="005F2397" w:rsidRPr="008568A7">
        <w:rPr>
          <w:rFonts w:ascii="Calibri" w:hAnsi="Calibri"/>
        </w:rPr>
        <w:t>Hull, Chapter 4: Interest Rates</w:t>
      </w:r>
      <w:bookmarkEnd w:id="1680"/>
      <w:bookmarkEnd w:id="1681"/>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1682" w:name="_Toc222561257"/>
      <w:r w:rsidRPr="008568A7">
        <w:t>Describe Treasury Rates, LIBOR, Repo Rates, and what is meant by the risk-free rate.</w:t>
      </w:r>
      <w:bookmarkEnd w:id="1682"/>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1683" w:name="_Toc222561258"/>
      <w:r w:rsidRPr="008568A7">
        <w:t>Treasury rates</w:t>
      </w:r>
      <w:bookmarkEnd w:id="1683"/>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1684" w:name="_Toc222561259"/>
      <w:r w:rsidRPr="008568A7">
        <w:lastRenderedPageBreak/>
        <w:t>LIBOR (London Interbank Offered Rate)</w:t>
      </w:r>
      <w:bookmarkEnd w:id="1684"/>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1685" w:name="_Toc222561260"/>
      <w:r w:rsidRPr="008568A7">
        <w:t>Repo rates</w:t>
      </w:r>
      <w:bookmarkEnd w:id="1685"/>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1686" w:name="_Toc222561261"/>
      <w:r w:rsidRPr="008568A7">
        <w:t>Risk-Free Rate</w:t>
      </w:r>
      <w:bookmarkEnd w:id="1686"/>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2E270E78"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ins w:id="1687" w:author="Aleksander Hansen" w:date="2013-02-11T13:34:00Z">
        <w:r w:rsidR="00415B12">
          <w:rPr>
            <w:rStyle w:val="FootnoteReference"/>
            <w:rFonts w:ascii="Calibri" w:hAnsi="Calibri"/>
            <w:i/>
          </w:rPr>
          <w:footnoteReference w:id="5"/>
        </w:r>
      </w:ins>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1689" w:name="_Toc222561262"/>
      <w:r w:rsidRPr="008568A7">
        <w:lastRenderedPageBreak/>
        <w:t>Calculate the value of an investment using daily, weekly, monthly, quarterly, semiannual, annual, and continuous compounding. Convert rates based on different compounding frequencies.</w:t>
      </w:r>
      <w:bookmarkEnd w:id="1689"/>
      <w:r w:rsidR="001810A3" w:rsidRPr="008568A7">
        <w:br/>
      </w:r>
    </w:p>
    <w:p w14:paraId="19CF4847" w14:textId="77777777" w:rsidR="005F2397" w:rsidRPr="008568A7" w:rsidRDefault="005F2397" w:rsidP="008568A7">
      <w:pPr>
        <w:pStyle w:val="Heading3SubGTNI"/>
      </w:pPr>
      <w:bookmarkStart w:id="1690" w:name="_Toc222561263"/>
      <w:r w:rsidRPr="008568A7">
        <w:t>Calculate the value of an investment using daily, weekly, monthly, quarterly, semi-annual, annual, and continuous compounding.</w:t>
      </w:r>
      <w:bookmarkEnd w:id="1690"/>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91" w:author="Aleksander Hansen" w:date="2013-02-14T13:3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86"/>
        <w:gridCol w:w="4620"/>
        <w:tblGridChange w:id="1692">
          <w:tblGrid>
            <w:gridCol w:w="4686"/>
            <w:gridCol w:w="4620"/>
          </w:tblGrid>
        </w:tblGridChange>
      </w:tblGrid>
      <w:tr w:rsidR="005F2397" w:rsidRPr="008568A7" w14:paraId="416E62E6" w14:textId="77777777" w:rsidTr="00F35B00">
        <w:trPr>
          <w:jc w:val="center"/>
        </w:trPr>
        <w:tc>
          <w:tcPr>
            <w:tcW w:w="5341" w:type="dxa"/>
            <w:tcPrChange w:id="1693" w:author="Aleksander Hansen" w:date="2013-02-14T13:34:00Z">
              <w:tcPr>
                <w:tcW w:w="5341" w:type="dxa"/>
              </w:tcPr>
            </w:tcPrChange>
          </w:tcPr>
          <w:p w14:paraId="0EBBAF0B" w14:textId="77777777" w:rsidR="005F2397" w:rsidRPr="008568A7" w:rsidRDefault="001C28FB"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Change w:id="1694" w:author="Aleksander Hansen" w:date="2013-02-14T13:34:00Z">
              <w:tcPr>
                <w:tcW w:w="5341" w:type="dxa"/>
              </w:tcPr>
            </w:tcPrChange>
          </w:tcPr>
          <w:p w14:paraId="5136E14F" w14:textId="77777777" w:rsidR="005F2397" w:rsidRPr="008568A7" w:rsidRDefault="001C28FB"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1695" w:name="_Toc222561264"/>
      <w:r w:rsidRPr="008568A7">
        <w:t>Convert rates based on different compounding frequencies</w:t>
      </w:r>
      <w:bookmarkEnd w:id="1695"/>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1C28FB">
            <w:pPr>
              <w:jc w:val="center"/>
              <w:rPr>
                <w:rFonts w:ascii="Calibri" w:hAnsi="Calibri"/>
                <w:sz w:val="24"/>
                <w:szCs w:val="24"/>
                <w:lang w:bidi="ar-SA"/>
              </w:rPr>
              <w:pPrChange w:id="1696" w:author="Aleksander Hansen" w:date="2013-02-14T13:35:00Z">
                <w:pPr/>
              </w:pPrChange>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pPr>
              <w:jc w:val="center"/>
              <w:rPr>
                <w:rFonts w:ascii="Calibri" w:hAnsi="Calibri"/>
                <w:sz w:val="24"/>
                <w:szCs w:val="24"/>
                <w:lang w:bidi="ar-SA"/>
              </w:rPr>
              <w:pPrChange w:id="1697" w:author="Aleksander Hansen" w:date="2013-02-14T13:35:00Z">
                <w:pPr/>
              </w:pPrChange>
            </w:pPr>
          </w:p>
          <w:p w14:paraId="2510BF08" w14:textId="77777777" w:rsidR="009B14F9" w:rsidRDefault="009B14F9">
            <w:pPr>
              <w:jc w:val="center"/>
              <w:rPr>
                <w:rFonts w:ascii="Calibri" w:hAnsi="Calibri"/>
                <w:sz w:val="24"/>
                <w:szCs w:val="24"/>
                <w:lang w:bidi="ar-SA"/>
              </w:rPr>
              <w:pPrChange w:id="1698" w:author="Aleksander Hansen" w:date="2013-02-14T13:35:00Z">
                <w:pPr/>
              </w:pPrChange>
            </w:pPr>
          </w:p>
          <w:p w14:paraId="0E7D5E97" w14:textId="77777777" w:rsidR="009B14F9" w:rsidRDefault="009B14F9">
            <w:pPr>
              <w:jc w:val="center"/>
              <w:rPr>
                <w:rFonts w:ascii="Calibri" w:hAnsi="Calibri"/>
                <w:sz w:val="24"/>
                <w:szCs w:val="24"/>
                <w:lang w:bidi="ar-SA"/>
              </w:rPr>
              <w:pPrChange w:id="1699" w:author="Aleksander Hansen" w:date="2013-02-14T13:35:00Z">
                <w:pPr/>
              </w:pPrChange>
            </w:pPr>
          </w:p>
          <w:p w14:paraId="7AA281AC" w14:textId="77777777" w:rsidR="009B14F9" w:rsidRDefault="009B14F9">
            <w:pPr>
              <w:jc w:val="center"/>
              <w:rPr>
                <w:rFonts w:ascii="Calibri" w:hAnsi="Calibri"/>
                <w:sz w:val="24"/>
                <w:szCs w:val="24"/>
                <w:lang w:bidi="ar-SA"/>
              </w:rPr>
              <w:pPrChange w:id="1700" w:author="Aleksander Hansen" w:date="2013-02-14T13:35:00Z">
                <w:pPr/>
              </w:pPrChange>
            </w:pPr>
          </w:p>
          <w:p w14:paraId="475593E0" w14:textId="77777777" w:rsidR="009B14F9" w:rsidRDefault="009B14F9">
            <w:pPr>
              <w:jc w:val="center"/>
              <w:rPr>
                <w:rFonts w:ascii="Calibri" w:hAnsi="Calibri"/>
                <w:sz w:val="24"/>
                <w:szCs w:val="24"/>
                <w:lang w:bidi="ar-SA"/>
              </w:rPr>
              <w:pPrChange w:id="1701" w:author="Aleksander Hansen" w:date="2013-02-14T13:35:00Z">
                <w:pPr/>
              </w:pPrChange>
            </w:pPr>
          </w:p>
          <w:p w14:paraId="3916E3E6" w14:textId="77777777" w:rsidR="009B14F9" w:rsidRDefault="009B14F9">
            <w:pPr>
              <w:jc w:val="center"/>
              <w:rPr>
                <w:rFonts w:ascii="Calibri" w:hAnsi="Calibri"/>
                <w:sz w:val="24"/>
                <w:szCs w:val="24"/>
                <w:lang w:bidi="ar-SA"/>
              </w:rPr>
              <w:pPrChange w:id="1702" w:author="Aleksander Hansen" w:date="2013-02-14T13:35:00Z">
                <w:pPr/>
              </w:pPrChange>
            </w:pPr>
          </w:p>
          <w:p w14:paraId="7562DB5C" w14:textId="77777777" w:rsidR="009B14F9" w:rsidRPr="008568A7" w:rsidRDefault="009B14F9">
            <w:pPr>
              <w:jc w:val="center"/>
              <w:rPr>
                <w:rFonts w:ascii="Calibri" w:hAnsi="Calibri"/>
                <w:sz w:val="24"/>
                <w:szCs w:val="24"/>
                <w:lang w:bidi="ar-SA"/>
              </w:rPr>
              <w:pPrChange w:id="1703" w:author="Aleksander Hansen" w:date="2013-02-14T13:35:00Z">
                <w:pPr/>
              </w:pPrChange>
            </w:pPr>
          </w:p>
        </w:tc>
        <w:tc>
          <w:tcPr>
            <w:tcW w:w="5341" w:type="dxa"/>
          </w:tcPr>
          <w:p w14:paraId="6C8657DF" w14:textId="77777777" w:rsidR="005F2397" w:rsidRPr="008568A7" w:rsidRDefault="001C28FB">
            <w:pPr>
              <w:jc w:val="center"/>
              <w:rPr>
                <w:rFonts w:ascii="Calibri" w:hAnsi="Calibri"/>
                <w:sz w:val="24"/>
                <w:szCs w:val="24"/>
                <w:lang w:bidi="ar-SA"/>
              </w:rPr>
              <w:pPrChange w:id="1704" w:author="Aleksander Hansen" w:date="2013-02-14T13:35:00Z">
                <w:pPr/>
              </w:pPrChange>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1C28FB">
            <w:pPr>
              <w:jc w:val="center"/>
              <w:rPr>
                <w:rFonts w:ascii="Calibri" w:hAnsi="Calibri"/>
                <w:sz w:val="24"/>
                <w:szCs w:val="24"/>
                <w:lang w:bidi="ar-SA"/>
              </w:rPr>
              <w:pPrChange w:id="1705" w:author="Aleksander Hansen" w:date="2013-02-14T13:35:00Z">
                <w:pPr/>
              </w:pPrChange>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1C28FB">
            <w:pPr>
              <w:jc w:val="center"/>
              <w:rPr>
                <w:rFonts w:ascii="Calibri" w:hAnsi="Calibri"/>
                <w:sz w:val="24"/>
                <w:szCs w:val="24"/>
                <w:lang w:bidi="ar-SA"/>
              </w:rPr>
              <w:pPrChange w:id="1706" w:author="Aleksander Hansen" w:date="2013-02-14T13:35:00Z">
                <w:pPr/>
              </w:pPrChange>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pPr>
              <w:jc w:val="center"/>
              <w:rPr>
                <w:rFonts w:ascii="Calibri" w:hAnsi="Calibri"/>
                <w:sz w:val="24"/>
                <w:szCs w:val="24"/>
                <w:lang w:bidi="ar-SA"/>
              </w:rPr>
              <w:pPrChange w:id="1707" w:author="Aleksander Hansen" w:date="2013-02-14T13:35:00Z">
                <w:pPr/>
              </w:pPrChange>
            </w:pPr>
          </w:p>
          <w:p w14:paraId="3FDC847B" w14:textId="77777777" w:rsidR="007B45B1" w:rsidRPr="008568A7" w:rsidRDefault="007B45B1">
            <w:pPr>
              <w:jc w:val="center"/>
              <w:rPr>
                <w:rFonts w:ascii="Calibri" w:hAnsi="Calibri"/>
                <w:sz w:val="24"/>
                <w:szCs w:val="24"/>
                <w:lang w:bidi="ar-SA"/>
              </w:rPr>
              <w:pPrChange w:id="1708" w:author="Aleksander Hansen" w:date="2013-02-14T13:35:00Z">
                <w:pPr/>
              </w:pPrChange>
            </w:pPr>
          </w:p>
          <w:p w14:paraId="09D34C09" w14:textId="77777777" w:rsidR="005F2397" w:rsidRPr="008568A7" w:rsidRDefault="001C28FB">
            <w:pPr>
              <w:jc w:val="center"/>
              <w:rPr>
                <w:rFonts w:ascii="Calibri" w:hAnsi="Calibri"/>
                <w:sz w:val="24"/>
                <w:szCs w:val="24"/>
                <w:lang w:bidi="ar-SA"/>
              </w:rPr>
              <w:pPrChange w:id="1709" w:author="Aleksander Hansen" w:date="2013-02-14T13:35:00Z">
                <w:pPr/>
              </w:pPrChange>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pPr>
              <w:jc w:val="center"/>
              <w:rPr>
                <w:rFonts w:ascii="Calibri" w:hAnsi="Calibri"/>
                <w:sz w:val="24"/>
                <w:szCs w:val="24"/>
                <w:lang w:bidi="ar-SA"/>
              </w:rPr>
              <w:pPrChange w:id="1710" w:author="Aleksander Hansen" w:date="2013-02-14T13:35:00Z">
                <w:pPr/>
              </w:pPrChange>
            </w:pPr>
          </w:p>
          <w:p w14:paraId="71479F73" w14:textId="77777777" w:rsidR="005F2397" w:rsidRPr="008568A7" w:rsidRDefault="001C28FB">
            <w:pPr>
              <w:jc w:val="center"/>
              <w:rPr>
                <w:rFonts w:ascii="Calibri" w:hAnsi="Calibri"/>
                <w:sz w:val="24"/>
                <w:szCs w:val="24"/>
                <w:lang w:bidi="ar-SA"/>
              </w:rPr>
              <w:pPrChange w:id="1711" w:author="Aleksander Hansen" w:date="2013-02-14T13:35:00Z">
                <w:pPr/>
              </w:pPrChange>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1C28FB">
            <w:pPr>
              <w:jc w:val="center"/>
              <w:rPr>
                <w:rFonts w:ascii="Calibri" w:hAnsi="Calibri"/>
                <w:sz w:val="24"/>
                <w:szCs w:val="24"/>
                <w:lang w:bidi="ar-SA"/>
              </w:rPr>
              <w:pPrChange w:id="1712" w:author="Aleksander Hansen" w:date="2013-02-14T13:35:00Z">
                <w:pPr/>
              </w:pPrChange>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1C28FB">
            <w:pPr>
              <w:jc w:val="center"/>
              <w:rPr>
                <w:rFonts w:ascii="Calibri" w:hAnsi="Calibri"/>
                <w:sz w:val="24"/>
                <w:szCs w:val="24"/>
                <w:lang w:bidi="ar-SA"/>
              </w:rPr>
              <w:pPrChange w:id="1713" w:author="Aleksander Hansen" w:date="2013-02-14T13:35:00Z">
                <w:pPr/>
              </w:pPrChange>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del w:id="1714" w:author="Aleksander Hansen" w:date="2013-02-10T21:35:00Z">
        <w:r w:rsidRPr="008568A7" w:rsidDel="001840AC">
          <w:br/>
        </w:r>
      </w:del>
      <w:bookmarkStart w:id="1715" w:name="_Toc222561265"/>
      <w:r w:rsidR="005F2397" w:rsidRPr="008568A7">
        <w:t xml:space="preserve">Calculate the theoretical price of a </w:t>
      </w:r>
      <w:r w:rsidRPr="008568A7">
        <w:t>coupon-paying</w:t>
      </w:r>
      <w:r w:rsidR="005F2397" w:rsidRPr="008568A7">
        <w:t xml:space="preserve"> bond using spot rates</w:t>
      </w:r>
      <w:bookmarkEnd w:id="1715"/>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Del="001840AC" w:rsidRDefault="005F2397" w:rsidP="005F2397">
      <w:pPr>
        <w:rPr>
          <w:del w:id="1716" w:author="Aleksander Hansen" w:date="2013-02-10T21:35:00Z"/>
          <w:rFonts w:ascii="Calibri" w:hAnsi="Calibri"/>
        </w:rPr>
      </w:pPr>
    </w:p>
    <w:p w14:paraId="719E0C39" w14:textId="7D63BF86" w:rsidR="001840AC" w:rsidRPr="001840AC" w:rsidRDefault="005F2397">
      <w:pPr>
        <w:pStyle w:val="Heading2"/>
        <w:pPrChange w:id="1717" w:author="Aleksander Hansen" w:date="2013-02-10T21:33:00Z">
          <w:pPr/>
        </w:pPrChange>
      </w:pPr>
      <w:bookmarkStart w:id="1718" w:name="_Toc222561266"/>
      <w:r w:rsidRPr="008568A7">
        <w:t>Calculate forward interest rates from a set of spot rates</w:t>
      </w:r>
      <w:bookmarkEnd w:id="1718"/>
      <w:ins w:id="1719" w:author="Aleksander Hansen" w:date="2013-02-10T21:33:00Z">
        <w:r w:rsidR="001840AC">
          <w:br/>
        </w:r>
      </w:ins>
    </w:p>
    <w:p w14:paraId="28DCA3AC" w14:textId="742BAB10" w:rsidR="005F2397" w:rsidRDefault="005F2397" w:rsidP="005F2397">
      <w:pPr>
        <w:rPr>
          <w:rFonts w:ascii="Calibri" w:hAnsi="Calibri"/>
        </w:rPr>
      </w:pPr>
      <w:r w:rsidRPr="008568A7">
        <w:rPr>
          <w:rFonts w:ascii="Calibri" w:hAnsi="Calibri"/>
        </w:rPr>
        <w:t>Hull assumes a continuous compound</w:t>
      </w:r>
      <w:ins w:id="1720" w:author="Aleksander Hansen" w:date="2013-02-10T21:33:00Z">
        <w:r w:rsidR="001840AC">
          <w:rPr>
            <w:rFonts w:ascii="Calibri" w:hAnsi="Calibri"/>
          </w:rPr>
          <w:t>ing</w:t>
        </w:r>
      </w:ins>
      <w:r w:rsidRPr="008568A7">
        <w:rPr>
          <w:rFonts w:ascii="Calibri" w:hAnsi="Calibri"/>
        </w:rPr>
        <w:t>/discount frequency. Given the zero rate curve below, we solve for the implied</w:t>
      </w:r>
      <w:ins w:id="1721" w:author="Aleksander Hansen" w:date="2013-02-10T21:34:00Z">
        <w:r w:rsidR="001840AC">
          <w:rPr>
            <w:rFonts w:ascii="Calibri" w:hAnsi="Calibri"/>
          </w:rPr>
          <w:t xml:space="preserve"> </w:t>
        </w:r>
      </w:ins>
      <w:del w:id="1722" w:author="Aleksander Hansen" w:date="2013-02-10T21:34:00Z">
        <w:r w:rsidRPr="008568A7" w:rsidDel="001840AC">
          <w:rPr>
            <w:rFonts w:ascii="Calibri" w:hAnsi="Calibri"/>
          </w:rPr>
          <w:delText xml:space="preserve"> for </w:delText>
        </w:r>
      </w:del>
      <w:r w:rsidRPr="008568A7">
        <w:rPr>
          <w:rFonts w:ascii="Calibri" w:hAnsi="Calibri"/>
        </w:rPr>
        <w:t xml:space="preserve">forward rates. For example, the one-year implied forward rate </w:t>
      </w:r>
      <w:del w:id="1723" w:author="Aleksander Hansen" w:date="2013-02-10T21:34:00Z">
        <w:r w:rsidRPr="008568A7" w:rsidDel="001840AC">
          <w:rPr>
            <w:rFonts w:ascii="Calibri" w:hAnsi="Calibri"/>
          </w:rPr>
          <w:delText xml:space="preserve">= </w:delText>
        </w:r>
        <w:r w:rsidR="00426E34" w:rsidDel="001840AC">
          <w:rPr>
            <w:rFonts w:ascii="Calibri" w:hAnsi="Calibri"/>
          </w:rPr>
          <w:delText xml:space="preserve">   </w:delText>
        </w:r>
      </w:del>
      <w:ins w:id="1724" w:author="Aleksander Hansen" w:date="2013-02-10T21:34:00Z">
        <w:r w:rsidR="001840AC" w:rsidRPr="008568A7">
          <w:rPr>
            <w:rFonts w:ascii="Calibri" w:hAnsi="Calibri"/>
          </w:rPr>
          <w:t xml:space="preserve">= </w:t>
        </w:r>
      </w:ins>
      <m:oMath>
        <m:f>
          <m:fPr>
            <m:ctrlPr>
              <w:rPr>
                <w:rFonts w:ascii="Cambria Math" w:hAnsi="Cambria Math"/>
                <w:i/>
                <w:iCs/>
                <w:sz w:val="32"/>
                <w:szCs w:val="32"/>
              </w:rPr>
            </m:ctrlPr>
          </m:fPr>
          <m:num>
            <m:d>
              <m:dPr>
                <m:begChr m:val="["/>
                <m:endChr m:val="]"/>
                <m:ctrlPr>
                  <w:rPr>
                    <w:rFonts w:ascii="Cambria Math" w:hAnsi="Cambria Math"/>
                    <w:i/>
                    <w:iCs/>
                    <w:sz w:val="32"/>
                    <w:szCs w:val="32"/>
                  </w:rPr>
                </m:ctrlPr>
              </m:dPr>
              <m:e>
                <m:r>
                  <w:rPr>
                    <w:rFonts w:ascii="Cambria Math" w:hAnsi="Cambria Math"/>
                    <w:sz w:val="32"/>
                    <w:szCs w:val="32"/>
                    <w:rPrChange w:id="1725" w:author="Aleksander Hansen" w:date="2013-02-10T21:34:00Z">
                      <w:rPr>
                        <w:rFonts w:ascii="Cambria Math" w:hAnsi="Cambria Math"/>
                        <w:sz w:val="30"/>
                        <w:szCs w:val="30"/>
                      </w:rPr>
                    </w:rPrChange>
                  </w:rPr>
                  <m:t>4% * 2 - 3% * 1</m:t>
                </m:r>
              </m:e>
            </m:d>
          </m:num>
          <m:den>
            <m:d>
              <m:dPr>
                <m:begChr m:val="["/>
                <m:endChr m:val="]"/>
                <m:ctrlPr>
                  <w:rPr>
                    <w:rFonts w:ascii="Cambria Math" w:hAnsi="Cambria Math"/>
                    <w:i/>
                    <w:iCs/>
                    <w:sz w:val="32"/>
                    <w:szCs w:val="32"/>
                  </w:rPr>
                </m:ctrlPr>
              </m:dPr>
              <m:e>
                <m:r>
                  <w:rPr>
                    <w:rFonts w:ascii="Cambria Math" w:hAnsi="Cambria Math"/>
                    <w:sz w:val="32"/>
                    <w:szCs w:val="32"/>
                    <w:rPrChange w:id="1726" w:author="Aleksander Hansen" w:date="2013-02-10T21:34:00Z">
                      <w:rPr>
                        <w:rFonts w:ascii="Cambria Math" w:hAnsi="Cambria Math"/>
                        <w:sz w:val="30"/>
                        <w:szCs w:val="30"/>
                      </w:rPr>
                    </w:rPrChange>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5E42E510" w:rsidR="005F2397" w:rsidRPr="008568A7" w:rsidRDefault="005F2397" w:rsidP="005F2397">
      <w:pPr>
        <w:rPr>
          <w:rFonts w:ascii="Calibri" w:hAnsi="Calibri"/>
        </w:rPr>
      </w:pP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475A8110" w:rsidR="005F2397" w:rsidRPr="008568A7" w:rsidRDefault="001C28FB" w:rsidP="005F2397">
      <w:pPr>
        <w:rPr>
          <w:rFonts w:ascii="Calibri" w:hAnsi="Calibri"/>
        </w:rPr>
      </w:pPr>
      <w:r>
        <w:rPr>
          <w:rFonts w:ascii="Calibri" w:hAnsi="Calibri"/>
          <w:lang w:bidi="en-US"/>
        </w:rPr>
        <w:pict w14:anchorId="4C6A6A6B">
          <v:shape id="_x0000_s1029" type="#_x0000_t75" style="position:absolute;margin-left:25.9pt;margin-top:4.65pt;width:131.9pt;height:53pt;z-index:251681280;mso-position-horizontal-relative:text;mso-position-vertical-relative:text" wrapcoords="7090 2077 495 6646 330 12462 3133 14538 10223 15369 9893 17862 10388 19938 11212 19938 17808 19938 16818 15785 16653 15369 19292 13292 21105 10385 20446 8723 20446 2077 7090 2077">
            <v:imagedata r:id="rId47" o:title=""/>
            <w10:wrap type="tight"/>
          </v:shape>
        </w:pict>
      </w:r>
    </w:p>
    <w:p w14:paraId="15835703" w14:textId="77777777" w:rsidR="005F2397" w:rsidRPr="008568A7" w:rsidRDefault="001C28FB" w:rsidP="005F2397">
      <w:pPr>
        <w:rPr>
          <w:rFonts w:ascii="Calibri" w:hAnsi="Calibri"/>
        </w:rPr>
      </w:pPr>
      <w:r>
        <w:rPr>
          <w:rFonts w:ascii="Calibri" w:hAnsi="Calibri"/>
          <w:lang w:bidi="en-US"/>
        </w:rPr>
        <w:pict w14:anchorId="29815919">
          <v:shape id="_x0000_s1030" type="#_x0000_t75" style="position:absolute;margin-left:242.1pt;margin-top:53pt;width:212.4pt;height:54.3pt;z-index:251682304;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194315C2"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1727" w:author="Aleksander Hansen" w:date="2013-02-09T13:03:00Z">
        <w:r w:rsidR="00CB4290">
          <w:rPr>
            <w:rFonts w:ascii="Calibri" w:hAnsi="Calibri"/>
          </w:rPr>
          <w:br/>
        </w:r>
      </w:ins>
    </w:p>
    <w:p w14:paraId="0CF7597E" w14:textId="77777777" w:rsidR="005F2397" w:rsidRPr="008568A7" w:rsidRDefault="001C28FB">
      <w:pPr>
        <w:jc w:val="center"/>
        <w:rPr>
          <w:rFonts w:ascii="Calibri" w:hAnsi="Calibri"/>
        </w:rPr>
        <w:pPrChange w:id="1728"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1729" w:name="_Toc222561267"/>
      <w:r w:rsidRPr="008568A7">
        <w:lastRenderedPageBreak/>
        <w:t>Calculate the value of the cash flows from a forward rate agreement (FRA).</w:t>
      </w:r>
      <w:bookmarkEnd w:id="1729"/>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1730"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pPr>
        <w:jc w:val="center"/>
        <w:rPr>
          <w:rFonts w:ascii="Calibri" w:hAnsi="Calibri"/>
        </w:rPr>
        <w:pPrChange w:id="1731"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1C28FB"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6D9B743C" w:rsidR="005F2397" w:rsidRPr="008568A7" w:rsidRDefault="005F2397" w:rsidP="005F2397">
      <w:pPr>
        <w:rPr>
          <w:rFonts w:ascii="Calibri" w:hAnsi="Calibri"/>
        </w:rPr>
      </w:pPr>
      <w:r w:rsidRPr="008568A7">
        <w:rPr>
          <w:rFonts w:ascii="Calibri" w:hAnsi="Calibri"/>
        </w:rPr>
        <w:t xml:space="preserve">For example, a company enters a 36 v 39 FRA to receive 4% (“sell FRA”) on $100 MM </w:t>
      </w:r>
      <w:del w:id="1732" w:author="Aleksander Hansen" w:date="2013-02-10T21:38:00Z">
        <w:r w:rsidRPr="008568A7" w:rsidDel="001840AC">
          <w:rPr>
            <w:rFonts w:ascii="Calibri" w:hAnsi="Calibri"/>
          </w:rPr>
          <w:delText xml:space="preserve">Principal </w:delText>
        </w:r>
      </w:del>
      <w:ins w:id="1733" w:author="Aleksander Hansen" w:date="2013-02-10T21:38:00Z">
        <w:r w:rsidR="001840AC">
          <w:rPr>
            <w:rFonts w:ascii="Calibri" w:hAnsi="Calibri"/>
          </w:rPr>
          <w:t>p</w:t>
        </w:r>
        <w:r w:rsidR="001840AC" w:rsidRPr="008568A7">
          <w:rPr>
            <w:rFonts w:ascii="Calibri" w:hAnsi="Calibri"/>
          </w:rPr>
          <w:t xml:space="preserve">rincipal </w:t>
        </w:r>
      </w:ins>
      <w:r w:rsidRPr="008568A7">
        <w:rPr>
          <w:rFonts w:ascii="Calibri" w:hAnsi="Calibri"/>
        </w:rPr>
        <w:t xml:space="preserve">for a </w:t>
      </w:r>
      <w:del w:id="1734" w:author="Aleksander Hansen" w:date="2013-02-10T21:39:00Z">
        <w:r w:rsidRPr="008568A7" w:rsidDel="001840AC">
          <w:rPr>
            <w:rFonts w:ascii="Calibri" w:hAnsi="Calibri"/>
          </w:rPr>
          <w:delText>three month</w:delText>
        </w:r>
      </w:del>
      <w:ins w:id="1735" w:author="Aleksander Hansen" w:date="2013-02-10T21:39:00Z">
        <w:r w:rsidR="001840AC" w:rsidRPr="008568A7">
          <w:rPr>
            <w:rFonts w:ascii="Calibri" w:hAnsi="Calibri"/>
          </w:rPr>
          <w:t>three-month</w:t>
        </w:r>
      </w:ins>
      <w:r w:rsidRPr="008568A7">
        <w:rPr>
          <w:rFonts w:ascii="Calibri" w:hAnsi="Calibri"/>
        </w:rPr>
        <w:t xml:space="preserve"> period</w:t>
      </w:r>
      <w:ins w:id="1736" w:author="Aleksander Hansen" w:date="2013-02-10T21:38:00Z">
        <w:r w:rsidR="001840AC">
          <w:rPr>
            <w:rFonts w:ascii="Calibri" w:hAnsi="Calibri"/>
          </w:rPr>
          <w:t>,</w:t>
        </w:r>
      </w:ins>
      <w:r w:rsidRPr="008568A7">
        <w:rPr>
          <w:rFonts w:ascii="Calibri" w:hAnsi="Calibri"/>
        </w:rPr>
        <w:t xml:space="preserve"> 3 years forward (Hull’s example 4.3). The other interpretation is that the company will receive the fixed rate (4%) and pay LIBOR. If LIBOR is 4.5% in 3 years, company ends up paying. The counterparty is the buyer and receives the payment.</w:t>
      </w:r>
      <w:ins w:id="1737" w:author="Aleksander Hansen" w:date="2013-02-10T21:45:00Z">
        <w:r w:rsidR="001840AC">
          <w:rPr>
            <w:rFonts w:ascii="Calibri" w:hAnsi="Calibri"/>
          </w:rPr>
          <w:t xml:space="preserve"> That is, 100MM x (4% - 4.5%) x 3/12 = -$125,000, which is the </w:t>
        </w:r>
      </w:ins>
      <w:ins w:id="1738" w:author="Aleksander Hansen" w:date="2013-02-10T21:46:00Z">
        <w:r w:rsidR="001840AC">
          <w:rPr>
            <w:rFonts w:ascii="Calibri" w:hAnsi="Calibri"/>
          </w:rPr>
          <w:t>future</w:t>
        </w:r>
      </w:ins>
      <w:ins w:id="1739" w:author="Aleksander Hansen" w:date="2013-02-10T21:45:00Z">
        <w:r w:rsidR="001840AC">
          <w:rPr>
            <w:rFonts w:ascii="Calibri" w:hAnsi="Calibri"/>
          </w:rPr>
          <w:t xml:space="preserve"> value at time t = 3.25 years. Discounting this to</w:t>
        </w:r>
      </w:ins>
      <w:ins w:id="1740" w:author="Aleksander Hansen" w:date="2013-02-10T21:47:00Z">
        <w:r w:rsidR="001840AC">
          <w:rPr>
            <w:rFonts w:ascii="Calibri" w:hAnsi="Calibri"/>
          </w:rPr>
          <w:t xml:space="preserve"> the present value at year 3, we get </w:t>
        </w:r>
      </w:ins>
      <m:oMath>
        <m:f>
          <m:fPr>
            <m:ctrlPr>
              <w:ins w:id="1741" w:author="Aleksander Hansen" w:date="2013-02-10T21:50:00Z">
                <w:rPr>
                  <w:rFonts w:ascii="Cambria Math" w:hAnsi="Cambria Math"/>
                  <w:i/>
                  <w:iCs/>
                  <w:sz w:val="28"/>
                  <w:szCs w:val="28"/>
                </w:rPr>
              </w:ins>
            </m:ctrlPr>
          </m:fPr>
          <m:num>
            <w:ins w:id="1742" w:author="Aleksander Hansen" w:date="2013-02-10T21:50:00Z">
              <m:r>
                <w:rPr>
                  <w:rFonts w:ascii="Cambria Math" w:hAnsi="Cambria Math"/>
                  <w:sz w:val="28"/>
                  <w:szCs w:val="28"/>
                  <w:rPrChange w:id="1743" w:author="Aleksander Hansen" w:date="2013-02-10T21:52:00Z">
                    <w:rPr>
                      <w:rFonts w:ascii="Cambria Math" w:hAnsi="Cambria Math"/>
                    </w:rPr>
                  </w:rPrChange>
                </w:rPr>
                <m:t>-125</m:t>
              </m:r>
              <m:r>
                <w:rPr>
                  <w:rFonts w:ascii="Cambria Math" w:hAnsi="Cambria Math" w:hint="eastAsia"/>
                  <w:sz w:val="28"/>
                  <w:szCs w:val="28"/>
                  <w:rPrChange w:id="1744" w:author="Aleksander Hansen" w:date="2013-02-10T21:52:00Z">
                    <w:rPr>
                      <w:rFonts w:ascii="Cambria Math" w:hAnsi="Cambria Math" w:hint="eastAsia"/>
                    </w:rPr>
                  </w:rPrChange>
                </w:rPr>
                <m:t>,000</m:t>
              </m:r>
            </w:ins>
          </m:num>
          <m:den>
            <w:ins w:id="1745" w:author="Aleksander Hansen" w:date="2013-02-10T21:50:00Z">
              <m:r>
                <w:rPr>
                  <w:rFonts w:ascii="Cambria Math" w:hAnsi="Cambria Math" w:hint="eastAsia"/>
                  <w:sz w:val="28"/>
                  <w:szCs w:val="28"/>
                  <w:rPrChange w:id="1746" w:author="Aleksander Hansen" w:date="2013-02-10T21:52:00Z">
                    <w:rPr>
                      <w:rFonts w:ascii="Cambria Math" w:hAnsi="Cambria Math" w:hint="eastAsia"/>
                    </w:rPr>
                  </w:rPrChange>
                </w:rPr>
                <m:t>(1+</m:t>
              </m:r>
            </w:ins>
            <m:f>
              <m:fPr>
                <m:ctrlPr>
                  <w:ins w:id="1747" w:author="Aleksander Hansen" w:date="2013-02-10T21:50:00Z">
                    <w:rPr>
                      <w:rFonts w:ascii="Cambria Math" w:hAnsi="Cambria Math"/>
                      <w:i/>
                      <w:iCs/>
                      <w:sz w:val="28"/>
                      <w:szCs w:val="28"/>
                    </w:rPr>
                  </w:ins>
                </m:ctrlPr>
              </m:fPr>
              <m:num>
                <w:ins w:id="1748" w:author="Aleksander Hansen" w:date="2013-02-10T21:50:00Z">
                  <m:r>
                    <w:rPr>
                      <w:rFonts w:ascii="Cambria Math" w:hAnsi="Cambria Math" w:hint="eastAsia"/>
                      <w:sz w:val="28"/>
                      <w:szCs w:val="28"/>
                      <w:rPrChange w:id="1749" w:author="Aleksander Hansen" w:date="2013-02-10T21:52:00Z">
                        <w:rPr>
                          <w:rFonts w:ascii="Cambria Math" w:hAnsi="Cambria Math" w:hint="eastAsia"/>
                        </w:rPr>
                      </w:rPrChange>
                    </w:rPr>
                    <m:t>4.5%</m:t>
                  </m:r>
                </w:ins>
              </m:num>
              <m:den>
                <w:ins w:id="1750" w:author="Aleksander Hansen" w:date="2013-02-10T21:50:00Z">
                  <m:r>
                    <w:rPr>
                      <w:rFonts w:ascii="Cambria Math" w:hAnsi="Cambria Math" w:hint="eastAsia"/>
                      <w:sz w:val="28"/>
                      <w:szCs w:val="28"/>
                      <w:rPrChange w:id="1751" w:author="Aleksander Hansen" w:date="2013-02-10T21:52:00Z">
                        <w:rPr>
                          <w:rFonts w:ascii="Cambria Math" w:hAnsi="Cambria Math" w:hint="eastAsia"/>
                        </w:rPr>
                      </w:rPrChange>
                    </w:rPr>
                    <m:t>4</m:t>
                  </m:r>
                </w:ins>
              </m:den>
            </m:f>
            <w:ins w:id="1752" w:author="Aleksander Hansen" w:date="2013-02-10T21:50:00Z">
              <m:r>
                <w:rPr>
                  <w:rFonts w:ascii="Cambria Math" w:hAnsi="Cambria Math" w:hint="eastAsia"/>
                  <w:sz w:val="28"/>
                  <w:szCs w:val="28"/>
                  <w:rPrChange w:id="1753" w:author="Aleksander Hansen" w:date="2013-02-10T21:52:00Z">
                    <w:rPr>
                      <w:rFonts w:ascii="Cambria Math" w:hAnsi="Cambria Math" w:hint="eastAsia"/>
                    </w:rPr>
                  </w:rPrChange>
                </w:rPr>
                <m:t>)</m:t>
              </m:r>
            </w:ins>
          </m:den>
        </m:f>
      </m:oMath>
      <w:ins w:id="1754" w:author="Aleksander Hansen" w:date="2013-02-10T21:53:00Z">
        <w:r w:rsidR="00C67A03">
          <w:rPr>
            <w:rFonts w:ascii="Calibri" w:hAnsi="Calibri"/>
            <w:iCs/>
            <w:sz w:val="28"/>
            <w:szCs w:val="28"/>
          </w:rPr>
          <w:t xml:space="preserve"> </w:t>
        </w:r>
        <w:r w:rsidR="00C67A03" w:rsidRPr="00C67A03">
          <w:rPr>
            <w:rFonts w:ascii="Calibri" w:hAnsi="Calibri"/>
            <w:iCs/>
            <w:rPrChange w:id="1755" w:author="Aleksander Hansen" w:date="2013-02-10T21:53:00Z">
              <w:rPr>
                <w:rFonts w:ascii="Calibri" w:hAnsi="Calibri"/>
                <w:iCs/>
                <w:sz w:val="28"/>
                <w:szCs w:val="28"/>
              </w:rPr>
            </w:rPrChange>
          </w:rPr>
          <w:t>= -123</w:t>
        </w:r>
        <w:r w:rsidR="00C67A03">
          <w:rPr>
            <w:rFonts w:ascii="Calibri" w:hAnsi="Calibri"/>
          </w:rPr>
          <w:t>,609</w:t>
        </w:r>
      </w:ins>
      <w:ins w:id="1756" w:author="Aleksander Hansen" w:date="2013-02-10T21:51:00Z">
        <w:r w:rsidR="00C67A03">
          <w:rPr>
            <w:rFonts w:ascii="Calibri" w:hAnsi="Calibri"/>
          </w:rPr>
          <w:t>.</w:t>
        </w:r>
      </w:ins>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1757"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1758">
          <w:tblGrid>
            <w:gridCol w:w="90"/>
            <w:gridCol w:w="90"/>
            <w:gridCol w:w="1675"/>
            <w:gridCol w:w="90"/>
            <w:gridCol w:w="1627"/>
            <w:gridCol w:w="90"/>
            <w:gridCol w:w="90"/>
            <w:gridCol w:w="1918"/>
            <w:gridCol w:w="90"/>
            <w:gridCol w:w="90"/>
          </w:tblGrid>
        </w:tblGridChange>
      </w:tblGrid>
      <w:tr w:rsidR="005F2397" w:rsidRPr="008568A7" w14:paraId="0719E6D7" w14:textId="77777777" w:rsidTr="00CB4290">
        <w:trPr>
          <w:trHeight w:val="288"/>
          <w:trPrChange w:id="1759" w:author="Aleksander Hansen" w:date="2013-02-09T13:04:00Z">
            <w:trPr>
              <w:gridBefore w:val="2"/>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1760" w:author="Aleksander Hansen" w:date="2013-02-09T13:04:00Z">
              <w:tcPr>
                <w:tcW w:w="3572"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77777777" w:rsidR="005F2397" w:rsidRPr="008568A7" w:rsidRDefault="005F2397" w:rsidP="005F2397">
            <w:pPr>
              <w:rPr>
                <w:rFonts w:ascii="Calibri" w:hAnsi="Calibri"/>
              </w:rPr>
            </w:pPr>
            <w:r w:rsidRPr="008568A7">
              <w:rPr>
                <w:rFonts w:ascii="Calibri" w:hAnsi="Calibri"/>
              </w:rPr>
              <w:t xml:space="preserve">FRA Principal </w:t>
            </w:r>
            <w:del w:id="1761" w:author="Aleksander Hansen" w:date="2013-02-10T21:56:00Z">
              <w:r w:rsidRPr="008568A7" w:rsidDel="00C67A03">
                <w:rPr>
                  <w:rFonts w:ascii="Calibri" w:hAnsi="Calibri"/>
                </w:rPr>
                <w:delText>(MM)</w:delText>
              </w:r>
            </w:del>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1762" w:author="Aleksander Hansen" w:date="2013-02-09T13:04: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39E42A49" w:rsidR="005F2397" w:rsidRPr="008568A7" w:rsidRDefault="005F2397" w:rsidP="005F2397">
            <w:pPr>
              <w:rPr>
                <w:rFonts w:ascii="Calibri" w:hAnsi="Calibri"/>
              </w:rPr>
            </w:pPr>
            <w:r w:rsidRPr="008568A7">
              <w:rPr>
                <w:rFonts w:ascii="Calibri" w:hAnsi="Calibri"/>
              </w:rPr>
              <w:t>$100</w:t>
            </w:r>
            <w:ins w:id="1763" w:author="Aleksander Hansen" w:date="2013-02-10T21:55:00Z">
              <w:r w:rsidR="00C67A03">
                <w:rPr>
                  <w:rFonts w:ascii="Calibri" w:hAnsi="Calibri"/>
                </w:rPr>
                <w:t>,000,000</w:t>
              </w:r>
            </w:ins>
            <w:del w:id="1764" w:author="Aleksander Hansen" w:date="2013-02-10T21:56:00Z">
              <w:r w:rsidRPr="008568A7" w:rsidDel="00C67A03">
                <w:rPr>
                  <w:rFonts w:ascii="Calibri" w:hAnsi="Calibri"/>
                </w:rPr>
                <w:delText xml:space="preserve"> </w:delText>
              </w:r>
            </w:del>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962AD7">
        <w:trPr>
          <w:trHeight w:val="288"/>
          <w:trPrChange w:id="1765" w:author="Aleksander Hansen" w:date="2013-02-11T12:33:00Z">
            <w:trPr>
              <w:gridBefore w:val="1"/>
              <w:gridAfter w:val="0"/>
              <w:trHeight w:val="288"/>
            </w:trPr>
          </w:trPrChange>
        </w:trPr>
        <w:tc>
          <w:tcPr>
            <w:tcW w:w="1855" w:type="dxa"/>
            <w:tcBorders>
              <w:top w:val="nil"/>
              <w:left w:val="nil"/>
              <w:right w:val="nil"/>
            </w:tcBorders>
            <w:shd w:val="clear" w:color="auto" w:fill="auto"/>
            <w:tcMar>
              <w:top w:w="15" w:type="dxa"/>
              <w:left w:w="15" w:type="dxa"/>
              <w:bottom w:w="0" w:type="dxa"/>
              <w:right w:w="15" w:type="dxa"/>
            </w:tcMar>
            <w:vAlign w:val="bottom"/>
            <w:hideMark/>
            <w:tcPrChange w:id="1766" w:author="Aleksander Hansen" w:date="2013-02-11T12:33:00Z">
              <w:tcPr>
                <w:tcW w:w="18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4B51730" w14:textId="77777777" w:rsidR="005F2397" w:rsidRPr="008568A7" w:rsidRDefault="005F2397" w:rsidP="005F2397">
            <w:pPr>
              <w:rPr>
                <w:rFonts w:ascii="Calibri" w:hAnsi="Calibri"/>
              </w:rPr>
            </w:pPr>
          </w:p>
        </w:tc>
        <w:tc>
          <w:tcPr>
            <w:tcW w:w="1717" w:type="dxa"/>
            <w:tcBorders>
              <w:top w:val="nil"/>
              <w:left w:val="nil"/>
              <w:right w:val="nil"/>
            </w:tcBorders>
            <w:shd w:val="clear" w:color="auto" w:fill="auto"/>
            <w:tcMar>
              <w:top w:w="15" w:type="dxa"/>
              <w:left w:w="15" w:type="dxa"/>
              <w:bottom w:w="0" w:type="dxa"/>
              <w:right w:w="15" w:type="dxa"/>
            </w:tcMar>
            <w:vAlign w:val="center"/>
            <w:hideMark/>
            <w:tcPrChange w:id="1767" w:author="Aleksander Hansen" w:date="2013-02-11T12:33:00Z">
              <w:tcPr>
                <w:tcW w:w="1717"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475F89" w14:textId="0075B5DA" w:rsidR="005F2397" w:rsidRPr="008568A7" w:rsidRDefault="005F2397" w:rsidP="005F2397">
            <w:pPr>
              <w:rPr>
                <w:rFonts w:ascii="Calibri" w:hAnsi="Calibri"/>
              </w:rPr>
            </w:pPr>
            <w:del w:id="1768" w:author="Aleksander Hansen" w:date="2013-02-10T21:36:00Z">
              <w:r w:rsidRPr="008568A7" w:rsidDel="001840AC">
                <w:rPr>
                  <w:rFonts w:ascii="Calibri" w:hAnsi="Calibri"/>
                </w:rPr>
                <w:delText>3 Mo.</w:delText>
              </w:r>
            </w:del>
          </w:p>
        </w:tc>
        <w:tc>
          <w:tcPr>
            <w:tcW w:w="2098" w:type="dxa"/>
            <w:tcBorders>
              <w:top w:val="nil"/>
              <w:left w:val="nil"/>
              <w:right w:val="nil"/>
            </w:tcBorders>
            <w:shd w:val="clear" w:color="auto" w:fill="auto"/>
            <w:tcMar>
              <w:top w:w="15" w:type="dxa"/>
              <w:left w:w="15" w:type="dxa"/>
              <w:bottom w:w="0" w:type="dxa"/>
              <w:right w:w="15" w:type="dxa"/>
            </w:tcMar>
            <w:vAlign w:val="center"/>
            <w:hideMark/>
            <w:tcPrChange w:id="1769" w:author="Aleksander Hansen" w:date="2013-02-11T12:33: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728CF1B" w14:textId="77777777" w:rsidR="005F2397" w:rsidRPr="008568A7" w:rsidRDefault="005F2397" w:rsidP="005F2397">
            <w:pPr>
              <w:rPr>
                <w:rFonts w:ascii="Calibri" w:hAnsi="Calibri"/>
              </w:rPr>
            </w:pPr>
          </w:p>
        </w:tc>
      </w:tr>
      <w:tr w:rsidR="005F2397" w:rsidRPr="008568A7" w14:paraId="797D2746" w14:textId="77777777" w:rsidTr="00962AD7">
        <w:trPr>
          <w:trHeight w:val="288"/>
          <w:trPrChange w:id="1770" w:author="Aleksander Hansen" w:date="2013-02-11T12:33:00Z">
            <w:trPr>
              <w:gridBefore w:val="1"/>
              <w:gridAfter w:val="0"/>
              <w:trHeight w:val="288"/>
            </w:trPr>
          </w:trPrChange>
        </w:trPr>
        <w:tc>
          <w:tcPr>
            <w:tcW w:w="185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71" w:author="Aleksander Hansen" w:date="2013-02-11T12:33:00Z">
              <w:tcPr>
                <w:tcW w:w="1855"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72" w:author="Aleksander Hansen" w:date="2013-02-11T12:33:00Z">
              <w:tcPr>
                <w:tcW w:w="171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699A875" w14:textId="04B31A63" w:rsidR="005F2397" w:rsidRPr="008568A7" w:rsidRDefault="001840AC" w:rsidP="005F2397">
            <w:pPr>
              <w:rPr>
                <w:rFonts w:ascii="Calibri" w:hAnsi="Calibri"/>
              </w:rPr>
            </w:pPr>
            <w:ins w:id="1773" w:author="Aleksander Hansen" w:date="2013-02-10T21:36:00Z">
              <w:r w:rsidRPr="008568A7">
                <w:rPr>
                  <w:rFonts w:ascii="Calibri" w:hAnsi="Calibri"/>
                </w:rPr>
                <w:t>3 Mo.</w:t>
              </w:r>
              <w:r>
                <w:rPr>
                  <w:rFonts w:ascii="Calibri" w:hAnsi="Calibri"/>
                </w:rPr>
                <w:t xml:space="preserve"> </w:t>
              </w:r>
            </w:ins>
            <w:r w:rsidR="005F2397" w:rsidRPr="008568A7">
              <w:rPr>
                <w:rFonts w:ascii="Calibri" w:hAnsi="Calibri"/>
              </w:rPr>
              <w:t>LIBOR</w:t>
            </w:r>
          </w:p>
        </w:tc>
        <w:tc>
          <w:tcPr>
            <w:tcW w:w="209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74" w:author="Aleksander Hansen" w:date="2013-02-11T12:33:00Z">
              <w:tcPr>
                <w:tcW w:w="209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A15689" w:rsidRPr="00D060B0" w:rsidRDefault="00A15689"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A15689" w:rsidRPr="00D060B0" w:rsidRDefault="00A15689"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264939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A15689" w:rsidRPr="00781F1D" w:rsidRDefault="00A15689"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A15689" w:rsidRPr="00781F1D" w:rsidRDefault="00A15689"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A15689" w:rsidRPr="00781F1D" w:rsidRDefault="00A15689"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A15689" w:rsidRPr="00781F1D" w:rsidRDefault="00A15689" w:rsidP="005F2397">
                            <w:pPr>
                              <w:jc w:val="center"/>
                              <w:rPr>
                                <w:rFonts w:ascii="Calibri" w:hAnsi="Calibri" w:cs="Calibri"/>
                              </w:rPr>
                            </w:pPr>
                          </w:p>
                        </w:txbxContent>
                      </v:textbox>
                    </v:shape>
                  </w:pict>
                </mc:Fallback>
              </mc:AlternateContent>
            </w:r>
            <w:del w:id="1775" w:author="Aleksander Hansen" w:date="2013-02-10T21:55:00Z">
              <w:r w:rsidRPr="008568A7" w:rsidDel="00C67A03">
                <w:rPr>
                  <w:rFonts w:ascii="Calibri" w:hAnsi="Calibri"/>
                </w:rPr>
                <w:delText>($0.1236)</w:delText>
              </w:r>
            </w:del>
            <w:ins w:id="1776" w:author="Aleksander Hansen" w:date="2013-02-10T21:55:00Z">
              <w:r w:rsidR="00C67A03">
                <w:rPr>
                  <w:rFonts w:ascii="Calibri" w:hAnsi="Calibri"/>
                </w:rPr>
                <w:t>-$123,609</w:t>
              </w:r>
            </w:ins>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6EDDC95D" w:rsidR="005F2397" w:rsidRPr="008568A7" w:rsidRDefault="00C67A03" w:rsidP="005F2397">
            <w:pPr>
              <w:rPr>
                <w:rFonts w:ascii="Calibri" w:hAnsi="Calibri"/>
              </w:rPr>
            </w:pPr>
            <w:ins w:id="1777" w:author="Aleksander Hansen" w:date="2013-02-10T21:55:00Z">
              <w:r>
                <w:rPr>
                  <w:rFonts w:ascii="Calibri" w:hAnsi="Calibri"/>
                </w:rPr>
                <w:t>-</w:t>
              </w:r>
            </w:ins>
            <w:del w:id="1778" w:author="Aleksander Hansen" w:date="2013-02-10T21:55:00Z">
              <w:r w:rsidR="005F2397" w:rsidRPr="008568A7" w:rsidDel="00C67A03">
                <w:rPr>
                  <w:rFonts w:ascii="Calibri" w:hAnsi="Calibri"/>
                </w:rPr>
                <w:delText>(</w:delText>
              </w:r>
            </w:del>
            <w:r w:rsidR="005F2397" w:rsidRPr="008568A7">
              <w:rPr>
                <w:rFonts w:ascii="Calibri" w:hAnsi="Calibri"/>
              </w:rPr>
              <w:t>$</w:t>
            </w:r>
            <w:del w:id="1779" w:author="Aleksander Hansen" w:date="2013-02-10T21:55:00Z">
              <w:r w:rsidR="005F2397" w:rsidRPr="008568A7" w:rsidDel="00C67A03">
                <w:rPr>
                  <w:rFonts w:ascii="Calibri" w:hAnsi="Calibri"/>
                </w:rPr>
                <w:delText>0.</w:delText>
              </w:r>
            </w:del>
            <w:r w:rsidR="005F2397" w:rsidRPr="008568A7">
              <w:rPr>
                <w:rFonts w:ascii="Calibri" w:hAnsi="Calibri"/>
              </w:rPr>
              <w:t>125</w:t>
            </w:r>
            <w:del w:id="1780" w:author="Aleksander Hansen" w:date="2013-02-10T21:55:00Z">
              <w:r w:rsidR="005F2397" w:rsidRPr="008568A7" w:rsidDel="00C67A03">
                <w:rPr>
                  <w:rFonts w:ascii="Calibri" w:hAnsi="Calibri"/>
                </w:rPr>
                <w:delText>0</w:delText>
              </w:r>
            </w:del>
            <w:ins w:id="1781" w:author="Aleksander Hansen" w:date="2013-02-10T21:56:00Z">
              <w:r>
                <w:rPr>
                  <w:rFonts w:ascii="Calibri" w:hAnsi="Calibri"/>
                </w:rPr>
                <w:t>,000</w:t>
              </w:r>
            </w:ins>
            <w:del w:id="1782" w:author="Aleksander Hansen" w:date="2013-02-10T21:55:00Z">
              <w:r w:rsidR="005F2397" w:rsidRPr="008568A7" w:rsidDel="00C67A03">
                <w:rPr>
                  <w:rFonts w:ascii="Calibri" w:hAnsi="Calibri"/>
                </w:rPr>
                <w:delText>)</w:delText>
              </w:r>
            </w:del>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1783" w:author="Aleksander Hansen" w:date="2013-02-09T13:04:00Z"/>
          <w:rFonts w:ascii="Calibri" w:hAnsi="Calibri"/>
        </w:rPr>
      </w:pPr>
    </w:p>
    <w:p w14:paraId="164763D1" w14:textId="77777777" w:rsidR="005F2397" w:rsidRPr="008568A7" w:rsidRDefault="005F2397">
      <w:pPr>
        <w:pStyle w:val="Heading3SubGTNI"/>
        <w:pPrChange w:id="1784" w:author="Aleksander Hansen" w:date="2013-02-09T13:05:00Z">
          <w:pPr/>
        </w:pPrChange>
      </w:pPr>
      <w:bookmarkStart w:id="1785" w:name="_Toc222561268"/>
      <w:r w:rsidRPr="008568A7">
        <w:t>FRA Notation</w:t>
      </w:r>
      <w:bookmarkEnd w:id="1785"/>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lastRenderedPageBreak/>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1786"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77777777" w:rsidR="005F2397" w:rsidRPr="008568A7" w:rsidRDefault="005F2397">
      <w:pPr>
        <w:pStyle w:val="Heading3SubGTNI"/>
        <w:pPrChange w:id="1787" w:author="Aleksander Hansen" w:date="2013-02-09T13:06:00Z">
          <w:pPr/>
        </w:pPrChange>
      </w:pPr>
      <w:bookmarkStart w:id="1788" w:name="_Toc222561269"/>
      <w:r w:rsidRPr="008568A7">
        <w:t>The first notation method to describe this swap is given by:</w:t>
      </w:r>
      <w:bookmarkEnd w:id="1788"/>
      <w:r w:rsidRPr="008568A7">
        <w:t xml:space="preserve">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01037D6B" w14:textId="77777777" w:rsidR="000C5C39" w:rsidRDefault="005F2397" w:rsidP="000C5C39">
      <w:pPr>
        <w:pStyle w:val="Heading3SubGTNI"/>
        <w:rPr>
          <w:ins w:id="1789" w:author="Aleksander Hansen" w:date="2013-02-15T15:15:00Z"/>
        </w:rPr>
        <w:pPrChange w:id="1790" w:author="Aleksander Hansen" w:date="2013-02-15T15:15:00Z">
          <w:pPr/>
        </w:pPrChange>
      </w:pPr>
      <w:bookmarkStart w:id="1791" w:name="_Toc222561270"/>
      <w:r w:rsidRPr="008568A7">
        <w:t>The second notation method to describe this (same) swap:</w:t>
      </w:r>
      <w:bookmarkEnd w:id="1791"/>
    </w:p>
    <w:p w14:paraId="4A1F6DC2" w14:textId="3247BD90" w:rsidR="005F2397" w:rsidRPr="008D0B81" w:rsidRDefault="005F2397" w:rsidP="000C5C39">
      <w:pPr>
        <w:rPr>
          <w:rPrChange w:id="1792" w:author="Aleksander Hansen" w:date="2013-02-15T15:15:00Z">
            <w:rPr/>
          </w:rPrChange>
        </w:rPr>
        <w:pPrChange w:id="1793" w:author="Aleksander Hansen" w:date="2013-02-15T15:15:00Z">
          <w:pPr/>
        </w:pPrChange>
      </w:pPr>
      <w:r w:rsidRPr="008D0B81">
        <w:rPr>
          <w:rPrChange w:id="1794" w:author="Aleksander Hansen" w:date="2013-02-15T15:15:00Z">
            <w:rPr/>
          </w:rPrChange>
        </w:rPr>
        <w:br/>
      </w:r>
      <m:oMath>
        <m:sSub>
          <m:sSubPr>
            <m:ctrlPr>
              <w:ins w:id="1795" w:author="Aleksander Hansen" w:date="2013-02-09T13:05:00Z">
                <w:rPr>
                  <w:rFonts w:ascii="Cambria Math" w:hAnsi="Cambria Math"/>
                  <w:rPrChange w:id="1796" w:author="Aleksander Hansen" w:date="2013-02-15T15:15:00Z">
                    <w:rPr>
                      <w:rStyle w:val="BT-NormalChar"/>
                      <w:rFonts w:ascii="Cambria Math" w:hAnsi="Cambria Math"/>
                      <w:b/>
                      <w:i/>
                      <w:sz w:val="28"/>
                      <w:szCs w:val="28"/>
                    </w:rPr>
                  </w:rPrChange>
                </w:rPr>
              </w:ins>
            </m:ctrlPr>
          </m:sSubPr>
          <m:e>
            <w:ins w:id="1797" w:author="Aleksander Hansen" w:date="2013-02-09T13:05:00Z">
              <m:r>
                <w:rPr>
                  <w:rFonts w:ascii="Cambria Math" w:hAnsi="Cambria Math"/>
                  <w:rPrChange w:id="1798" w:author="Aleksander Hansen" w:date="2013-02-15T15:15:00Z">
                    <w:rPr>
                      <w:rFonts w:ascii="Cambria Math" w:hAnsi="Cambria Math"/>
                    </w:rPr>
                  </w:rPrChange>
                </w:rPr>
                <m:t>FRA</m:t>
              </m:r>
            </w:ins>
          </m:e>
          <m:sub>
            <w:ins w:id="1799" w:author="Aleksander Hansen" w:date="2013-02-09T13:06:00Z">
              <m:r>
                <m:rPr>
                  <m:sty m:val="p"/>
                </m:rPr>
                <w:rPr>
                  <w:rFonts w:ascii="Cambria Math" w:hAnsi="Cambria Math"/>
                  <w:rPrChange w:id="1800" w:author="Aleksander Hansen" w:date="2013-02-15T15:15:00Z">
                    <w:rPr>
                      <w:rFonts w:ascii="Cambria Math" w:hAnsi="Cambria Math"/>
                    </w:rPr>
                  </w:rPrChange>
                </w:rPr>
                <m:t>6</m:t>
              </m:r>
              <m:r>
                <m:rPr>
                  <m:sty m:val="p"/>
                </m:rPr>
                <w:rPr>
                  <w:rFonts w:ascii="Cambria Math" w:hAnsi="Cambria Math"/>
                  <w:rPrChange w:id="1801" w:author="Aleksander Hansen" w:date="2013-02-15T15:15:00Z">
                    <w:rPr>
                      <w:rFonts w:ascii="Cambria Math" w:hAnsi="Cambria Math"/>
                    </w:rPr>
                  </w:rPrChange>
                </w:rPr>
                <m:t xml:space="preserve">, </m:t>
              </m:r>
              <m:r>
                <m:rPr>
                  <m:sty m:val="p"/>
                </m:rPr>
                <w:rPr>
                  <w:rFonts w:ascii="Cambria Math" w:hAnsi="Cambria Math"/>
                  <w:rPrChange w:id="1802" w:author="Aleksander Hansen" w:date="2013-02-15T15:15:00Z">
                    <w:rPr>
                      <w:rFonts w:ascii="Cambria Math" w:hAnsi="Cambria Math"/>
                    </w:rPr>
                  </w:rPrChange>
                </w:rPr>
                <m:t>12</m:t>
              </m:r>
            </w:ins>
          </m:sub>
        </m:sSub>
        <w:del w:id="1803" w:author="Aleksander Hansen" w:date="2013-02-09T13:05:00Z">
          <m:r>
            <w:rPr>
              <w:rFonts w:ascii="Cambria Math" w:hAnsi="Cambria Math"/>
              <w:rPrChange w:id="1804" w:author="Aleksander Hansen" w:date="2013-02-15T15:15:00Z">
                <w:rPr>
                  <w:rFonts w:ascii="Cambria Math" w:hAnsi="Cambria Math"/>
                </w:rPr>
              </w:rPrChange>
            </w:rPr>
            <m:t>FRA</m:t>
          </m:r>
          <m:r>
            <m:rPr>
              <m:sty m:val="p"/>
            </m:rPr>
            <w:rPr>
              <w:rFonts w:ascii="Cambria Math" w:hAnsi="Cambria Math"/>
              <w:rPrChange w:id="1805" w:author="Aleksander Hansen" w:date="2013-02-15T15:15:00Z">
                <w:rPr>
                  <w:rFonts w:ascii="Cambria Math" w:hAnsi="Cambria Math"/>
                </w:rPr>
              </w:rPrChange>
            </w:rPr>
            <m:t>6</m:t>
          </m:r>
          <m:r>
            <m:rPr>
              <m:sty m:val="p"/>
            </m:rPr>
            <w:rPr>
              <w:rFonts w:ascii="Cambria Math" w:hAnsi="Cambria Math"/>
              <w:rPrChange w:id="1806" w:author="Aleksander Hansen" w:date="2013-02-15T15:15:00Z">
                <w:rPr>
                  <w:rFonts w:ascii="Cambria Math" w:hAnsi="Cambria Math"/>
                </w:rPr>
              </w:rPrChange>
            </w:rPr>
            <m:t>,</m:t>
          </m:r>
          <m:r>
            <m:rPr>
              <m:sty m:val="p"/>
            </m:rPr>
            <w:rPr>
              <w:rFonts w:ascii="Cambria Math" w:hAnsi="Cambria Math"/>
              <w:rPrChange w:id="1807" w:author="Aleksander Hansen" w:date="2013-02-15T15:15:00Z">
                <w:rPr>
                  <w:rFonts w:ascii="Cambria Math" w:hAnsi="Cambria Math"/>
                </w:rPr>
              </w:rPrChange>
            </w:rPr>
            <m:t>12</m:t>
          </m:r>
        </w:del>
      </m:oMath>
      <w:r w:rsidRPr="008D0B81">
        <w:rPr>
          <w:rPrChange w:id="1808" w:author="Aleksander Hansen" w:date="2013-02-15T15:15:00Z">
            <w:rPr/>
          </w:rPrChange>
        </w:rPr>
        <w:t xml:space="preserve"> = 5%</w:t>
      </w:r>
    </w:p>
    <w:p w14:paraId="0B0D69A4" w14:textId="77777777" w:rsidR="00131177" w:rsidRDefault="00131177" w:rsidP="005F2397">
      <w:pPr>
        <w:rPr>
          <w:ins w:id="1809" w:author="Aleksander Hansen" w:date="2013-02-09T13:07:00Z"/>
          <w:rFonts w:ascii="Calibri" w:hAnsi="Calibri"/>
        </w:rPr>
      </w:pPr>
    </w:p>
    <w:p w14:paraId="536EA51B" w14:textId="518786C0" w:rsidR="00131177" w:rsidRPr="00131177" w:rsidRDefault="005F2397">
      <w:pPr>
        <w:pStyle w:val="Heading2"/>
        <w:pPrChange w:id="1810" w:author="Aleksander Hansen" w:date="2013-02-09T13:09:00Z">
          <w:pPr/>
        </w:pPrChange>
      </w:pPr>
      <w:bookmarkStart w:id="1811" w:name="_Toc222561271"/>
      <w:r w:rsidRPr="008568A7">
        <w:t>Describe the limitations of duration and how convexity addresses some of them</w:t>
      </w:r>
      <w:ins w:id="1812" w:author="Aleksander Hansen" w:date="2013-02-09T13:07:00Z">
        <w:r w:rsidR="00131177">
          <w:br/>
        </w:r>
      </w:ins>
      <w:ins w:id="1813" w:author="Aleksander Hansen" w:date="2013-02-09T13:10:00Z">
        <w:r w:rsidR="00131177">
          <w:br/>
        </w:r>
        <w:r w:rsidR="00131177" w:rsidRPr="00131177">
          <w:rPr>
            <w:sz w:val="24"/>
            <w:szCs w:val="24"/>
            <w:rPrChange w:id="1814" w:author="Aleksander Hansen" w:date="2013-02-09T13:10:00Z">
              <w:rPr/>
            </w:rPrChange>
          </w:rPr>
          <w:t>Limitations of duration</w:t>
        </w:r>
      </w:ins>
      <w:bookmarkEnd w:id="1811"/>
    </w:p>
    <w:p w14:paraId="6992DC57" w14:textId="79E59336" w:rsidR="005F2397" w:rsidRPr="008568A7" w:rsidRDefault="005F2397" w:rsidP="005F2397">
      <w:pPr>
        <w:rPr>
          <w:rFonts w:ascii="Calibri" w:hAnsi="Calibri"/>
        </w:rPr>
      </w:pPr>
      <w:r w:rsidRPr="008568A7">
        <w:rPr>
          <w:rFonts w:ascii="Calibri" w:hAnsi="Calibri"/>
        </w:rPr>
        <w:t xml:space="preserve">By hedging </w:t>
      </w:r>
      <w:ins w:id="1815" w:author="Aleksander Hansen" w:date="2013-02-11T15:30:00Z">
        <w:r w:rsidR="00A0413A">
          <w:rPr>
            <w:rFonts w:ascii="Calibri" w:hAnsi="Calibri"/>
          </w:rPr>
          <w:t xml:space="preserve">a </w:t>
        </w:r>
      </w:ins>
      <w:r w:rsidRPr="008568A7">
        <w:rPr>
          <w:rFonts w:ascii="Calibri" w:hAnsi="Calibri"/>
        </w:rPr>
        <w:t xml:space="preserve">portfolio to achieve </w:t>
      </w:r>
      <w:ins w:id="1816" w:author="Aleksander Hansen" w:date="2013-02-11T15:31:00Z">
        <w:r w:rsidR="00A0413A">
          <w:rPr>
            <w:rFonts w:ascii="Calibri" w:hAnsi="Calibri"/>
          </w:rPr>
          <w:t xml:space="preserve">a </w:t>
        </w:r>
      </w:ins>
      <w:r w:rsidRPr="008568A7">
        <w:rPr>
          <w:rFonts w:ascii="Calibri" w:hAnsi="Calibri"/>
        </w:rPr>
        <w:t xml:space="preserve">net duration of zero, exposure is eliminated only with respect to </w:t>
      </w:r>
      <w:r w:rsidRPr="00131177">
        <w:rPr>
          <w:rFonts w:ascii="Calibri" w:hAnsi="Calibri"/>
          <w:i/>
          <w:rPrChange w:id="1817" w:author="Aleksander Hansen" w:date="2013-02-09T13:08:00Z">
            <w:rPr>
              <w:rFonts w:ascii="Calibri" w:hAnsi="Calibri"/>
            </w:rPr>
          </w:rPrChange>
        </w:rPr>
        <w:t>small parallel shifts</w:t>
      </w:r>
      <w:r w:rsidRPr="008568A7">
        <w:rPr>
          <w:rFonts w:ascii="Calibri" w:hAnsi="Calibri"/>
        </w:rPr>
        <w:t xml:space="preserve"> in the yield curve</w:t>
      </w:r>
      <w:ins w:id="1818" w:author="Aleksander Hansen" w:date="2013-02-09T13:08:00Z">
        <w:r w:rsidR="00131177">
          <w:rPr>
            <w:rFonts w:ascii="Calibri" w:hAnsi="Calibri"/>
          </w:rPr>
          <w:t>.</w:t>
        </w:r>
      </w:ins>
      <w:del w:id="1819" w:author="Aleksander Hansen" w:date="2013-02-09T13:08:00Z">
        <w:r w:rsidRPr="008568A7" w:rsidDel="00131177">
          <w:rPr>
            <w:rFonts w:ascii="Calibri" w:hAnsi="Calibri"/>
          </w:rPr>
          <w:delText xml:space="preserve"> </w:delText>
        </w:r>
      </w:del>
    </w:p>
    <w:p w14:paraId="42051735" w14:textId="77777777" w:rsidR="00131177" w:rsidRDefault="005F2397" w:rsidP="005F2397">
      <w:pPr>
        <w:rPr>
          <w:ins w:id="1820"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1821" w:author="Aleksander Hansen" w:date="2013-02-09T13:08:00Z">
        <w:r w:rsidR="00131177">
          <w:rPr>
            <w:rFonts w:ascii="Calibri" w:hAnsi="Calibri"/>
          </w:rPr>
          <w:t>Thus although we have made an effort to hedge our position, we are still exposed to shifts that are either large in magnitude, non-parallel or both.</w:t>
        </w:r>
      </w:ins>
      <w:del w:id="1822"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1823" w:author="Aleksander Hansen" w:date="2013-02-09T13:11:00Z"/>
          <w:rFonts w:ascii="Calibri" w:hAnsi="Calibri"/>
        </w:rPr>
      </w:pPr>
    </w:p>
    <w:p w14:paraId="73CF6F79" w14:textId="75E0F2DA" w:rsidR="00131177" w:rsidRDefault="00131177">
      <w:pPr>
        <w:pStyle w:val="Heading3SubGTNI"/>
        <w:rPr>
          <w:ins w:id="1824" w:author="Aleksander Hansen" w:date="2013-02-09T13:11:00Z"/>
        </w:rPr>
        <w:pPrChange w:id="1825" w:author="Aleksander Hansen" w:date="2013-02-09T13:11:00Z">
          <w:pPr/>
        </w:pPrChange>
      </w:pPr>
      <w:bookmarkStart w:id="1826" w:name="_Toc222561272"/>
      <w:ins w:id="1827" w:author="Aleksander Hansen" w:date="2013-02-09T13:11:00Z">
        <w:r>
          <w:t>How convexity can help alleviate the problem</w:t>
        </w:r>
        <w:bookmarkEnd w:id="1826"/>
      </w:ins>
    </w:p>
    <w:p w14:paraId="421BE147" w14:textId="37723236"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1828" w:author="Aleksander Hansen" w:date="2013-02-09T13:12:00Z">
        <w:r w:rsidR="00131177">
          <w:rPr>
            <w:rFonts w:ascii="Calibri" w:hAnsi="Calibri"/>
          </w:rPr>
          <w:t xml:space="preserve"> It does </w:t>
        </w:r>
      </w:ins>
      <w:ins w:id="1829" w:author="Aleksander Hansen" w:date="2013-02-09T14:21:00Z">
        <w:r w:rsidR="00AC43FF">
          <w:rPr>
            <w:rFonts w:ascii="Calibri" w:hAnsi="Calibri"/>
          </w:rPr>
          <w:t>however;</w:t>
        </w:r>
      </w:ins>
      <w:ins w:id="1830"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1831" w:author="Aleksander Hansen" w:date="2013-02-09T14:21:00Z">
        <w:r w:rsidR="00AC43FF">
          <w:rPr>
            <w:rFonts w:ascii="Calibri" w:hAnsi="Calibri"/>
          </w:rPr>
          <w:t>linearity</w:t>
        </w:r>
      </w:ins>
      <w:ins w:id="1832" w:author="Aleksander Hansen" w:date="2013-02-09T13:12:00Z">
        <w:r w:rsidR="00131177">
          <w:rPr>
            <w:rFonts w:ascii="Calibri" w:hAnsi="Calibri"/>
          </w:rPr>
          <w:t>.</w:t>
        </w:r>
      </w:ins>
      <w:r w:rsidRPr="008568A7">
        <w:rPr>
          <w:rFonts w:ascii="Calibri" w:hAnsi="Calibri"/>
        </w:rPr>
        <w:br/>
      </w:r>
      <w:r w:rsidRPr="008568A7">
        <w:rPr>
          <w:rFonts w:ascii="Calibri" w:hAnsi="Calibri"/>
        </w:rPr>
        <w:br/>
      </w:r>
      <w:ins w:id="1833" w:author="Aleksander Hansen" w:date="2013-02-09T13:13:00Z">
        <w:r w:rsidR="00131177">
          <w:rPr>
            <w:rFonts w:ascii="Calibri" w:hAnsi="Calibri"/>
          </w:rPr>
          <w:lastRenderedPageBreak/>
          <w:t xml:space="preserve">It is important to note that </w:t>
        </w:r>
      </w:ins>
      <w:ins w:id="1834" w:author="Aleksander Hansen" w:date="2013-02-09T13:14:00Z">
        <w:r w:rsidR="00131177">
          <w:rPr>
            <w:rFonts w:ascii="Calibri" w:hAnsi="Calibri"/>
          </w:rPr>
          <w:t xml:space="preserve">even </w:t>
        </w:r>
      </w:ins>
      <w:del w:id="1835" w:author="Aleksander Hansen" w:date="2013-02-09T13:13:00Z">
        <w:r w:rsidRPr="008568A7" w:rsidDel="00131177">
          <w:rPr>
            <w:rFonts w:ascii="Calibri" w:hAnsi="Calibri"/>
          </w:rPr>
          <w:delText xml:space="preserve">Even </w:delText>
        </w:r>
      </w:del>
      <w:r w:rsidRPr="008568A7">
        <w:rPr>
          <w:rFonts w:ascii="Calibri" w:hAnsi="Calibri"/>
        </w:rPr>
        <w:t>with the convexity adjustment, this remains a single-factor model</w:t>
      </w:r>
      <w:ins w:id="1836" w:author="Aleksander Hansen" w:date="2013-02-09T13:14:00Z">
        <w:r w:rsidR="00131177">
          <w:rPr>
            <w:rFonts w:ascii="Calibri" w:hAnsi="Calibri"/>
          </w:rPr>
          <w:t xml:space="preserve">, </w:t>
        </w:r>
      </w:ins>
      <w:del w:id="1837" w:author="Aleksander Hansen" w:date="2013-02-09T13:14:00Z">
        <w:r w:rsidRPr="008568A7" w:rsidDel="00131177">
          <w:rPr>
            <w:rFonts w:ascii="Calibri" w:hAnsi="Calibri"/>
          </w:rPr>
          <w:delText xml:space="preserve"> (</w:delText>
        </w:r>
      </w:del>
      <w:r w:rsidRPr="008568A7">
        <w:rPr>
          <w:rFonts w:ascii="Calibri" w:hAnsi="Calibri"/>
        </w:rPr>
        <w:t xml:space="preserve">i.e., the yield to maturity is </w:t>
      </w:r>
      <w:r w:rsidRPr="00131177">
        <w:rPr>
          <w:rFonts w:ascii="Calibri" w:hAnsi="Calibri"/>
          <w:i/>
          <w:rPrChange w:id="1838" w:author="Aleksander Hansen" w:date="2013-02-09T13:14:00Z">
            <w:rPr>
              <w:rFonts w:ascii="Calibri" w:hAnsi="Calibri"/>
            </w:rPr>
          </w:rPrChange>
        </w:rPr>
        <w:t>the</w:t>
      </w:r>
      <w:r w:rsidRPr="008568A7">
        <w:rPr>
          <w:rFonts w:ascii="Calibri" w:hAnsi="Calibri"/>
        </w:rPr>
        <w:t xml:space="preserve"> single factor</w:t>
      </w:r>
      <w:ins w:id="1839" w:author="Aleksander Hansen" w:date="2013-02-09T13:14:00Z">
        <w:r w:rsidR="00131177">
          <w:rPr>
            <w:rFonts w:ascii="Calibri" w:hAnsi="Calibri"/>
          </w:rPr>
          <w:t xml:space="preserve">, </w:t>
        </w:r>
      </w:ins>
      <w:del w:id="1840"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77777777" w:rsidR="005F2397" w:rsidRPr="00131177" w:rsidRDefault="005F2397">
      <w:pPr>
        <w:pStyle w:val="ListParagraph"/>
        <w:numPr>
          <w:ilvl w:val="0"/>
          <w:numId w:val="86"/>
        </w:numPr>
        <w:rPr>
          <w:rFonts w:ascii="Calibri" w:hAnsi="Calibri"/>
          <w:rPrChange w:id="1841" w:author="Aleksander Hansen" w:date="2013-02-09T13:14:00Z">
            <w:rPr/>
          </w:rPrChange>
        </w:rPr>
        <w:pPrChange w:id="1842" w:author="Aleksander Hansen" w:date="2013-02-09T13:14:00Z">
          <w:pPr/>
        </w:pPrChange>
      </w:pPr>
      <w:r w:rsidRPr="00131177">
        <w:rPr>
          <w:rFonts w:ascii="Calibri" w:hAnsi="Calibri"/>
          <w:rPrChange w:id="1843" w:author="Aleksander Hansen" w:date="2013-02-09T13:14:00Z">
            <w:rPr/>
          </w:rPrChange>
        </w:rPr>
        <w:t>Duration is a first-order linear approximation</w:t>
      </w:r>
    </w:p>
    <w:p w14:paraId="4B56095C" w14:textId="77777777" w:rsidR="005F2397" w:rsidRPr="00131177" w:rsidRDefault="005F2397">
      <w:pPr>
        <w:pStyle w:val="ListParagraph"/>
        <w:numPr>
          <w:ilvl w:val="0"/>
          <w:numId w:val="86"/>
        </w:numPr>
        <w:rPr>
          <w:rFonts w:ascii="Calibri" w:hAnsi="Calibri"/>
          <w:rPrChange w:id="1844" w:author="Aleksander Hansen" w:date="2013-02-09T13:14:00Z">
            <w:rPr/>
          </w:rPrChange>
        </w:rPr>
        <w:pPrChange w:id="1845" w:author="Aleksander Hansen" w:date="2013-02-09T13:14:00Z">
          <w:pPr/>
        </w:pPrChange>
      </w:pPr>
      <w:r w:rsidRPr="00131177">
        <w:rPr>
          <w:rFonts w:ascii="Calibri" w:hAnsi="Calibri"/>
          <w:rPrChange w:id="1846" w:author="Aleksander Hansen" w:date="2013-02-09T13:14:00Z">
            <w:rPr/>
          </w:rPrChange>
        </w:rPr>
        <w:t>Duration is only accurate for small, parallel</w:t>
      </w:r>
      <w:r w:rsidRPr="00131177">
        <w:rPr>
          <w:rFonts w:ascii="Calibri" w:hAnsi="Calibri"/>
          <w:rPrChange w:id="1847" w:author="Aleksander Hansen" w:date="2013-02-09T13:14:00Z">
            <w:rPr/>
          </w:rPrChange>
        </w:rPr>
        <w:br/>
        <w:t>shifts in the yield curve (i.e., unrealistic)</w:t>
      </w:r>
    </w:p>
    <w:p w14:paraId="3EB1E916" w14:textId="77777777" w:rsidR="005F2397" w:rsidRPr="00131177" w:rsidRDefault="005F2397">
      <w:pPr>
        <w:pStyle w:val="ListParagraph"/>
        <w:numPr>
          <w:ilvl w:val="0"/>
          <w:numId w:val="86"/>
        </w:numPr>
        <w:rPr>
          <w:rFonts w:ascii="Calibri" w:hAnsi="Calibri"/>
          <w:rPrChange w:id="1848" w:author="Aleksander Hansen" w:date="2013-02-09T13:15:00Z">
            <w:rPr/>
          </w:rPrChange>
        </w:rPr>
        <w:pPrChange w:id="1849" w:author="Aleksander Hansen" w:date="2013-02-09T13:15:00Z">
          <w:pPr/>
        </w:pPrChange>
      </w:pPr>
      <w:r w:rsidRPr="00131177">
        <w:rPr>
          <w:rFonts w:ascii="Calibri" w:hAnsi="Calibri"/>
          <w:rPrChange w:id="1850" w:author="Aleksander Hansen" w:date="2013-02-09T13:15:00Z">
            <w:rPr/>
          </w:rPrChange>
        </w:rPr>
        <w:t xml:space="preserve">Convexity adds a term to adjust for the </w:t>
      </w:r>
      <w:r w:rsidRPr="00131177">
        <w:rPr>
          <w:rFonts w:ascii="Calibri" w:hAnsi="Calibri"/>
          <w:rPrChange w:id="1851" w:author="Aleksander Hansen" w:date="2013-02-09T13:15:00Z">
            <w:rPr/>
          </w:rPrChange>
        </w:rPr>
        <w:br/>
        <w:t>curvature in the price/yield curve</w:t>
      </w:r>
    </w:p>
    <w:p w14:paraId="4A47C297" w14:textId="77777777" w:rsidR="005F2397" w:rsidRPr="00131177" w:rsidRDefault="005F2397">
      <w:pPr>
        <w:pStyle w:val="ListParagraph"/>
        <w:numPr>
          <w:ilvl w:val="0"/>
          <w:numId w:val="86"/>
        </w:numPr>
        <w:rPr>
          <w:rFonts w:ascii="Calibri" w:hAnsi="Calibri"/>
          <w:rPrChange w:id="1852" w:author="Aleksander Hansen" w:date="2013-02-09T13:15:00Z">
            <w:rPr/>
          </w:rPrChange>
        </w:rPr>
        <w:pPrChange w:id="1853" w:author="Aleksander Hansen" w:date="2013-02-09T13:15:00Z">
          <w:pPr/>
        </w:pPrChange>
      </w:pPr>
      <w:r w:rsidRPr="00131177">
        <w:rPr>
          <w:rFonts w:ascii="Calibri" w:hAnsi="Calibri"/>
          <w:rPrChange w:id="1854" w:author="Aleksander Hansen" w:date="2013-02-09T13:15:00Z">
            <w:rPr/>
          </w:rPrChange>
        </w:rPr>
        <w:t>Convexity is still imprecise</w:t>
      </w:r>
    </w:p>
    <w:p w14:paraId="3E00ED47" w14:textId="77777777" w:rsidR="005F2397" w:rsidRPr="00131177" w:rsidRDefault="005F2397">
      <w:pPr>
        <w:pStyle w:val="ListParagraph"/>
        <w:numPr>
          <w:ilvl w:val="0"/>
          <w:numId w:val="86"/>
        </w:numPr>
        <w:rPr>
          <w:rFonts w:ascii="Calibri" w:hAnsi="Calibri"/>
          <w:rPrChange w:id="1855" w:author="Aleksander Hansen" w:date="2013-02-09T13:15:00Z">
            <w:rPr/>
          </w:rPrChange>
        </w:rPr>
        <w:pPrChange w:id="1856" w:author="Aleksander Hansen" w:date="2013-02-09T13:15:00Z">
          <w:pPr/>
        </w:pPrChange>
      </w:pPr>
      <w:r w:rsidRPr="00131177">
        <w:rPr>
          <w:rFonts w:ascii="Calibri" w:hAnsi="Calibri"/>
          <w:rPrChange w:id="1857" w:author="Aleksander Hansen" w:date="2013-02-09T13:15:00Z">
            <w:rPr/>
          </w:rPrChange>
        </w:rPr>
        <w:t xml:space="preserve">Both utilize the </w:t>
      </w:r>
      <w:r w:rsidRPr="00131177">
        <w:rPr>
          <w:rFonts w:ascii="Calibri" w:hAnsi="Calibri"/>
          <w:i/>
          <w:rPrChange w:id="1858" w:author="Aleksander Hansen" w:date="2013-02-09T13:15:00Z">
            <w:rPr>
              <w:i/>
            </w:rPr>
          </w:rPrChange>
        </w:rPr>
        <w:t>Taylor Series approximation</w:t>
      </w:r>
      <w:r w:rsidRPr="00131177">
        <w:rPr>
          <w:rFonts w:ascii="Calibri" w:hAnsi="Calibri"/>
          <w:rPrChange w:id="1859" w:author="Aleksander Hansen" w:date="2013-02-09T13:15:00Z">
            <w:rPr/>
          </w:rPrChange>
        </w:rPr>
        <w:t>: duration is</w:t>
      </w:r>
      <w:del w:id="1860" w:author="Aleksander Hansen" w:date="2013-02-09T13:15:00Z">
        <w:r w:rsidRPr="00131177" w:rsidDel="00131177">
          <w:rPr>
            <w:rFonts w:ascii="Calibri" w:hAnsi="Calibri"/>
            <w:rPrChange w:id="1861" w:author="Aleksander Hansen" w:date="2013-02-09T13:15:00Z">
              <w:rPr/>
            </w:rPrChange>
          </w:rPr>
          <w:delText xml:space="preserve"> </w:delText>
        </w:r>
        <w:r w:rsidR="00714DE0" w:rsidRPr="00131177" w:rsidDel="00131177">
          <w:rPr>
            <w:rFonts w:ascii="Calibri" w:hAnsi="Calibri"/>
            <w:rPrChange w:id="1862" w:author="Aleksander Hansen" w:date="2013-02-09T13:15:00Z">
              <w:rPr/>
            </w:rPrChange>
          </w:rPr>
          <w:delText>is</w:delText>
        </w:r>
      </w:del>
      <w:r w:rsidR="00714DE0" w:rsidRPr="00131177">
        <w:rPr>
          <w:rFonts w:ascii="Calibri" w:hAnsi="Calibri"/>
          <w:rPrChange w:id="1863" w:author="Aleksander Hansen" w:date="2013-02-09T13:15:00Z">
            <w:rPr/>
          </w:rPrChange>
        </w:rPr>
        <w:t xml:space="preserve"> a function of the first term and convexity is a function of</w:t>
      </w:r>
      <w:r w:rsidRPr="00131177">
        <w:rPr>
          <w:rFonts w:ascii="Calibri" w:hAnsi="Calibri"/>
          <w:rPrChange w:id="1864"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1865" w:name="_Toc222561273"/>
      <w:r w:rsidRPr="008568A7">
        <w:t>Calculate the change in a bond’s price given duration, convexity, and a change in interest rates</w:t>
      </w:r>
      <w:bookmarkEnd w:id="1865"/>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0C2513">
        <w:rPr>
          <w:rFonts w:ascii="Calibri" w:hAnsi="Calibri"/>
          <w:i/>
          <w:rPrChange w:id="1866" w:author="Aleksander Hansen" w:date="2013-02-11T15:59:00Z">
            <w:rPr>
              <w:rFonts w:ascii="Calibri" w:hAnsi="Calibri"/>
            </w:rPr>
          </w:rPrChange>
        </w:rPr>
        <w:t>Macaulay</w:t>
      </w:r>
      <w:r w:rsidRPr="000C2513">
        <w:rPr>
          <w:rFonts w:ascii="Calibri" w:hAnsi="Calibri"/>
          <w:i/>
          <w:rPrChange w:id="1867" w:author="Aleksander Hansen" w:date="2013-02-11T15:59:00Z">
            <w:rPr>
              <w:rFonts w:ascii="Calibri" w:hAnsi="Calibri"/>
            </w:rPr>
          </w:rPrChange>
        </w:rPr>
        <w:t xml:space="preserve"> duration</w:t>
      </w:r>
      <w:r w:rsidRPr="008568A7">
        <w:rPr>
          <w:rFonts w:ascii="Calibri" w:hAnsi="Calibri"/>
        </w:rPr>
        <w:t xml:space="preserve">: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15352412" w14:textId="77777777" w:rsidR="000C2513" w:rsidRDefault="005F2397" w:rsidP="005F2397">
      <w:pPr>
        <w:rPr>
          <w:ins w:id="1868" w:author="Aleksander Hansen" w:date="2013-02-11T15:59:00Z"/>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w:t>
      </w:r>
    </w:p>
    <w:p w14:paraId="674AB1CC" w14:textId="77777777" w:rsidR="000C2513" w:rsidRDefault="000C2513" w:rsidP="005F2397">
      <w:pPr>
        <w:rPr>
          <w:ins w:id="1869" w:author="Aleksander Hansen" w:date="2013-02-11T15:57:00Z"/>
          <w:rFonts w:ascii="Calibri" w:hAnsi="Calibri"/>
        </w:rPr>
      </w:pPr>
    </w:p>
    <w:p w14:paraId="0F0DCA83" w14:textId="2B04840D" w:rsidR="005F2397" w:rsidRPr="008568A7" w:rsidRDefault="005F2397" w:rsidP="005F2397">
      <w:pPr>
        <w:rPr>
          <w:rFonts w:ascii="Calibri" w:hAnsi="Calibri"/>
        </w:rPr>
      </w:pPr>
      <w:r w:rsidRPr="008568A7">
        <w:rPr>
          <w:rFonts w:ascii="Calibri" w:hAnsi="Calibri"/>
        </w:rPr>
        <w:lastRenderedPageBreak/>
        <w:t xml:space="preserve">First, we convert the Macaulay duration into </w:t>
      </w:r>
      <w:r w:rsidRPr="000C2513">
        <w:rPr>
          <w:rFonts w:ascii="Calibri" w:hAnsi="Calibri"/>
          <w:i/>
          <w:rPrChange w:id="1870" w:author="Aleksander Hansen" w:date="2013-02-11T15:59:00Z">
            <w:rPr>
              <w:rFonts w:ascii="Calibri" w:hAnsi="Calibri"/>
            </w:rPr>
          </w:rPrChange>
        </w:rPr>
        <w:t>modified duration</w:t>
      </w:r>
      <w:r w:rsidRPr="008568A7">
        <w:rPr>
          <w:rFonts w:ascii="Calibri" w:hAnsi="Calibri"/>
        </w:rPr>
        <w:t>. This is done by using</w:t>
      </w:r>
      <w:ins w:id="1871" w:author="Aleksander Hansen" w:date="2013-02-11T15:58:00Z">
        <w:r w:rsidR="000C2513">
          <w:rPr>
            <w:rFonts w:ascii="Calibri" w:hAnsi="Calibri"/>
          </w:rPr>
          <w:t xml:space="preserve"> the relation</w:t>
        </w:r>
      </w:ins>
      <w:del w:id="1872" w:author="Aleksander Hansen" w:date="2013-02-11T15:58:00Z">
        <w:r w:rsidRPr="008568A7" w:rsidDel="000C2513">
          <w:rPr>
            <w:rFonts w:ascii="Calibri" w:hAnsi="Calibri"/>
          </w:rPr>
          <w:delText>:</w:delText>
        </w:r>
      </w:del>
      <w:r w:rsidRPr="008568A7">
        <w:rPr>
          <w:rFonts w:ascii="Calibri" w:hAnsi="Calibri"/>
        </w:rPr>
        <w:t xml:space="preserve">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509592FF" w14:textId="77777777" w:rsidR="000C2513" w:rsidRDefault="000C2513" w:rsidP="005F2397">
      <w:pPr>
        <w:rPr>
          <w:ins w:id="1873" w:author="Aleksander Hansen" w:date="2013-02-11T15:57:00Z"/>
          <w:rFonts w:ascii="Calibri" w:hAnsi="Calibri"/>
        </w:rPr>
      </w:pPr>
    </w:p>
    <w:p w14:paraId="1F1ECD52" w14:textId="77777777" w:rsidR="005F2397" w:rsidRPr="008568A7" w:rsidDel="000C2513" w:rsidRDefault="005F2397" w:rsidP="005F2397">
      <w:pPr>
        <w:rPr>
          <w:del w:id="1874" w:author="Aleksander Hansen" w:date="2013-02-11T15:57:00Z"/>
          <w:rFonts w:ascii="Calibri" w:hAnsi="Calibri"/>
        </w:rPr>
      </w:pPr>
      <w:del w:id="1875" w:author="Aleksander Hansen" w:date="2013-02-11T15:57:00Z">
        <w:r w:rsidRPr="008568A7" w:rsidDel="000C2513">
          <w:rPr>
            <w:rFonts w:ascii="Calibri" w:hAnsi="Calibri"/>
          </w:rPr>
          <w:br w:type="page"/>
        </w:r>
      </w:del>
    </w:p>
    <w:p w14:paraId="7BB7926F" w14:textId="77777777" w:rsidR="005F2397" w:rsidRPr="008568A7" w:rsidRDefault="005F2397" w:rsidP="005F2397">
      <w:pPr>
        <w:rPr>
          <w:rFonts w:ascii="Calibri" w:hAnsi="Calibri"/>
        </w:rPr>
      </w:pPr>
      <w:r w:rsidRPr="008568A7">
        <w:rPr>
          <w:rFonts w:ascii="Calibri" w:hAnsi="Calibri"/>
        </w:rPr>
        <w:t>Given the modified duration, we select a yield “shock” (e.g., 10 bps). The estimated price change is then given by: estimated price change = (-)*Bond Price * Modified Duration * Yield Shock.</w:t>
      </w:r>
    </w:p>
    <w:p w14:paraId="4C79AFBF" w14:textId="77777777" w:rsidR="005F2397" w:rsidRDefault="005F2397" w:rsidP="005F2397">
      <w:pPr>
        <w:rPr>
          <w:ins w:id="1876" w:author="Aleksander Hansen" w:date="2013-02-11T16:02:00Z"/>
          <w:rFonts w:ascii="Calibri" w:hAnsi="Calibri"/>
        </w:rPr>
      </w:pPr>
      <w:r w:rsidRPr="008568A7">
        <w:rPr>
          <w:rFonts w:ascii="Calibri" w:hAnsi="Calibri"/>
        </w:rPr>
        <w:t xml:space="preserve">The “dollar duration” (at bottom) is equal to the modified duration multiplied by the bond price. </w:t>
      </w:r>
    </w:p>
    <w:p w14:paraId="796E575D" w14:textId="77777777" w:rsidR="000C2513" w:rsidRPr="008568A7" w:rsidRDefault="000C2513" w:rsidP="005F2397">
      <w:pPr>
        <w:rPr>
          <w:rFonts w:ascii="Calibri" w:hAnsi="Calibri"/>
        </w:rPr>
      </w:pPr>
    </w:p>
    <w:tbl>
      <w:tblPr>
        <w:tblW w:w="6765" w:type="dxa"/>
        <w:tblCellMar>
          <w:left w:w="0" w:type="dxa"/>
          <w:right w:w="0" w:type="dxa"/>
        </w:tblCellMar>
        <w:tblLook w:val="04A0" w:firstRow="1" w:lastRow="0" w:firstColumn="1" w:lastColumn="0" w:noHBand="0" w:noVBand="1"/>
        <w:tblPrChange w:id="1877" w:author="Aleksander Hansen" w:date="2013-02-11T16:03:00Z">
          <w:tblPr>
            <w:tblW w:w="6765" w:type="dxa"/>
            <w:jc w:val="right"/>
            <w:tblCellMar>
              <w:left w:w="0" w:type="dxa"/>
              <w:right w:w="0" w:type="dxa"/>
            </w:tblCellMar>
            <w:tblLook w:val="04A0" w:firstRow="1" w:lastRow="0" w:firstColumn="1" w:lastColumn="0" w:noHBand="0" w:noVBand="1"/>
          </w:tblPr>
        </w:tblPrChange>
      </w:tblPr>
      <w:tblGrid>
        <w:gridCol w:w="1960"/>
        <w:gridCol w:w="1246"/>
        <w:gridCol w:w="270"/>
        <w:gridCol w:w="1800"/>
        <w:gridCol w:w="1489"/>
        <w:tblGridChange w:id="1878">
          <w:tblGrid>
            <w:gridCol w:w="1960"/>
            <w:gridCol w:w="1246"/>
            <w:gridCol w:w="270"/>
            <w:gridCol w:w="1800"/>
            <w:gridCol w:w="1489"/>
          </w:tblGrid>
        </w:tblGridChange>
      </w:tblGrid>
      <w:tr w:rsidR="005F2397" w:rsidRPr="008568A7" w14:paraId="2271917C" w14:textId="77777777" w:rsidTr="001A29FF">
        <w:trPr>
          <w:trHeight w:val="262"/>
          <w:trPrChange w:id="1879" w:author="Aleksander Hansen" w:date="2013-02-11T16:03:00Z">
            <w:trPr>
              <w:trHeight w:val="262"/>
              <w:jc w:val="right"/>
            </w:trPr>
          </w:trPrChange>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80" w:author="Aleksander Hansen" w:date="2013-02-11T16:03:00Z">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81" w:author="Aleksander Hansen" w:date="2013-02-11T16:03:00Z">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82" w:author="Aleksander Hansen" w:date="2013-02-11T16:03:00Z">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83" w:author="Aleksander Hansen" w:date="2013-02-11T16:03:00Z">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1A29FF">
        <w:trPr>
          <w:trHeight w:val="262"/>
          <w:trPrChange w:id="1884" w:author="Aleksander Hansen" w:date="2013-02-11T16:03:00Z">
            <w:trPr>
              <w:trHeight w:val="262"/>
              <w:jc w:val="right"/>
            </w:trPr>
          </w:trPrChange>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85" w:author="Aleksander Hansen" w:date="2013-02-11T16:03:00Z">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86" w:author="Aleksander Hansen" w:date="2013-02-11T16:03:00Z">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87" w:author="Aleksander Hansen" w:date="2013-02-11T16:03:00Z">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88"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89"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1A29FF">
        <w:trPr>
          <w:trHeight w:val="262"/>
          <w:trPrChange w:id="1890"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891"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892"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93"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1894" w:author="Aleksander Hansen" w:date="2013-02-11T16:03:00Z">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1895" w:author="Aleksander Hansen" w:date="2013-02-11T16:03:00Z">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1A29FF">
        <w:trPr>
          <w:trHeight w:val="262"/>
          <w:trPrChange w:id="1896"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897"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898"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99"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900"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901"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1A29FF">
        <w:trPr>
          <w:trHeight w:val="262"/>
          <w:trPrChange w:id="1902"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03"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04"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05"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1A29FF">
        <w:trPr>
          <w:trHeight w:val="262"/>
          <w:trPrChange w:id="1906"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07"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908"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Change w:id="1909" w:author="Aleksander Hansen" w:date="2013-02-11T16:03:00Z">
              <w:tcPr>
                <w:tcW w:w="1800" w:type="dxa"/>
                <w:tcBorders>
                  <w:top w:val="nil"/>
                  <w:left w:val="nil"/>
                  <w:right w:val="nil"/>
                </w:tcBorders>
                <w:shd w:val="clear" w:color="auto" w:fill="auto"/>
                <w:tcMar>
                  <w:top w:w="15" w:type="dxa"/>
                  <w:left w:w="15" w:type="dxa"/>
                  <w:bottom w:w="0" w:type="dxa"/>
                  <w:right w:w="15" w:type="dxa"/>
                </w:tcMar>
                <w:vAlign w:val="center"/>
                <w:hideMark/>
              </w:tcPr>
            </w:tcPrChange>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Change w:id="1910" w:author="Aleksander Hansen" w:date="2013-02-11T16:03:00Z">
              <w:tcPr>
                <w:tcW w:w="1489" w:type="dxa"/>
                <w:tcBorders>
                  <w:top w:val="nil"/>
                  <w:left w:val="nil"/>
                  <w:right w:val="nil"/>
                </w:tcBorders>
                <w:shd w:val="clear" w:color="auto" w:fill="auto"/>
                <w:tcMar>
                  <w:top w:w="15" w:type="dxa"/>
                  <w:left w:w="15" w:type="dxa"/>
                  <w:bottom w:w="0" w:type="dxa"/>
                  <w:right w:w="15" w:type="dxa"/>
                </w:tcMar>
                <w:vAlign w:val="center"/>
                <w:hideMark/>
              </w:tcPr>
            </w:tcPrChange>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1A29FF">
        <w:trPr>
          <w:trHeight w:val="262"/>
          <w:trPrChange w:id="1911"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12"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913"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14"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15"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1A29FF">
        <w:trPr>
          <w:trHeight w:val="262"/>
          <w:trPrChange w:id="1916"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17"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18"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19BE0FF" w14:textId="3EF0917A" w:rsidR="005F2397" w:rsidRPr="008568A7" w:rsidRDefault="005F2397" w:rsidP="000C2513">
            <w:pPr>
              <w:rPr>
                <w:rFonts w:ascii="Calibri" w:hAnsi="Calibri"/>
              </w:rPr>
            </w:pPr>
            <w:r w:rsidRPr="008568A7">
              <w:rPr>
                <w:rFonts w:ascii="Calibri" w:hAnsi="Calibri"/>
              </w:rPr>
              <w:t>(0.2499)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19"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13379B" w14:textId="3793DF76" w:rsidR="005F2397" w:rsidRPr="008568A7" w:rsidRDefault="005F2397">
            <w:pPr>
              <w:jc w:val="center"/>
              <w:rPr>
                <w:rFonts w:ascii="Calibri" w:hAnsi="Calibri"/>
              </w:rPr>
              <w:pPrChange w:id="1920" w:author="Aleksander Hansen" w:date="2013-02-11T16:01:00Z">
                <w:pPr/>
              </w:pPrChange>
            </w:pPr>
            <w:r w:rsidRPr="008568A7">
              <w:rPr>
                <w:rFonts w:ascii="Calibri" w:hAnsi="Calibri"/>
              </w:rPr>
              <w:t>(0.2354)</w:t>
            </w:r>
          </w:p>
        </w:tc>
      </w:tr>
      <w:tr w:rsidR="005F2397" w:rsidRPr="008568A7" w14:paraId="3A736E35" w14:textId="77777777" w:rsidTr="001A29FF">
        <w:trPr>
          <w:trHeight w:val="273"/>
          <w:trPrChange w:id="1921" w:author="Aleksander Hansen" w:date="2013-02-11T16:03:00Z">
            <w:trPr>
              <w:trHeight w:val="273"/>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22"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23"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171C04C" w14:textId="77777777" w:rsidR="005F2397" w:rsidRPr="008568A7" w:rsidRDefault="005F2397" w:rsidP="000C2513">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24"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EB06E0" w14:textId="77777777" w:rsidR="005F2397" w:rsidRPr="008568A7" w:rsidRDefault="005F2397">
            <w:pPr>
              <w:jc w:val="center"/>
              <w:rPr>
                <w:rFonts w:ascii="Calibri" w:hAnsi="Calibri"/>
              </w:rPr>
              <w:pPrChange w:id="1925" w:author="Aleksander Hansen" w:date="2013-02-11T16:01:00Z">
                <w:pPr/>
              </w:pPrChange>
            </w:pPr>
            <w:r w:rsidRPr="008568A7">
              <w:rPr>
                <w:rFonts w:ascii="Calibri" w:hAnsi="Calibri"/>
              </w:rPr>
              <w:t>$93.978</w:t>
            </w:r>
          </w:p>
        </w:tc>
      </w:tr>
      <w:tr w:rsidR="005F2397" w:rsidRPr="008568A7" w14:paraId="45F22629" w14:textId="77777777" w:rsidTr="001A29FF">
        <w:trPr>
          <w:trHeight w:val="262"/>
          <w:trPrChange w:id="1926"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927"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928"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929"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30"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31"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39685" w14:textId="77777777" w:rsidR="005F2397" w:rsidRPr="008568A7" w:rsidRDefault="005F2397" w:rsidP="005F2397">
            <w:pPr>
              <w:rPr>
                <w:rFonts w:ascii="Calibri" w:hAnsi="Calibri"/>
              </w:rPr>
            </w:pPr>
          </w:p>
        </w:tc>
      </w:tr>
      <w:tr w:rsidR="005F2397" w:rsidRPr="008568A7" w14:paraId="7B5782C4" w14:textId="77777777" w:rsidTr="001A29FF">
        <w:trPr>
          <w:trHeight w:val="262"/>
          <w:trPrChange w:id="1932"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33"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934"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935"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936"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Y="6749"/>
        <w:tblOverlap w:val="never"/>
        <w:tblW w:w="3724" w:type="dxa"/>
        <w:tblCellMar>
          <w:left w:w="0" w:type="dxa"/>
          <w:right w:w="0" w:type="dxa"/>
        </w:tblCellMar>
        <w:tblLook w:val="04A0" w:firstRow="1" w:lastRow="0" w:firstColumn="1" w:lastColumn="0" w:noHBand="0" w:noVBand="1"/>
        <w:tblPrChange w:id="1937" w:author="Aleksander Hansen" w:date="2013-02-11T16:03:00Z">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PrChange>
      </w:tblPr>
      <w:tblGrid>
        <w:gridCol w:w="50"/>
        <w:gridCol w:w="902"/>
        <w:gridCol w:w="1602"/>
        <w:gridCol w:w="50"/>
        <w:gridCol w:w="40"/>
        <w:gridCol w:w="50"/>
        <w:gridCol w:w="1030"/>
        <w:tblGridChange w:id="1938">
          <w:tblGrid>
            <w:gridCol w:w="50"/>
            <w:gridCol w:w="902"/>
            <w:gridCol w:w="1602"/>
            <w:gridCol w:w="50"/>
            <w:gridCol w:w="40"/>
            <w:gridCol w:w="50"/>
            <w:gridCol w:w="1030"/>
          </w:tblGrid>
        </w:tblGridChange>
      </w:tblGrid>
      <w:tr w:rsidR="005F2397" w:rsidRPr="008568A7" w14:paraId="5F55C784" w14:textId="77777777" w:rsidTr="001A29FF">
        <w:trPr>
          <w:trHeight w:val="20"/>
          <w:trPrChange w:id="1939" w:author="Aleksander Hansen" w:date="2013-02-11T16:03:00Z">
            <w:trPr>
              <w:trHeight w:val="20"/>
            </w:trPr>
          </w:trPrChange>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940" w:author="Aleksander Hansen" w:date="2013-02-11T16:03:00Z">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941" w:author="Aleksander Hansen" w:date="2013-02-11T16:03:00Z">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1A29FF">
        <w:trPr>
          <w:gridAfter w:val="1"/>
          <w:wAfter w:w="1030" w:type="dxa"/>
          <w:trHeight w:val="20"/>
          <w:trPrChange w:id="1942" w:author="Aleksander Hansen" w:date="2013-02-11T16:03:00Z">
            <w:trPr>
              <w:gridAfter w:val="1"/>
              <w:wAfter w:w="1030" w:type="dxa"/>
              <w:trHeight w:val="20"/>
            </w:trPr>
          </w:trPrChange>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943" w:author="Aleksander Hansen" w:date="2013-02-11T16:03:00Z">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944" w:author="Aleksander Hansen" w:date="2013-02-11T16:03:00Z">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945" w:author="Aleksander Hansen" w:date="2013-02-11T16:03:00Z">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F21F786" w14:textId="77777777" w:rsidR="005F2397" w:rsidRPr="008568A7" w:rsidRDefault="005F2397" w:rsidP="005F2397">
            <w:pPr>
              <w:rPr>
                <w:rFonts w:ascii="Calibri" w:hAnsi="Calibri"/>
              </w:rPr>
            </w:pPr>
          </w:p>
        </w:tc>
      </w:tr>
      <w:tr w:rsidR="005F2397" w:rsidRPr="008568A7" w14:paraId="54098B4C" w14:textId="77777777" w:rsidTr="001A29FF">
        <w:trPr>
          <w:trHeight w:val="20"/>
          <w:trPrChange w:id="1946"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47"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48"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49"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1A29FF">
        <w:trPr>
          <w:trHeight w:val="20"/>
          <w:trPrChange w:id="1950"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51"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52"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53"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1A29FF">
        <w:trPr>
          <w:trHeight w:val="20"/>
          <w:trPrChange w:id="1954"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55"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5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5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1A29FF">
        <w:trPr>
          <w:trHeight w:val="20"/>
          <w:trPrChange w:id="195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5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60"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61"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1A29FF">
        <w:trPr>
          <w:gridAfter w:val="1"/>
          <w:wAfter w:w="1030" w:type="dxa"/>
          <w:trHeight w:val="20"/>
          <w:trPrChange w:id="1962" w:author="Aleksander Hansen" w:date="2013-02-11T16:03:00Z">
            <w:trPr>
              <w:gridAfter w:val="1"/>
              <w:wAfter w:w="1030" w:type="dxa"/>
              <w:trHeight w:val="20"/>
            </w:trPr>
          </w:trPrChange>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Change w:id="1963" w:author="Aleksander Hansen" w:date="2013-02-11T16:03:00Z">
              <w:tcPr>
                <w:tcW w:w="5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64"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65"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A4AB88" w14:textId="77777777" w:rsidR="005F2397" w:rsidRPr="008568A7" w:rsidRDefault="005F2397" w:rsidP="005F2397">
            <w:pPr>
              <w:rPr>
                <w:rFonts w:ascii="Calibri" w:hAnsi="Calibri"/>
              </w:rPr>
            </w:pPr>
          </w:p>
        </w:tc>
      </w:tr>
      <w:tr w:rsidR="005F2397" w:rsidRPr="008568A7" w14:paraId="7ED2F6D8" w14:textId="77777777" w:rsidTr="001A29FF">
        <w:trPr>
          <w:trHeight w:val="20"/>
          <w:trPrChange w:id="1966"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1967"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68"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1A29FF">
        <w:trPr>
          <w:trHeight w:val="20"/>
          <w:trPrChange w:id="1969"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70"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71"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72"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1A29FF">
        <w:trPr>
          <w:trHeight w:val="20"/>
          <w:trPrChange w:id="1973"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1974"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75"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1A29FF">
        <w:trPr>
          <w:trHeight w:val="20"/>
          <w:trPrChange w:id="1976"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77"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78"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79"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1C28FB">
      <w:pPr>
        <w:jc w:val="center"/>
        <w:rPr>
          <w:rFonts w:ascii="Calibri" w:hAnsi="Calibri"/>
        </w:rPr>
        <w:pPrChange w:id="1980" w:author="Aleksander Hansen" w:date="2013-02-11T16:03:00Z">
          <w:pPr/>
        </w:pPrChange>
      </w:pPr>
      <w:r>
        <w:rPr>
          <w:rFonts w:ascii="Calibri" w:hAnsi="Calibri"/>
        </w:rPr>
        <w:pict w14:anchorId="236181FA">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1C28FB">
      <w:pPr>
        <w:jc w:val="center"/>
        <w:rPr>
          <w:rFonts w:ascii="Calibri" w:hAnsi="Calibri"/>
        </w:rPr>
        <w:pPrChange w:id="1981" w:author="Aleksander Hansen" w:date="2013-02-11T16:03:00Z">
          <w:pPr/>
        </w:pPrChange>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Del="000C2513" w:rsidRDefault="006D1FD3" w:rsidP="005F2397">
      <w:pPr>
        <w:rPr>
          <w:del w:id="1982" w:author="Aleksander Hansen" w:date="2013-02-11T16:02:00Z"/>
          <w:rFonts w:ascii="Calibri" w:hAnsi="Calibri"/>
        </w:rPr>
      </w:pPr>
    </w:p>
    <w:p w14:paraId="7A1FF64F" w14:textId="77777777" w:rsidR="006D1FD3" w:rsidRPr="008568A7" w:rsidDel="000C2513" w:rsidRDefault="006D1FD3" w:rsidP="005F2397">
      <w:pPr>
        <w:rPr>
          <w:del w:id="1983" w:author="Aleksander Hansen" w:date="2013-02-11T16:02:00Z"/>
          <w:rFonts w:ascii="Calibri" w:hAnsi="Calibri"/>
        </w:rPr>
      </w:pPr>
    </w:p>
    <w:p w14:paraId="37393B59" w14:textId="77777777" w:rsidR="005F2397" w:rsidRPr="008568A7" w:rsidRDefault="005F2397" w:rsidP="007140DE">
      <w:pPr>
        <w:pStyle w:val="Heading2"/>
      </w:pPr>
      <w:bookmarkStart w:id="1984" w:name="_Toc222561274"/>
      <w:r w:rsidRPr="008568A7">
        <w:t>Describe the major theories of the term structure of interest rates</w:t>
      </w:r>
      <w:bookmarkEnd w:id="1984"/>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Del="000C2513" w:rsidRDefault="005F2397" w:rsidP="005F2397">
      <w:pPr>
        <w:rPr>
          <w:del w:id="1985" w:author="Aleksander Hansen" w:date="2013-02-11T16:02:00Z"/>
          <w:rFonts w:ascii="Calibri" w:hAnsi="Calibri"/>
        </w:rPr>
      </w:pPr>
      <w:del w:id="1986" w:author="Aleksander Hansen" w:date="2013-02-11T16:02:00Z">
        <w:r w:rsidRPr="008568A7" w:rsidDel="000C2513">
          <w:rPr>
            <w:rFonts w:ascii="Calibri" w:hAnsi="Calibri"/>
          </w:rPr>
          <w:br w:type="page"/>
        </w:r>
      </w:del>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164B6F00" w14:textId="77777777" w:rsidR="00ED7E7D" w:rsidRDefault="00007DCE">
      <w:pPr>
        <w:pStyle w:val="Heading2"/>
        <w:rPr>
          <w:ins w:id="1987" w:author="Aleksander Hansen" w:date="2013-02-11T13:28:00Z"/>
        </w:rPr>
        <w:pPrChange w:id="1988" w:author="Aleksander Hansen" w:date="2013-02-11T13:28:00Z">
          <w:pPr/>
        </w:pPrChange>
      </w:pPr>
      <w:bookmarkStart w:id="1989" w:name="_Toc254797386"/>
      <w:r>
        <w:br w:type="page"/>
      </w:r>
      <w:bookmarkStart w:id="1990" w:name="_Toc222561275"/>
      <w:ins w:id="1991" w:author="Aleksander Hansen" w:date="2013-02-11T13:28:00Z">
        <w:r w:rsidR="00ED7E7D">
          <w:lastRenderedPageBreak/>
          <w:t>Chapter Summary</w:t>
        </w:r>
        <w:bookmarkEnd w:id="1990"/>
      </w:ins>
    </w:p>
    <w:p w14:paraId="54B4C568" w14:textId="673D9450" w:rsidR="00ED7E7D" w:rsidRPr="00D50D9D" w:rsidRDefault="00415B12">
      <w:pPr>
        <w:pStyle w:val="Paragraph"/>
        <w:rPr>
          <w:ins w:id="1992" w:author="Aleksander Hansen" w:date="2013-02-11T13:28:00Z"/>
          <w:rFonts w:ascii="Calibri" w:hAnsi="Calibri"/>
          <w:rPrChange w:id="1993" w:author="Aleksander Hansen" w:date="2013-02-11T15:48:00Z">
            <w:rPr>
              <w:ins w:id="1994" w:author="Aleksander Hansen" w:date="2013-02-11T13:28:00Z"/>
            </w:rPr>
          </w:rPrChange>
        </w:rPr>
        <w:pPrChange w:id="1995" w:author="Aleksander Hansen" w:date="2013-02-11T13:28:00Z">
          <w:pPr/>
        </w:pPrChange>
      </w:pPr>
      <w:ins w:id="1996" w:author="Aleksander Hansen" w:date="2013-02-11T13:35:00Z">
        <w:r w:rsidRPr="00D50D9D">
          <w:rPr>
            <w:rFonts w:ascii="Calibri" w:hAnsi="Calibri"/>
            <w:sz w:val="24"/>
            <w:szCs w:val="24"/>
            <w:rPrChange w:id="1997" w:author="Aleksander Hansen" w:date="2013-02-11T15:48:00Z">
              <w:rPr/>
            </w:rPrChange>
          </w:rPr>
          <w:t>Important interest rates include the Treasury rates, the LIBOR rates, the Repo Rates</w:t>
        </w:r>
      </w:ins>
      <w:ins w:id="1998" w:author="Aleksander Hansen" w:date="2013-02-11T13:36:00Z">
        <w:r w:rsidRPr="00D50D9D">
          <w:rPr>
            <w:rFonts w:ascii="Calibri" w:hAnsi="Calibri"/>
            <w:sz w:val="24"/>
            <w:szCs w:val="24"/>
            <w:rPrChange w:id="1999" w:author="Aleksander Hansen" w:date="2013-02-11T15:48:00Z">
              <w:rPr/>
            </w:rPrChange>
          </w:rPr>
          <w:t xml:space="preserve"> and the OIS rate. The risk-free rate is an important part of both financial theory and practice. Traditionally the LIBOR </w:t>
        </w:r>
      </w:ins>
      <w:ins w:id="2000" w:author="Aleksander Hansen" w:date="2013-02-11T13:40:00Z">
        <w:r w:rsidRPr="00D50D9D">
          <w:rPr>
            <w:rFonts w:ascii="Calibri" w:hAnsi="Calibri"/>
            <w:sz w:val="24"/>
            <w:szCs w:val="24"/>
            <w:rPrChange w:id="2001" w:author="Aleksander Hansen" w:date="2013-02-11T15:48:00Z">
              <w:rPr/>
            </w:rPrChange>
          </w:rPr>
          <w:t>rate has been seen as a proxy for the risk-free rate,</w:t>
        </w:r>
      </w:ins>
      <w:ins w:id="2002" w:author="Aleksander Hansen" w:date="2013-02-11T13:36:00Z">
        <w:r w:rsidRPr="00D50D9D">
          <w:rPr>
            <w:rFonts w:ascii="Calibri" w:hAnsi="Calibri"/>
            <w:sz w:val="24"/>
            <w:szCs w:val="24"/>
            <w:rPrChange w:id="2003" w:author="Aleksander Hansen" w:date="2013-02-11T15:48:00Z">
              <w:rPr/>
            </w:rPrChange>
          </w:rPr>
          <w:t xml:space="preserve"> however; the OIS rate is increasingly being used as </w:t>
        </w:r>
      </w:ins>
      <w:ins w:id="2004" w:author="Aleksander Hansen" w:date="2013-02-11T13:37:00Z">
        <w:r w:rsidRPr="00D50D9D">
          <w:rPr>
            <w:rFonts w:ascii="Calibri" w:hAnsi="Calibri"/>
            <w:sz w:val="24"/>
            <w:szCs w:val="24"/>
            <w:rPrChange w:id="2005" w:author="Aleksander Hansen" w:date="2013-02-11T15:48:00Z">
              <w:rPr/>
            </w:rPrChange>
          </w:rPr>
          <w:t xml:space="preserve">a proxy for </w:t>
        </w:r>
      </w:ins>
      <w:ins w:id="2006" w:author="Aleksander Hansen" w:date="2013-02-11T13:36:00Z">
        <w:r w:rsidRPr="00D50D9D">
          <w:rPr>
            <w:rFonts w:ascii="Calibri" w:hAnsi="Calibri"/>
            <w:sz w:val="24"/>
            <w:szCs w:val="24"/>
            <w:rPrChange w:id="2007" w:author="Aleksander Hansen" w:date="2013-02-11T15:48:00Z">
              <w:rPr/>
            </w:rPrChange>
          </w:rPr>
          <w:t>the risk-free rate</w:t>
        </w:r>
      </w:ins>
      <w:ins w:id="2008" w:author="Aleksander Hansen" w:date="2013-02-11T13:37:00Z">
        <w:r w:rsidRPr="00D50D9D">
          <w:rPr>
            <w:rFonts w:ascii="Calibri" w:hAnsi="Calibri"/>
            <w:sz w:val="24"/>
            <w:szCs w:val="24"/>
            <w:rPrChange w:id="2009" w:author="Aleksander Hansen" w:date="2013-02-11T15:48:00Z">
              <w:rPr/>
            </w:rPrChange>
          </w:rPr>
          <w:t>.</w:t>
        </w:r>
      </w:ins>
    </w:p>
    <w:p w14:paraId="3605FA7A" w14:textId="49A88300" w:rsidR="00ED7E7D" w:rsidRPr="00D50D9D" w:rsidRDefault="00415B12">
      <w:pPr>
        <w:pStyle w:val="Paragraph"/>
        <w:rPr>
          <w:ins w:id="2010" w:author="Aleksander Hansen" w:date="2013-02-11T13:43:00Z"/>
          <w:rFonts w:ascii="Calibri" w:hAnsi="Calibri"/>
          <w:rPrChange w:id="2011" w:author="Aleksander Hansen" w:date="2013-02-11T15:48:00Z">
            <w:rPr>
              <w:ins w:id="2012" w:author="Aleksander Hansen" w:date="2013-02-11T13:43:00Z"/>
            </w:rPr>
          </w:rPrChange>
        </w:rPr>
        <w:pPrChange w:id="2013" w:author="Aleksander Hansen" w:date="2013-02-11T13:28:00Z">
          <w:pPr/>
        </w:pPrChange>
      </w:pPr>
      <w:ins w:id="2014" w:author="Aleksander Hansen" w:date="2013-02-11T13:40:00Z">
        <w:r w:rsidRPr="00D50D9D">
          <w:rPr>
            <w:rFonts w:ascii="Calibri" w:hAnsi="Calibri"/>
            <w:sz w:val="24"/>
            <w:szCs w:val="24"/>
            <w:rPrChange w:id="2015" w:author="Aleksander Hansen" w:date="2013-02-11T15:48:00Z">
              <w:rPr/>
            </w:rPrChange>
          </w:rPr>
          <w:t xml:space="preserve">Interest rates may be compounded </w:t>
        </w:r>
      </w:ins>
      <w:ins w:id="2016" w:author="Aleksander Hansen" w:date="2013-02-11T13:42:00Z">
        <w:r w:rsidR="001D20AF" w:rsidRPr="00D50D9D">
          <w:rPr>
            <w:rFonts w:ascii="Calibri" w:hAnsi="Calibri"/>
            <w:sz w:val="24"/>
            <w:szCs w:val="24"/>
            <w:rPrChange w:id="2017" w:author="Aleksander Hansen" w:date="2013-02-11T15:48:00Z">
              <w:rPr/>
            </w:rPrChange>
          </w:rPr>
          <w:t>at a</w:t>
        </w:r>
      </w:ins>
      <w:ins w:id="2018" w:author="Aleksander Hansen" w:date="2013-02-11T13:40:00Z">
        <w:r w:rsidRPr="00D50D9D">
          <w:rPr>
            <w:rFonts w:ascii="Calibri" w:hAnsi="Calibri"/>
            <w:sz w:val="24"/>
            <w:szCs w:val="24"/>
            <w:rPrChange w:id="2019" w:author="Aleksander Hansen" w:date="2013-02-11T15:48:00Z">
              <w:rPr/>
            </w:rPrChange>
          </w:rPr>
          <w:t xml:space="preserve"> variety of frequencies, of which quarterly, semi-annual, annual and </w:t>
        </w:r>
      </w:ins>
      <w:ins w:id="2020" w:author="Aleksander Hansen" w:date="2013-02-11T13:41:00Z">
        <w:r w:rsidRPr="00D50D9D">
          <w:rPr>
            <w:rFonts w:ascii="Calibri" w:hAnsi="Calibri"/>
            <w:sz w:val="24"/>
            <w:szCs w:val="24"/>
            <w:rPrChange w:id="2021" w:author="Aleksander Hansen" w:date="2013-02-11T15:48:00Z">
              <w:rPr/>
            </w:rPrChange>
          </w:rPr>
          <w:t>continuous</w:t>
        </w:r>
      </w:ins>
      <w:ins w:id="2022" w:author="Aleksander Hansen" w:date="2013-02-11T13:40:00Z">
        <w:r w:rsidRPr="00D50D9D">
          <w:rPr>
            <w:rFonts w:ascii="Calibri" w:hAnsi="Calibri"/>
            <w:sz w:val="24"/>
            <w:szCs w:val="24"/>
            <w:rPrChange w:id="2023" w:author="Aleksander Hansen" w:date="2013-02-11T15:48:00Z">
              <w:rPr/>
            </w:rPrChange>
          </w:rPr>
          <w:t xml:space="preserve"> </w:t>
        </w:r>
      </w:ins>
      <w:ins w:id="2024" w:author="Aleksander Hansen" w:date="2013-02-11T13:41:00Z">
        <w:r w:rsidRPr="00D50D9D">
          <w:rPr>
            <w:rFonts w:ascii="Calibri" w:hAnsi="Calibri"/>
            <w:sz w:val="24"/>
            <w:szCs w:val="24"/>
            <w:rPrChange w:id="2025" w:author="Aleksander Hansen" w:date="2013-02-11T15:48:00Z">
              <w:rPr/>
            </w:rPrChange>
          </w:rPr>
          <w:t>are the most important.</w:t>
        </w:r>
        <w:r w:rsidR="001D20AF" w:rsidRPr="00D50D9D">
          <w:rPr>
            <w:rFonts w:ascii="Calibri" w:hAnsi="Calibri"/>
            <w:sz w:val="24"/>
            <w:szCs w:val="24"/>
            <w:rPrChange w:id="2026" w:author="Aleksander Hansen" w:date="2013-02-11T15:48:00Z">
              <w:rPr/>
            </w:rPrChange>
          </w:rPr>
          <w:t xml:space="preserve"> </w:t>
        </w:r>
      </w:ins>
      <w:ins w:id="2027" w:author="Aleksander Hansen" w:date="2013-02-11T13:42:00Z">
        <w:r w:rsidR="001D20AF" w:rsidRPr="00D50D9D">
          <w:rPr>
            <w:rFonts w:ascii="Calibri" w:hAnsi="Calibri"/>
            <w:sz w:val="24"/>
            <w:szCs w:val="24"/>
            <w:rPrChange w:id="2028" w:author="Aleksander Hansen" w:date="2013-02-11T15:48:00Z">
              <w:rPr/>
            </w:rPrChange>
          </w:rPr>
          <w:t xml:space="preserve">It is imperative that you are able to quickly covert a rate from one compounding frequency to another. This is frequently a requirement in order to solve </w:t>
        </w:r>
      </w:ins>
      <w:ins w:id="2029" w:author="Aleksander Hansen" w:date="2013-02-11T13:43:00Z">
        <w:r w:rsidR="001D20AF" w:rsidRPr="00D50D9D">
          <w:rPr>
            <w:rFonts w:ascii="Calibri" w:hAnsi="Calibri"/>
            <w:sz w:val="24"/>
            <w:szCs w:val="24"/>
            <w:rPrChange w:id="2030" w:author="Aleksander Hansen" w:date="2013-02-11T15:48:00Z">
              <w:rPr/>
            </w:rPrChange>
          </w:rPr>
          <w:t>questions</w:t>
        </w:r>
      </w:ins>
      <w:ins w:id="2031" w:author="Aleksander Hansen" w:date="2013-02-11T13:42:00Z">
        <w:r w:rsidR="001D20AF" w:rsidRPr="00D50D9D">
          <w:rPr>
            <w:rFonts w:ascii="Calibri" w:hAnsi="Calibri"/>
            <w:sz w:val="24"/>
            <w:szCs w:val="24"/>
            <w:rPrChange w:id="2032" w:author="Aleksander Hansen" w:date="2013-02-11T15:48:00Z">
              <w:rPr/>
            </w:rPrChange>
          </w:rPr>
          <w:t xml:space="preserve"> </w:t>
        </w:r>
      </w:ins>
      <w:ins w:id="2033" w:author="Aleksander Hansen" w:date="2013-02-11T13:43:00Z">
        <w:r w:rsidR="001D20AF" w:rsidRPr="00D50D9D">
          <w:rPr>
            <w:rFonts w:ascii="Calibri" w:hAnsi="Calibri"/>
            <w:sz w:val="24"/>
            <w:szCs w:val="24"/>
            <w:rPrChange w:id="2034" w:author="Aleksander Hansen" w:date="2013-02-11T15:48:00Z">
              <w:rPr/>
            </w:rPrChange>
          </w:rPr>
          <w:t>on the FRM exam.</w:t>
        </w:r>
      </w:ins>
    </w:p>
    <w:p w14:paraId="6442C08D" w14:textId="77777777" w:rsidR="00C33630" w:rsidRDefault="001D20AF">
      <w:pPr>
        <w:pStyle w:val="Paragraph"/>
        <w:rPr>
          <w:ins w:id="2035" w:author="Aleksander Hansen" w:date="2013-02-11T15:54:00Z"/>
          <w:rFonts w:ascii="Calibri" w:hAnsi="Calibri"/>
        </w:rPr>
        <w:pPrChange w:id="2036" w:author="Aleksander Hansen" w:date="2013-02-11T13:28:00Z">
          <w:pPr/>
        </w:pPrChange>
      </w:pPr>
      <w:ins w:id="2037" w:author="Aleksander Hansen" w:date="2013-02-11T13:44:00Z">
        <w:r w:rsidRPr="00D50D9D">
          <w:rPr>
            <w:rFonts w:ascii="Calibri" w:hAnsi="Calibri"/>
            <w:sz w:val="24"/>
            <w:szCs w:val="24"/>
            <w:rPrChange w:id="2038" w:author="Aleksander Hansen" w:date="2013-02-11T15:48:00Z">
              <w:rPr/>
            </w:rPrChange>
          </w:rPr>
          <w:t xml:space="preserve">The theoretical price of a </w:t>
        </w:r>
      </w:ins>
      <w:ins w:id="2039" w:author="Aleksander Hansen" w:date="2013-02-11T13:45:00Z">
        <w:r w:rsidRPr="00D50D9D">
          <w:rPr>
            <w:rFonts w:ascii="Calibri" w:hAnsi="Calibri"/>
            <w:sz w:val="24"/>
            <w:szCs w:val="24"/>
            <w:rPrChange w:id="2040" w:author="Aleksander Hansen" w:date="2013-02-11T15:48:00Z">
              <w:rPr/>
            </w:rPrChange>
          </w:rPr>
          <w:t>coupon-paying</w:t>
        </w:r>
      </w:ins>
      <w:ins w:id="2041" w:author="Aleksander Hansen" w:date="2013-02-11T13:44:00Z">
        <w:r w:rsidRPr="00D50D9D">
          <w:rPr>
            <w:rFonts w:ascii="Calibri" w:hAnsi="Calibri"/>
            <w:sz w:val="24"/>
            <w:szCs w:val="24"/>
            <w:rPrChange w:id="2042" w:author="Aleksander Hansen" w:date="2013-02-11T15:48:00Z">
              <w:rPr/>
            </w:rPrChange>
          </w:rPr>
          <w:t xml:space="preserve"> bond can be calculated using spot rates, by discounting the nth cash flow with the </w:t>
        </w:r>
      </w:ins>
      <w:ins w:id="2043" w:author="Aleksander Hansen" w:date="2013-02-11T13:46:00Z">
        <w:r w:rsidRPr="00D50D9D">
          <w:rPr>
            <w:rFonts w:ascii="Calibri" w:hAnsi="Calibri"/>
            <w:sz w:val="24"/>
            <w:szCs w:val="24"/>
            <w:rPrChange w:id="2044" w:author="Aleksander Hansen" w:date="2013-02-11T15:48:00Z">
              <w:rPr/>
            </w:rPrChange>
          </w:rPr>
          <w:t xml:space="preserve">corresponding </w:t>
        </w:r>
      </w:ins>
      <w:ins w:id="2045" w:author="Aleksander Hansen" w:date="2013-02-11T13:44:00Z">
        <w:r w:rsidRPr="00D50D9D">
          <w:rPr>
            <w:rFonts w:ascii="Calibri" w:hAnsi="Calibri"/>
            <w:sz w:val="24"/>
            <w:szCs w:val="24"/>
            <w:rPrChange w:id="2046" w:author="Aleksander Hansen" w:date="2013-02-11T15:48:00Z">
              <w:rPr/>
            </w:rPrChange>
          </w:rPr>
          <w:t xml:space="preserve">nth </w:t>
        </w:r>
      </w:ins>
      <w:ins w:id="2047" w:author="Aleksander Hansen" w:date="2013-02-11T13:45:00Z">
        <w:r w:rsidRPr="00D50D9D">
          <w:rPr>
            <w:rFonts w:ascii="Calibri" w:hAnsi="Calibri"/>
            <w:sz w:val="24"/>
            <w:szCs w:val="24"/>
            <w:rPrChange w:id="2048" w:author="Aleksander Hansen" w:date="2013-02-11T15:48:00Z">
              <w:rPr/>
            </w:rPrChange>
          </w:rPr>
          <w:t xml:space="preserve">year spot </w:t>
        </w:r>
      </w:ins>
      <w:ins w:id="2049" w:author="Aleksander Hansen" w:date="2013-02-11T13:44:00Z">
        <w:r w:rsidRPr="00D50D9D">
          <w:rPr>
            <w:rFonts w:ascii="Calibri" w:hAnsi="Calibri"/>
            <w:sz w:val="24"/>
            <w:szCs w:val="24"/>
            <w:rPrChange w:id="2050" w:author="Aleksander Hansen" w:date="2013-02-11T15:48:00Z">
              <w:rPr/>
            </w:rPrChange>
          </w:rPr>
          <w:t>rate</w:t>
        </w:r>
      </w:ins>
      <w:ins w:id="2051" w:author="Aleksander Hansen" w:date="2013-02-11T13:46:00Z">
        <w:r w:rsidRPr="00D50D9D">
          <w:rPr>
            <w:rFonts w:ascii="Calibri" w:hAnsi="Calibri"/>
            <w:sz w:val="24"/>
            <w:szCs w:val="24"/>
            <w:rPrChange w:id="2052" w:author="Aleksander Hansen" w:date="2013-02-11T15:48:00Z">
              <w:rPr/>
            </w:rPrChange>
          </w:rPr>
          <w:t>, n year</w:t>
        </w:r>
      </w:ins>
      <w:ins w:id="2053" w:author="Aleksander Hansen" w:date="2013-02-11T13:47:00Z">
        <w:r w:rsidRPr="00D50D9D">
          <w:rPr>
            <w:rFonts w:ascii="Calibri" w:hAnsi="Calibri"/>
            <w:sz w:val="24"/>
            <w:szCs w:val="24"/>
            <w:rPrChange w:id="2054" w:author="Aleksander Hansen" w:date="2013-02-11T15:48:00Z">
              <w:rPr/>
            </w:rPrChange>
          </w:rPr>
          <w:t>s</w:t>
        </w:r>
      </w:ins>
      <w:ins w:id="2055" w:author="Aleksander Hansen" w:date="2013-02-11T13:46:00Z">
        <w:r w:rsidRPr="00D50D9D">
          <w:rPr>
            <w:rFonts w:ascii="Calibri" w:hAnsi="Calibri"/>
            <w:sz w:val="24"/>
            <w:szCs w:val="24"/>
            <w:rPrChange w:id="2056" w:author="Aleksander Hansen" w:date="2013-02-11T15:48:00Z">
              <w:rPr/>
            </w:rPrChange>
          </w:rPr>
          <w:t xml:space="preserve"> back in time.</w:t>
        </w:r>
      </w:ins>
      <w:ins w:id="2057" w:author="Aleksander Hansen" w:date="2013-02-11T13:52:00Z">
        <w:r w:rsidR="00BD0E52" w:rsidRPr="00D50D9D">
          <w:rPr>
            <w:rFonts w:ascii="Calibri" w:hAnsi="Calibri"/>
            <w:sz w:val="24"/>
            <w:szCs w:val="24"/>
            <w:rPrChange w:id="2058" w:author="Aleksander Hansen" w:date="2013-02-11T15:48:00Z">
              <w:rPr/>
            </w:rPrChange>
          </w:rPr>
          <w:t xml:space="preserve"> This is also known as the nth year zero-rate. </w:t>
        </w:r>
      </w:ins>
      <w:ins w:id="2059" w:author="Aleksander Hansen" w:date="2013-02-11T15:53:00Z">
        <w:r w:rsidR="00C33630">
          <w:rPr>
            <w:rFonts w:ascii="Calibri" w:hAnsi="Calibri"/>
            <w:sz w:val="24"/>
            <w:szCs w:val="24"/>
          </w:rPr>
          <w:t xml:space="preserve"> </w:t>
        </w:r>
      </w:ins>
    </w:p>
    <w:p w14:paraId="3D4ECA31" w14:textId="372854D4" w:rsidR="001D20AF" w:rsidRPr="00D50D9D" w:rsidRDefault="002B49C2">
      <w:pPr>
        <w:pStyle w:val="Paragraph"/>
        <w:rPr>
          <w:ins w:id="2060" w:author="Aleksander Hansen" w:date="2013-02-11T14:02:00Z"/>
          <w:rFonts w:ascii="Calibri" w:hAnsi="Calibri"/>
          <w:rPrChange w:id="2061" w:author="Aleksander Hansen" w:date="2013-02-11T15:48:00Z">
            <w:rPr>
              <w:ins w:id="2062" w:author="Aleksander Hansen" w:date="2013-02-11T14:02:00Z"/>
            </w:rPr>
          </w:rPrChange>
        </w:rPr>
        <w:pPrChange w:id="2063" w:author="Aleksander Hansen" w:date="2013-02-11T13:28:00Z">
          <w:pPr/>
        </w:pPrChange>
      </w:pPr>
      <w:ins w:id="2064" w:author="Aleksander Hansen" w:date="2013-02-11T13:53:00Z">
        <w:r w:rsidRPr="00D50D9D">
          <w:rPr>
            <w:rFonts w:ascii="Calibri" w:hAnsi="Calibri"/>
            <w:sz w:val="24"/>
            <w:szCs w:val="24"/>
            <w:rPrChange w:id="2065" w:author="Aleksander Hansen" w:date="2013-02-11T15:48:00Z">
              <w:rPr/>
            </w:rPrChange>
          </w:rPr>
          <w:t xml:space="preserve">Treasury rates and </w:t>
        </w:r>
      </w:ins>
      <w:ins w:id="2066" w:author="Aleksander Hansen" w:date="2013-02-11T13:52:00Z">
        <w:r w:rsidRPr="00D50D9D">
          <w:rPr>
            <w:rFonts w:ascii="Calibri" w:hAnsi="Calibri"/>
            <w:sz w:val="24"/>
            <w:szCs w:val="24"/>
            <w:rPrChange w:id="2067" w:author="Aleksander Hansen" w:date="2013-02-11T15:48:00Z">
              <w:rPr/>
            </w:rPrChange>
          </w:rPr>
          <w:t xml:space="preserve">zero rates can be determined by using a technique known as </w:t>
        </w:r>
        <w:r w:rsidRPr="00D50D9D">
          <w:rPr>
            <w:rFonts w:ascii="Calibri" w:hAnsi="Calibri"/>
            <w:i/>
            <w:sz w:val="24"/>
            <w:szCs w:val="24"/>
            <w:rPrChange w:id="2068" w:author="Aleksander Hansen" w:date="2013-02-11T15:48:00Z">
              <w:rPr>
                <w:i/>
              </w:rPr>
            </w:rPrChange>
          </w:rPr>
          <w:t>bootstrapping</w:t>
        </w:r>
        <w:r w:rsidRPr="00D50D9D">
          <w:rPr>
            <w:rFonts w:ascii="Calibri" w:hAnsi="Calibri"/>
            <w:sz w:val="24"/>
            <w:szCs w:val="24"/>
            <w:rPrChange w:id="2069" w:author="Aleksander Hansen" w:date="2013-02-11T15:48:00Z">
              <w:rPr/>
            </w:rPrChange>
          </w:rPr>
          <w:t>.</w:t>
        </w:r>
      </w:ins>
      <w:ins w:id="2070" w:author="Aleksander Hansen" w:date="2013-02-11T15:54:00Z">
        <w:r w:rsidR="00C33630">
          <w:rPr>
            <w:rFonts w:ascii="Calibri" w:hAnsi="Calibri"/>
            <w:sz w:val="24"/>
            <w:szCs w:val="24"/>
          </w:rPr>
          <w:t xml:space="preserve"> </w:t>
        </w:r>
      </w:ins>
      <w:ins w:id="2071" w:author="Aleksander Hansen" w:date="2013-02-11T13:47:00Z">
        <w:r w:rsidR="001D20AF" w:rsidRPr="00D50D9D">
          <w:rPr>
            <w:rFonts w:ascii="Calibri" w:hAnsi="Calibri"/>
            <w:sz w:val="24"/>
            <w:szCs w:val="24"/>
            <w:rPrChange w:id="2072" w:author="Aleksander Hansen" w:date="2013-02-11T15:48:00Z">
              <w:rPr/>
            </w:rPrChange>
          </w:rPr>
          <w:t xml:space="preserve">Forward interest rates can </w:t>
        </w:r>
      </w:ins>
      <w:ins w:id="2073" w:author="Aleksander Hansen" w:date="2013-02-11T13:56:00Z">
        <w:r w:rsidRPr="00D50D9D">
          <w:rPr>
            <w:rFonts w:ascii="Calibri" w:hAnsi="Calibri"/>
            <w:sz w:val="24"/>
            <w:szCs w:val="24"/>
            <w:rPrChange w:id="2074" w:author="Aleksander Hansen" w:date="2013-02-11T15:48:00Z">
              <w:rPr/>
            </w:rPrChange>
          </w:rPr>
          <w:t xml:space="preserve">easily </w:t>
        </w:r>
      </w:ins>
      <w:ins w:id="2075" w:author="Aleksander Hansen" w:date="2013-02-11T13:47:00Z">
        <w:r w:rsidR="001D20AF" w:rsidRPr="00D50D9D">
          <w:rPr>
            <w:rFonts w:ascii="Calibri" w:hAnsi="Calibri"/>
            <w:sz w:val="24"/>
            <w:szCs w:val="24"/>
            <w:rPrChange w:id="2076" w:author="Aleksander Hansen" w:date="2013-02-11T15:48:00Z">
              <w:rPr/>
            </w:rPrChange>
          </w:rPr>
          <w:t>be inferred from a set of spot</w:t>
        </w:r>
        <w:r w:rsidRPr="00D50D9D">
          <w:rPr>
            <w:rFonts w:ascii="Calibri" w:hAnsi="Calibri"/>
            <w:sz w:val="24"/>
            <w:szCs w:val="24"/>
            <w:rPrChange w:id="2077" w:author="Aleksander Hansen" w:date="2013-02-11T15:48:00Z">
              <w:rPr/>
            </w:rPrChange>
          </w:rPr>
          <w:t xml:space="preserve">, or zero-rates. The forward interest rate is the rate implied for the period of time between the end of the nth </w:t>
        </w:r>
      </w:ins>
      <w:ins w:id="2078" w:author="Aleksander Hansen" w:date="2013-02-11T13:59:00Z">
        <w:r w:rsidRPr="00D50D9D">
          <w:rPr>
            <w:rFonts w:ascii="Calibri" w:hAnsi="Calibri"/>
            <w:sz w:val="24"/>
            <w:szCs w:val="24"/>
            <w:rPrChange w:id="2079" w:author="Aleksander Hansen" w:date="2013-02-11T15:48:00Z">
              <w:rPr/>
            </w:rPrChange>
          </w:rPr>
          <w:t>and (</w:t>
        </w:r>
      </w:ins>
      <w:ins w:id="2080" w:author="Aleksander Hansen" w:date="2013-02-11T13:47:00Z">
        <w:r w:rsidRPr="00D50D9D">
          <w:rPr>
            <w:rFonts w:ascii="Calibri" w:hAnsi="Calibri"/>
            <w:sz w:val="24"/>
            <w:szCs w:val="24"/>
            <w:rPrChange w:id="2081" w:author="Aleksander Hansen" w:date="2013-02-11T15:48:00Z">
              <w:rPr/>
            </w:rPrChange>
          </w:rPr>
          <w:t>n</w:t>
        </w:r>
      </w:ins>
      <w:ins w:id="2082" w:author="Aleksander Hansen" w:date="2013-02-11T14:00:00Z">
        <w:r w:rsidRPr="00D50D9D">
          <w:rPr>
            <w:rFonts w:ascii="Calibri" w:hAnsi="Calibri"/>
            <w:sz w:val="24"/>
            <w:szCs w:val="24"/>
            <w:rPrChange w:id="2083" w:author="Aleksander Hansen" w:date="2013-02-11T15:48:00Z">
              <w:rPr/>
            </w:rPrChange>
          </w:rPr>
          <w:t>th</w:t>
        </w:r>
      </w:ins>
      <w:ins w:id="2084" w:author="Aleksander Hansen" w:date="2013-02-11T13:47:00Z">
        <w:r w:rsidRPr="00D50D9D">
          <w:rPr>
            <w:rFonts w:ascii="Calibri" w:hAnsi="Calibri"/>
            <w:sz w:val="24"/>
            <w:szCs w:val="24"/>
            <w:rPrChange w:id="2085" w:author="Aleksander Hansen" w:date="2013-02-11T15:48:00Z">
              <w:rPr/>
            </w:rPrChange>
          </w:rPr>
          <w:t>-</w:t>
        </w:r>
      </w:ins>
      <w:ins w:id="2086" w:author="Aleksander Hansen" w:date="2013-02-11T13:59:00Z">
        <w:r w:rsidRPr="00D50D9D">
          <w:rPr>
            <w:rFonts w:ascii="Calibri" w:hAnsi="Calibri"/>
            <w:sz w:val="24"/>
            <w:szCs w:val="24"/>
            <w:rPrChange w:id="2087" w:author="Aleksander Hansen" w:date="2013-02-11T15:48:00Z">
              <w:rPr/>
            </w:rPrChange>
          </w:rPr>
          <w:t>1) period of zero rates, e.g. the rate between the end of the 5</w:t>
        </w:r>
        <w:r w:rsidRPr="00D50D9D">
          <w:rPr>
            <w:rFonts w:ascii="Calibri" w:hAnsi="Calibri"/>
            <w:sz w:val="24"/>
            <w:szCs w:val="24"/>
            <w:vertAlign w:val="superscript"/>
            <w:rPrChange w:id="2088" w:author="Aleksander Hansen" w:date="2013-02-11T15:48:00Z">
              <w:rPr/>
            </w:rPrChange>
          </w:rPr>
          <w:t>th</w:t>
        </w:r>
        <w:r w:rsidRPr="00D50D9D">
          <w:rPr>
            <w:rFonts w:ascii="Calibri" w:hAnsi="Calibri"/>
            <w:sz w:val="24"/>
            <w:szCs w:val="24"/>
            <w:rPrChange w:id="2089" w:author="Aleksander Hansen" w:date="2013-02-11T15:48:00Z">
              <w:rPr/>
            </w:rPrChange>
          </w:rPr>
          <w:t xml:space="preserve"> </w:t>
        </w:r>
      </w:ins>
      <w:ins w:id="2090" w:author="Aleksander Hansen" w:date="2013-02-11T14:00:00Z">
        <w:r w:rsidRPr="00D50D9D">
          <w:rPr>
            <w:rFonts w:ascii="Calibri" w:hAnsi="Calibri"/>
            <w:sz w:val="24"/>
            <w:szCs w:val="24"/>
            <w:rPrChange w:id="2091" w:author="Aleksander Hansen" w:date="2013-02-11T15:48:00Z">
              <w:rPr/>
            </w:rPrChange>
          </w:rPr>
          <w:t>and the 4</w:t>
        </w:r>
        <w:r w:rsidRPr="00D50D9D">
          <w:rPr>
            <w:rFonts w:ascii="Calibri" w:hAnsi="Calibri"/>
            <w:sz w:val="24"/>
            <w:szCs w:val="24"/>
            <w:vertAlign w:val="superscript"/>
            <w:rPrChange w:id="2092" w:author="Aleksander Hansen" w:date="2013-02-11T15:48:00Z">
              <w:rPr/>
            </w:rPrChange>
          </w:rPr>
          <w:t>th</w:t>
        </w:r>
        <w:r w:rsidRPr="00D50D9D">
          <w:rPr>
            <w:rFonts w:ascii="Calibri" w:hAnsi="Calibri"/>
            <w:sz w:val="24"/>
            <w:szCs w:val="24"/>
            <w:rPrChange w:id="2093" w:author="Aleksander Hansen" w:date="2013-02-11T15:48:00Z">
              <w:rPr/>
            </w:rPrChange>
          </w:rPr>
          <w:t xml:space="preserve"> zero rate.</w:t>
        </w:r>
      </w:ins>
    </w:p>
    <w:p w14:paraId="43C330E2" w14:textId="457DE85A" w:rsidR="002B49C2" w:rsidRPr="00D50D9D" w:rsidRDefault="003607D3">
      <w:pPr>
        <w:pStyle w:val="Paragraph"/>
        <w:rPr>
          <w:ins w:id="2094" w:author="Aleksander Hansen" w:date="2013-02-11T13:29:00Z"/>
          <w:rFonts w:ascii="Calibri" w:hAnsi="Calibri"/>
          <w:rPrChange w:id="2095" w:author="Aleksander Hansen" w:date="2013-02-11T15:48:00Z">
            <w:rPr>
              <w:ins w:id="2096" w:author="Aleksander Hansen" w:date="2013-02-11T13:29:00Z"/>
            </w:rPr>
          </w:rPrChange>
        </w:rPr>
        <w:pPrChange w:id="2097" w:author="Aleksander Hansen" w:date="2013-02-11T13:28:00Z">
          <w:pPr/>
        </w:pPrChange>
      </w:pPr>
      <w:ins w:id="2098" w:author="Aleksander Hansen" w:date="2013-02-11T14:02:00Z">
        <w:r w:rsidRPr="00D50D9D">
          <w:rPr>
            <w:rFonts w:ascii="Calibri" w:hAnsi="Calibri"/>
            <w:sz w:val="24"/>
            <w:szCs w:val="24"/>
            <w:rPrChange w:id="2099" w:author="Aleksander Hansen" w:date="2013-02-11T15:48:00Z">
              <w:rPr/>
            </w:rPrChange>
          </w:rPr>
          <w:t xml:space="preserve">A forward rate agreement (FRA) is an </w:t>
        </w:r>
      </w:ins>
      <w:ins w:id="2100" w:author="Aleksander Hansen" w:date="2013-02-11T14:18:00Z">
        <w:r w:rsidR="008C43BC" w:rsidRPr="00D50D9D">
          <w:rPr>
            <w:rFonts w:ascii="Calibri" w:hAnsi="Calibri"/>
            <w:sz w:val="24"/>
            <w:szCs w:val="24"/>
            <w:rPrChange w:id="2101" w:author="Aleksander Hansen" w:date="2013-02-11T15:48:00Z">
              <w:rPr/>
            </w:rPrChange>
          </w:rPr>
          <w:t>agreement,</w:t>
        </w:r>
      </w:ins>
      <w:ins w:id="2102" w:author="Aleksander Hansen" w:date="2013-02-11T14:02:00Z">
        <w:r w:rsidRPr="00D50D9D">
          <w:rPr>
            <w:rFonts w:ascii="Calibri" w:hAnsi="Calibri"/>
            <w:sz w:val="24"/>
            <w:szCs w:val="24"/>
            <w:rPrChange w:id="2103" w:author="Aleksander Hansen" w:date="2013-02-11T15:48:00Z">
              <w:rPr/>
            </w:rPrChange>
          </w:rPr>
          <w:t xml:space="preserve"> in which an investor will </w:t>
        </w:r>
      </w:ins>
      <w:ins w:id="2104" w:author="Aleksander Hansen" w:date="2013-02-11T14:06:00Z">
        <w:r w:rsidRPr="00D50D9D">
          <w:rPr>
            <w:rFonts w:ascii="Calibri" w:hAnsi="Calibri"/>
            <w:sz w:val="24"/>
            <w:szCs w:val="24"/>
            <w:rPrChange w:id="2105" w:author="Aleksander Hansen" w:date="2013-02-11T15:48:00Z">
              <w:rPr/>
            </w:rPrChange>
          </w:rPr>
          <w:t xml:space="preserve">pay or </w:t>
        </w:r>
      </w:ins>
      <w:ins w:id="2106" w:author="Aleksander Hansen" w:date="2013-02-11T14:02:00Z">
        <w:r w:rsidRPr="00D50D9D">
          <w:rPr>
            <w:rFonts w:ascii="Calibri" w:hAnsi="Calibri"/>
            <w:sz w:val="24"/>
            <w:szCs w:val="24"/>
            <w:rPrChange w:id="2107" w:author="Aleksander Hansen" w:date="2013-02-11T15:48:00Z">
              <w:rPr/>
            </w:rPrChange>
          </w:rPr>
          <w:t xml:space="preserve">receive a </w:t>
        </w:r>
      </w:ins>
      <w:ins w:id="2108" w:author="Aleksander Hansen" w:date="2013-02-11T14:06:00Z">
        <w:r w:rsidRPr="00D50D9D">
          <w:rPr>
            <w:rFonts w:ascii="Calibri" w:hAnsi="Calibri"/>
            <w:sz w:val="24"/>
            <w:szCs w:val="24"/>
            <w:rPrChange w:id="2109" w:author="Aleksander Hansen" w:date="2013-02-11T15:48:00Z">
              <w:rPr/>
            </w:rPrChange>
          </w:rPr>
          <w:t>pre-determined</w:t>
        </w:r>
      </w:ins>
      <w:ins w:id="2110" w:author="Aleksander Hansen" w:date="2013-02-11T14:02:00Z">
        <w:r w:rsidRPr="00D50D9D">
          <w:rPr>
            <w:rFonts w:ascii="Calibri" w:hAnsi="Calibri"/>
            <w:sz w:val="24"/>
            <w:szCs w:val="24"/>
            <w:rPrChange w:id="2111" w:author="Aleksander Hansen" w:date="2013-02-11T15:48:00Z">
              <w:rPr/>
            </w:rPrChange>
          </w:rPr>
          <w:t xml:space="preserve"> rate</w:t>
        </w:r>
      </w:ins>
      <w:ins w:id="2112" w:author="Aleksander Hansen" w:date="2013-02-11T14:06:00Z">
        <w:r w:rsidR="008C43BC" w:rsidRPr="00D50D9D">
          <w:rPr>
            <w:rFonts w:ascii="Calibri" w:hAnsi="Calibri"/>
            <w:sz w:val="24"/>
            <w:szCs w:val="24"/>
            <w:rPrChange w:id="2113" w:author="Aleksander Hansen" w:date="2013-02-11T15:48:00Z">
              <w:rPr/>
            </w:rPrChange>
          </w:rPr>
          <w:t xml:space="preserve"> in the future on a given principal, for a given period. </w:t>
        </w:r>
      </w:ins>
      <w:ins w:id="2114" w:author="Aleksander Hansen" w:date="2013-02-11T15:29:00Z">
        <w:r w:rsidR="00A0413A" w:rsidRPr="00D50D9D">
          <w:rPr>
            <w:rFonts w:ascii="Calibri" w:hAnsi="Calibri"/>
            <w:sz w:val="24"/>
            <w:szCs w:val="24"/>
            <w:rPrChange w:id="2115" w:author="Aleksander Hansen" w:date="2013-02-11T15:48:00Z">
              <w:rPr>
                <w:rFonts w:ascii="Calibri" w:hAnsi="Calibri"/>
              </w:rPr>
            </w:rPrChange>
          </w:rPr>
          <w:t xml:space="preserve">An FRA is equivalent to an agreement where interest at a predetermined rate, </w:t>
        </w:r>
        <m:oMath>
          <m:sSub>
            <m:sSubPr>
              <m:ctrlPr>
                <w:rPr>
                  <w:rFonts w:ascii="Cambria Math" w:hAnsi="Cambria Math"/>
                  <w:i/>
                  <w:sz w:val="24"/>
                  <w:szCs w:val="24"/>
                </w:rPr>
              </m:ctrlPr>
            </m:sSubPr>
            <m:e>
              <m:r>
                <w:rPr>
                  <w:rFonts w:ascii="Cambria Math" w:hAnsi="Cambria Math"/>
                  <w:sz w:val="24"/>
                  <w:szCs w:val="24"/>
                  <w:rPrChange w:id="2116" w:author="Aleksander Hansen" w:date="2013-02-11T15:48:00Z">
                    <w:rPr>
                      <w:rFonts w:ascii="Cambria Math" w:hAnsi="Cambria Math"/>
                    </w:rPr>
                  </w:rPrChange>
                </w:rPr>
                <m:t>R</m:t>
              </m:r>
            </m:e>
            <m:sub>
              <m:r>
                <w:rPr>
                  <w:rFonts w:ascii="Cambria Math" w:hAnsi="Cambria Math"/>
                  <w:sz w:val="24"/>
                  <w:szCs w:val="24"/>
                  <w:rPrChange w:id="2117" w:author="Aleksander Hansen" w:date="2013-02-11T15:48:00Z">
                    <w:rPr>
                      <w:rFonts w:ascii="Cambria Math" w:hAnsi="Cambria Math"/>
                    </w:rPr>
                  </w:rPrChange>
                </w:rPr>
                <m:t>k</m:t>
              </m:r>
            </m:sub>
          </m:sSub>
        </m:oMath>
        <w:r w:rsidR="00A0413A" w:rsidRPr="00D50D9D">
          <w:rPr>
            <w:rFonts w:ascii="Calibri" w:hAnsi="Calibri"/>
            <w:sz w:val="24"/>
            <w:szCs w:val="24"/>
            <w:rPrChange w:id="2118" w:author="Aleksander Hansen" w:date="2013-02-11T15:48:00Z">
              <w:rPr>
                <w:rFonts w:ascii="Calibri" w:hAnsi="Calibri"/>
              </w:rPr>
            </w:rPrChange>
          </w:rPr>
          <w:t xml:space="preserve"> is exchanged for interest at the market rate. An FRA can be valued by assuming that the forward interest rate is certain to be realized.</w:t>
        </w:r>
      </w:ins>
    </w:p>
    <w:p w14:paraId="1372EA58" w14:textId="3DC485E3" w:rsidR="00A52243" w:rsidRPr="00C33630" w:rsidRDefault="00D50D9D" w:rsidP="00A52243">
      <w:pPr>
        <w:rPr>
          <w:ins w:id="2119" w:author="Aleksander Hansen" w:date="2013-02-11T15:34:00Z"/>
          <w:rFonts w:ascii="Calibri" w:hAnsi="Calibri"/>
        </w:rPr>
      </w:pPr>
      <w:ins w:id="2120" w:author="Aleksander Hansen" w:date="2013-02-11T15:43:00Z">
        <w:r>
          <w:rPr>
            <w:rFonts w:ascii="Calibri" w:hAnsi="Calibri"/>
          </w:rPr>
          <w:t xml:space="preserve">Simple duration is </w:t>
        </w:r>
      </w:ins>
      <w:ins w:id="2121" w:author="Aleksander Hansen" w:date="2013-02-11T15:49:00Z">
        <w:r w:rsidRPr="008568A7">
          <w:rPr>
            <w:rFonts w:ascii="Calibri" w:hAnsi="Calibri"/>
          </w:rPr>
          <w:t>the weighted-average time to receipt of cash flows</w:t>
        </w:r>
        <w:r>
          <w:rPr>
            <w:rFonts w:ascii="Calibri" w:hAnsi="Calibri"/>
          </w:rPr>
          <w:t>. Duration</w:t>
        </w:r>
        <w:r w:rsidRPr="00D50D9D">
          <w:rPr>
            <w:rFonts w:ascii="Calibri" w:hAnsi="Calibri"/>
          </w:rPr>
          <w:t xml:space="preserve"> </w:t>
        </w:r>
      </w:ins>
      <w:ins w:id="2122" w:author="Aleksander Hansen" w:date="2013-02-11T15:43:00Z">
        <w:r w:rsidR="00DC17CB" w:rsidRPr="00D50D9D">
          <w:rPr>
            <w:rFonts w:ascii="Calibri" w:hAnsi="Calibri"/>
          </w:rPr>
          <w:t xml:space="preserve">hedging </w:t>
        </w:r>
      </w:ins>
      <w:ins w:id="2123" w:author="Aleksander Hansen" w:date="2013-02-11T15:45:00Z">
        <w:r w:rsidR="00DC17CB" w:rsidRPr="00D50D9D">
          <w:rPr>
            <w:rFonts w:ascii="Calibri" w:hAnsi="Calibri"/>
          </w:rPr>
          <w:t xml:space="preserve">(slope) </w:t>
        </w:r>
      </w:ins>
      <w:ins w:id="2124" w:author="Aleksander Hansen" w:date="2013-02-11T15:43:00Z">
        <w:r w:rsidR="00DC17CB" w:rsidRPr="00D50D9D">
          <w:rPr>
            <w:rFonts w:ascii="Calibri" w:hAnsi="Calibri"/>
          </w:rPr>
          <w:t>helps protect out portfolio against</w:t>
        </w:r>
      </w:ins>
      <w:ins w:id="2125" w:author="Aleksander Hansen" w:date="2013-02-11T15:31:00Z">
        <w:r w:rsidR="00A0413A" w:rsidRPr="00D50D9D">
          <w:rPr>
            <w:rFonts w:ascii="Calibri" w:hAnsi="Calibri"/>
          </w:rPr>
          <w:t xml:space="preserve"> </w:t>
        </w:r>
        <w:r w:rsidR="00A0413A" w:rsidRPr="00D50D9D">
          <w:rPr>
            <w:rFonts w:ascii="Calibri" w:hAnsi="Calibri"/>
            <w:i/>
          </w:rPr>
          <w:t>small parallel shifts</w:t>
        </w:r>
        <w:r w:rsidR="00A0413A" w:rsidRPr="00D50D9D">
          <w:rPr>
            <w:rFonts w:ascii="Calibri" w:hAnsi="Calibri"/>
          </w:rPr>
          <w:t xml:space="preserve"> in the yield curve.</w:t>
        </w:r>
      </w:ins>
      <w:ins w:id="2126" w:author="Aleksander Hansen" w:date="2013-02-11T15:34:00Z">
        <w:r w:rsidR="00A52243" w:rsidRPr="00D50D9D">
          <w:rPr>
            <w:rFonts w:ascii="Calibri" w:hAnsi="Calibri"/>
          </w:rPr>
          <w:t xml:space="preserve"> </w:t>
        </w:r>
      </w:ins>
      <w:ins w:id="2127" w:author="Aleksander Hansen" w:date="2013-02-11T15:44:00Z">
        <w:r w:rsidR="00DC17CB" w:rsidRPr="00D50D9D">
          <w:rPr>
            <w:rFonts w:ascii="Calibri" w:hAnsi="Calibri"/>
          </w:rPr>
          <w:t xml:space="preserve">We are however </w:t>
        </w:r>
      </w:ins>
      <w:ins w:id="2128" w:author="Aleksander Hansen" w:date="2013-02-11T15:33:00Z">
        <w:r w:rsidR="00A52243" w:rsidRPr="00D50D9D">
          <w:rPr>
            <w:rFonts w:ascii="Calibri" w:hAnsi="Calibri"/>
          </w:rPr>
          <w:t>still exposed to shifts that are either large in magnitude, non-parallel or both.</w:t>
        </w:r>
      </w:ins>
      <w:ins w:id="2129" w:author="Aleksander Hansen" w:date="2013-02-11T15:41:00Z">
        <w:r w:rsidR="00A52243" w:rsidRPr="00D50D9D">
          <w:rPr>
            <w:rFonts w:ascii="Calibri" w:hAnsi="Calibri"/>
          </w:rPr>
          <w:t xml:space="preserve"> </w:t>
        </w:r>
      </w:ins>
      <w:ins w:id="2130" w:author="Aleksander Hansen" w:date="2013-02-11T15:34:00Z">
        <w:r w:rsidR="00A52243" w:rsidRPr="00D50D9D">
          <w:rPr>
            <w:rFonts w:ascii="Calibri" w:hAnsi="Calibri"/>
          </w:rPr>
          <w:t>Convexity, as a function of the second derivative</w:t>
        </w:r>
      </w:ins>
      <w:ins w:id="2131" w:author="Aleksander Hansen" w:date="2013-02-11T15:45:00Z">
        <w:r w:rsidR="00DC17CB" w:rsidRPr="00D50D9D">
          <w:rPr>
            <w:rFonts w:ascii="Calibri" w:hAnsi="Calibri"/>
          </w:rPr>
          <w:t xml:space="preserve"> (curvature)</w:t>
        </w:r>
      </w:ins>
      <w:ins w:id="2132" w:author="Aleksander Hansen" w:date="2013-02-11T15:34:00Z">
        <w:r w:rsidR="00A52243" w:rsidRPr="00D50D9D">
          <w:rPr>
            <w:rFonts w:ascii="Calibri" w:hAnsi="Calibri"/>
          </w:rPr>
          <w:t xml:space="preserve">, adjusts for some </w:t>
        </w:r>
      </w:ins>
      <w:ins w:id="2133" w:author="Aleksander Hansen" w:date="2013-02-11T15:45:00Z">
        <w:r w:rsidR="00DC17CB" w:rsidRPr="00D50D9D">
          <w:rPr>
            <w:rFonts w:ascii="Calibri" w:hAnsi="Calibri"/>
          </w:rPr>
          <w:t>shortcomings of duration only hed</w:t>
        </w:r>
        <w:r w:rsidR="00DC17CB" w:rsidRPr="00C33630">
          <w:rPr>
            <w:rFonts w:ascii="Calibri" w:hAnsi="Calibri"/>
          </w:rPr>
          <w:t>g</w:t>
        </w:r>
      </w:ins>
      <w:ins w:id="2134" w:author="Aleksander Hansen" w:date="2013-02-11T15:46:00Z">
        <w:r w:rsidR="00DC17CB" w:rsidRPr="00C33630">
          <w:rPr>
            <w:rFonts w:ascii="Calibri" w:hAnsi="Calibri"/>
          </w:rPr>
          <w:t>ing. However,</w:t>
        </w:r>
      </w:ins>
      <w:ins w:id="2135" w:author="Aleksander Hansen" w:date="2013-02-11T15:34:00Z">
        <w:r w:rsidR="00DC17CB" w:rsidRPr="00C33630">
          <w:rPr>
            <w:rFonts w:ascii="Calibri" w:hAnsi="Calibri"/>
          </w:rPr>
          <w:t xml:space="preserve"> </w:t>
        </w:r>
        <w:r w:rsidR="00A52243" w:rsidRPr="00C33630">
          <w:rPr>
            <w:rFonts w:ascii="Calibri" w:hAnsi="Calibri"/>
          </w:rPr>
          <w:t xml:space="preserve">hedging using both duration and </w:t>
        </w:r>
      </w:ins>
      <w:ins w:id="2136" w:author="Aleksander Hansen" w:date="2013-02-11T15:42:00Z">
        <w:r w:rsidR="00DC17CB" w:rsidRPr="00C33630">
          <w:rPr>
            <w:rFonts w:ascii="Calibri" w:hAnsi="Calibri"/>
          </w:rPr>
          <w:t xml:space="preserve">convexity </w:t>
        </w:r>
      </w:ins>
      <w:ins w:id="2137" w:author="Aleksander Hansen" w:date="2013-02-11T15:46:00Z">
        <w:r w:rsidR="00DC17CB" w:rsidRPr="00C33630">
          <w:rPr>
            <w:rFonts w:ascii="Calibri" w:hAnsi="Calibri"/>
          </w:rPr>
          <w:t xml:space="preserve">still implies that </w:t>
        </w:r>
      </w:ins>
      <w:ins w:id="2138" w:author="Aleksander Hansen" w:date="2013-02-11T15:34:00Z">
        <w:r w:rsidR="00DC17CB" w:rsidRPr="00C33630">
          <w:rPr>
            <w:rFonts w:ascii="Calibri" w:hAnsi="Calibri"/>
          </w:rPr>
          <w:t>the yield to maturity remains</w:t>
        </w:r>
        <w:r w:rsidR="00A52243" w:rsidRPr="00C33630">
          <w:rPr>
            <w:rFonts w:ascii="Calibri" w:hAnsi="Calibri"/>
          </w:rPr>
          <w:t xml:space="preserve"> </w:t>
        </w:r>
        <w:r w:rsidR="00A52243" w:rsidRPr="00C33630">
          <w:rPr>
            <w:rFonts w:ascii="Calibri" w:hAnsi="Calibri"/>
            <w:i/>
          </w:rPr>
          <w:t>the</w:t>
        </w:r>
        <w:r w:rsidR="00A52243" w:rsidRPr="00C33630">
          <w:rPr>
            <w:rFonts w:ascii="Calibri" w:hAnsi="Calibri"/>
          </w:rPr>
          <w:t xml:space="preserve"> single factor</w:t>
        </w:r>
        <w:r w:rsidR="00DC17CB" w:rsidRPr="00C33630">
          <w:rPr>
            <w:rFonts w:ascii="Calibri" w:hAnsi="Calibri"/>
          </w:rPr>
          <w:t xml:space="preserve"> in our model.</w:t>
        </w:r>
      </w:ins>
    </w:p>
    <w:p w14:paraId="5F27CF18" w14:textId="3758810E" w:rsidR="00C33630" w:rsidRPr="00D50D9D" w:rsidRDefault="00C33630">
      <w:pPr>
        <w:pStyle w:val="Paragraph"/>
        <w:rPr>
          <w:ins w:id="2139" w:author="Aleksander Hansen" w:date="2013-02-11T13:29:00Z"/>
          <w:rFonts w:ascii="Calibri" w:hAnsi="Calibri"/>
          <w:rPrChange w:id="2140" w:author="Aleksander Hansen" w:date="2013-02-11T15:48:00Z">
            <w:rPr>
              <w:ins w:id="2141" w:author="Aleksander Hansen" w:date="2013-02-11T13:29:00Z"/>
            </w:rPr>
          </w:rPrChange>
        </w:rPr>
        <w:pPrChange w:id="2142" w:author="Aleksander Hansen" w:date="2013-02-11T13:28:00Z">
          <w:pPr/>
        </w:pPrChange>
      </w:pPr>
      <w:ins w:id="2143" w:author="Aleksander Hansen" w:date="2013-02-11T15:54:00Z">
        <w:r>
          <w:rPr>
            <w:rFonts w:ascii="Calibri" w:hAnsi="Calibri"/>
            <w:sz w:val="24"/>
            <w:szCs w:val="24"/>
          </w:rPr>
          <w:t xml:space="preserve">Duration typically comes in three forms: </w:t>
        </w:r>
      </w:ins>
      <w:ins w:id="2144" w:author="Aleksander Hansen" w:date="2013-02-11T15:55:00Z">
        <w:r>
          <w:rPr>
            <w:rFonts w:ascii="Calibri" w:hAnsi="Calibri"/>
            <w:sz w:val="24"/>
            <w:szCs w:val="24"/>
          </w:rPr>
          <w:t>Macaulay</w:t>
        </w:r>
      </w:ins>
      <w:ins w:id="2145" w:author="Aleksander Hansen" w:date="2013-02-11T15:54:00Z">
        <w:r>
          <w:rPr>
            <w:rFonts w:ascii="Calibri" w:hAnsi="Calibri"/>
            <w:sz w:val="24"/>
            <w:szCs w:val="24"/>
          </w:rPr>
          <w:t xml:space="preserve"> Duration, Effective Duration and Dollar </w:t>
        </w:r>
      </w:ins>
      <w:ins w:id="2146" w:author="Aleksander Hansen" w:date="2013-02-11T15:55:00Z">
        <w:r>
          <w:rPr>
            <w:rFonts w:ascii="Calibri" w:hAnsi="Calibri"/>
            <w:sz w:val="24"/>
            <w:szCs w:val="24"/>
          </w:rPr>
          <w:t xml:space="preserve">Duration. </w:t>
        </w:r>
        <w:r w:rsidRPr="00E0184C">
          <w:rPr>
            <w:rFonts w:ascii="Calibri" w:hAnsi="Calibri"/>
            <w:sz w:val="24"/>
            <w:szCs w:val="24"/>
          </w:rPr>
          <w:t>Changes in a bond’s price can be calculated given duration, convexity</w:t>
        </w:r>
        <w:r w:rsidRPr="00D50D9D">
          <w:rPr>
            <w:rFonts w:ascii="Calibri" w:hAnsi="Calibri"/>
            <w:sz w:val="24"/>
            <w:szCs w:val="24"/>
          </w:rPr>
          <w:t xml:space="preserve"> and a change in interest rates using the following formula</w:t>
        </w:r>
        <w:r>
          <w:rPr>
            <w:rFonts w:ascii="Calibri" w:hAnsi="Calibri"/>
            <w:sz w:val="24"/>
            <w:szCs w:val="24"/>
          </w:rPr>
          <w:t xml:space="preserve"> </w:t>
        </w:r>
        <m:oMath>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B</m:t>
              </m:r>
            </m:den>
          </m:f>
          <m:r>
            <w:rPr>
              <w:rFonts w:ascii="Cambria Math" w:hAnsi="Cambria Math"/>
              <w:sz w:val="24"/>
              <w:szCs w:val="24"/>
            </w:rPr>
            <m:t>=-D∆y+</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 (∆y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oMath>
        <w:r>
          <w:rPr>
            <w:rFonts w:ascii="Calibri" w:hAnsi="Calibri"/>
            <w:sz w:val="24"/>
            <w:szCs w:val="24"/>
          </w:rPr>
          <w:t>.</w:t>
        </w:r>
        <w:r w:rsidRPr="00D50D9D">
          <w:rPr>
            <w:rFonts w:ascii="Calibri" w:hAnsi="Calibri"/>
            <w:sz w:val="24"/>
            <w:szCs w:val="24"/>
          </w:rPr>
          <w:t xml:space="preserve"> </w:t>
        </w:r>
      </w:ins>
    </w:p>
    <w:p w14:paraId="3C76C9C0" w14:textId="595BC030" w:rsidR="00ED7E7D" w:rsidRPr="006E6439" w:rsidRDefault="00ED7E7D">
      <w:pPr>
        <w:pStyle w:val="Paragraph"/>
        <w:rPr>
          <w:ins w:id="2147" w:author="Aleksander Hansen" w:date="2013-02-11T13:28:00Z"/>
          <w:rFonts w:ascii="Calibri" w:hAnsi="Calibri"/>
        </w:rPr>
        <w:pPrChange w:id="2148" w:author="Aleksander Hansen" w:date="2013-02-11T15:55:00Z">
          <w:pPr/>
        </w:pPrChange>
      </w:pPr>
      <w:ins w:id="2149" w:author="Aleksander Hansen" w:date="2013-02-11T13:29:00Z">
        <w:r w:rsidRPr="00D50D9D">
          <w:rPr>
            <w:rFonts w:ascii="Calibri" w:hAnsi="Calibri"/>
            <w:sz w:val="24"/>
            <w:szCs w:val="24"/>
            <w:rPrChange w:id="2150" w:author="Aleksander Hansen" w:date="2013-02-11T15:48:00Z">
              <w:rPr/>
            </w:rPrChange>
          </w:rPr>
          <w:t xml:space="preserve">The main theories of the term structure of interest rates are the </w:t>
        </w:r>
      </w:ins>
      <w:ins w:id="2151" w:author="Aleksander Hansen" w:date="2013-02-11T13:30:00Z">
        <w:r w:rsidRPr="00D50D9D">
          <w:rPr>
            <w:rFonts w:ascii="Calibri" w:hAnsi="Calibri"/>
            <w:i/>
            <w:sz w:val="24"/>
            <w:szCs w:val="24"/>
            <w:rPrChange w:id="2152" w:author="Aleksander Hansen" w:date="2013-02-11T15:48:00Z">
              <w:rPr>
                <w:i/>
              </w:rPr>
            </w:rPrChange>
          </w:rPr>
          <w:t xml:space="preserve">expectations theory, </w:t>
        </w:r>
        <w:r w:rsidRPr="00D50D9D">
          <w:rPr>
            <w:rFonts w:ascii="Calibri" w:hAnsi="Calibri"/>
            <w:sz w:val="24"/>
            <w:szCs w:val="24"/>
            <w:rPrChange w:id="2153" w:author="Aleksander Hansen" w:date="2013-02-11T15:48:00Z">
              <w:rPr/>
            </w:rPrChange>
          </w:rPr>
          <w:t xml:space="preserve">the </w:t>
        </w:r>
      </w:ins>
      <w:ins w:id="2154" w:author="Aleksander Hansen" w:date="2013-02-11T13:29:00Z">
        <w:r w:rsidRPr="00D50D9D">
          <w:rPr>
            <w:rFonts w:ascii="Calibri" w:hAnsi="Calibri"/>
            <w:i/>
            <w:sz w:val="24"/>
            <w:szCs w:val="24"/>
            <w:rPrChange w:id="2155" w:author="Aleksander Hansen" w:date="2013-02-11T15:48:00Z">
              <w:rPr>
                <w:i/>
              </w:rPr>
            </w:rPrChange>
          </w:rPr>
          <w:t>market segmentation</w:t>
        </w:r>
      </w:ins>
      <w:ins w:id="2156" w:author="Aleksander Hansen" w:date="2013-02-11T13:30:00Z">
        <w:r w:rsidRPr="00D50D9D">
          <w:rPr>
            <w:rFonts w:ascii="Calibri" w:hAnsi="Calibri"/>
            <w:i/>
            <w:sz w:val="24"/>
            <w:szCs w:val="24"/>
            <w:rPrChange w:id="2157" w:author="Aleksander Hansen" w:date="2013-02-11T15:48:00Z">
              <w:rPr>
                <w:i/>
              </w:rPr>
            </w:rPrChange>
          </w:rPr>
          <w:t xml:space="preserve"> theory</w:t>
        </w:r>
        <w:r w:rsidRPr="00D50D9D">
          <w:rPr>
            <w:rFonts w:ascii="Calibri" w:hAnsi="Calibri"/>
            <w:sz w:val="24"/>
            <w:szCs w:val="24"/>
            <w:rPrChange w:id="2158" w:author="Aleksander Hansen" w:date="2013-02-11T15:48:00Z">
              <w:rPr/>
            </w:rPrChange>
          </w:rPr>
          <w:t xml:space="preserve">, and the </w:t>
        </w:r>
        <w:r w:rsidRPr="00D50D9D">
          <w:rPr>
            <w:rFonts w:ascii="Calibri" w:hAnsi="Calibri"/>
            <w:i/>
            <w:sz w:val="24"/>
            <w:szCs w:val="24"/>
            <w:rPrChange w:id="2159" w:author="Aleksander Hansen" w:date="2013-02-11T15:48:00Z">
              <w:rPr/>
            </w:rPrChange>
          </w:rPr>
          <w:t>liquidity preference theory</w:t>
        </w:r>
      </w:ins>
      <w:ins w:id="2160" w:author="Aleksander Hansen" w:date="2013-02-11T13:31:00Z">
        <w:r w:rsidR="00415B12" w:rsidRPr="00D50D9D">
          <w:rPr>
            <w:rFonts w:ascii="Calibri" w:hAnsi="Calibri"/>
            <w:sz w:val="24"/>
            <w:szCs w:val="24"/>
            <w:rPrChange w:id="2161" w:author="Aleksander Hansen" w:date="2013-02-11T15:48:00Z">
              <w:rPr/>
            </w:rPrChange>
          </w:rPr>
          <w:t xml:space="preserve"> of which the latter is described as, </w:t>
        </w:r>
      </w:ins>
      <w:ins w:id="2162" w:author="Aleksander Hansen" w:date="2013-02-11T13:33:00Z">
        <w:r w:rsidR="00415B12" w:rsidRPr="00D50D9D">
          <w:rPr>
            <w:rFonts w:ascii="Calibri" w:hAnsi="Calibri"/>
            <w:sz w:val="24"/>
            <w:szCs w:val="24"/>
            <w:rPrChange w:id="2163" w:author="Aleksander Hansen" w:date="2013-02-11T15:48:00Z">
              <w:rPr/>
            </w:rPrChange>
          </w:rPr>
          <w:t>“the most appealing.”</w:t>
        </w:r>
      </w:ins>
      <w:ins w:id="2164" w:author="Aleksander Hansen" w:date="2013-02-11T13:30:00Z">
        <w:r w:rsidRPr="00D50D9D">
          <w:rPr>
            <w:rFonts w:ascii="Calibri" w:hAnsi="Calibri"/>
            <w:sz w:val="24"/>
            <w:szCs w:val="24"/>
            <w:rPrChange w:id="2165" w:author="Aleksander Hansen" w:date="2013-02-11T15:48:00Z">
              <w:rPr/>
            </w:rPrChange>
          </w:rPr>
          <w:t xml:space="preserve"> </w:t>
        </w:r>
      </w:ins>
      <w:ins w:id="2166" w:author="Aleksander Hansen" w:date="2013-02-11T13:28:00Z">
        <w:r>
          <w:rPr>
            <w:rFonts w:ascii="Calibri" w:hAnsi="Calibri"/>
          </w:rPr>
          <w:br w:type="page"/>
        </w:r>
      </w:ins>
    </w:p>
    <w:p w14:paraId="41F2AFB4" w14:textId="77777777" w:rsidR="00007DCE" w:rsidRDefault="00007DCE">
      <w:pPr>
        <w:rPr>
          <w:rFonts w:ascii="Calibri" w:hAnsi="Calibri"/>
        </w:rPr>
      </w:pPr>
    </w:p>
    <w:p w14:paraId="3426A3FE" w14:textId="341EAE45" w:rsidR="00007DCE" w:rsidRPr="008568A7" w:rsidRDefault="00E47E2D" w:rsidP="00007DCE">
      <w:pPr>
        <w:pStyle w:val="Heading2"/>
      </w:pPr>
      <w:bookmarkStart w:id="2167" w:name="_Toc222561276"/>
      <w:r>
        <w:t>4</w:t>
      </w:r>
      <w:r w:rsidR="00007DCE" w:rsidRPr="008568A7">
        <w:t xml:space="preserve"> </w:t>
      </w:r>
      <w:r w:rsidR="00007DCE">
        <w:t>Questions &amp; A</w:t>
      </w:r>
      <w:r w:rsidR="00007DCE" w:rsidRPr="008568A7">
        <w:t>nswers</w:t>
      </w:r>
      <w:bookmarkEnd w:id="2167"/>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2168" w:name="_Toc222561277"/>
      <w:r w:rsidRPr="008568A7">
        <w:t>Questions</w:t>
      </w:r>
      <w:bookmarkEnd w:id="2168"/>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R(k),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 in the future will hedge by receiving the fixed interest rate, R(k),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2169" w:name="_Toc222561278"/>
      <w:r>
        <w:t>Answers</w:t>
      </w:r>
      <w:bookmarkEnd w:id="2169"/>
      <w:r w:rsidRPr="008568A7">
        <w:t xml:space="preserve">  </w:t>
      </w:r>
    </w:p>
    <w:p w14:paraId="114C8C34" w14:textId="77777777" w:rsidR="00007DCE" w:rsidRPr="008568A7" w:rsidRDefault="00007DCE" w:rsidP="00007DCE">
      <w:pPr>
        <w:rPr>
          <w:rFonts w:ascii="Calibri" w:hAnsi="Calibri"/>
        </w:rPr>
      </w:pPr>
    </w:p>
    <w:p w14:paraId="45603510" w14:textId="05ACC887"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t>A 5.0% semiannual coupon rate is the solution that prices that bond exactly at par, given this theoretical spot rate curve.</w:t>
      </w:r>
      <w:r w:rsidR="006405F3" w:rsidRPr="00B20A0D">
        <w:rPr>
          <w:rFonts w:ascii="Calibri" w:hAnsi="Calibri"/>
          <w:sz w:val="24"/>
          <w:szCs w:val="24"/>
          <w:lang w:bidi="ar-SA"/>
        </w:rPr>
        <w:br/>
        <w:t xml:space="preserve">The continuous par yield is therefore = 2*LN(1+5%/2)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 in the future will hedge by receiving the fixed interest rate, R(k),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2170" w:name="_Toc222561279"/>
      <w:r w:rsidRPr="008568A7">
        <w:rPr>
          <w:rFonts w:ascii="Calibri" w:hAnsi="Calibri"/>
        </w:rPr>
        <w:lastRenderedPageBreak/>
        <w:t>Hull, Chapter 5: Determination of Forward and Futures Prices</w:t>
      </w:r>
      <w:bookmarkEnd w:id="1989"/>
      <w:bookmarkEnd w:id="2170"/>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A15689" w:rsidRPr="005368C2" w:rsidRDefault="00A15689" w:rsidP="00057AC3">
                            <w:pPr>
                              <w:rPr>
                                <w:b/>
                              </w:rPr>
                            </w:pPr>
                            <w:r w:rsidRPr="005368C2">
                              <w:rPr>
                                <w:b/>
                              </w:rPr>
                              <w:t>Learning Outcomes:</w:t>
                            </w:r>
                          </w:p>
                          <w:p w14:paraId="02FAAF0D" w14:textId="77777777" w:rsidR="00A15689" w:rsidRPr="005368C2" w:rsidRDefault="00A15689" w:rsidP="00057AC3"/>
                          <w:p w14:paraId="661A3AFF" w14:textId="77777777" w:rsidR="00A15689" w:rsidRDefault="00A15689" w:rsidP="00057AC3">
                            <w:r w:rsidRPr="00057AC3">
                              <w:rPr>
                                <w:b/>
                              </w:rPr>
                              <w:t>Differentiate</w:t>
                            </w:r>
                            <w:r w:rsidRPr="005368C2">
                              <w:t xml:space="preserve"> between investment and consumption assets. </w:t>
                            </w:r>
                          </w:p>
                          <w:p w14:paraId="1756281A" w14:textId="77777777" w:rsidR="00A15689" w:rsidRPr="00057AC3" w:rsidRDefault="00A15689" w:rsidP="00057AC3">
                            <w:pPr>
                              <w:rPr>
                                <w:sz w:val="16"/>
                                <w:szCs w:val="16"/>
                              </w:rPr>
                            </w:pPr>
                          </w:p>
                          <w:p w14:paraId="5F4D214B" w14:textId="77777777" w:rsidR="00A15689" w:rsidRDefault="00A15689"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A15689" w:rsidRPr="00057AC3" w:rsidRDefault="00A15689" w:rsidP="00057AC3">
                            <w:pPr>
                              <w:rPr>
                                <w:sz w:val="16"/>
                                <w:szCs w:val="16"/>
                              </w:rPr>
                            </w:pPr>
                          </w:p>
                          <w:p w14:paraId="6E25B39F" w14:textId="77777777" w:rsidR="00A15689" w:rsidRDefault="00A15689"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A15689" w:rsidRPr="00057AC3" w:rsidRDefault="00A15689" w:rsidP="00057AC3">
                            <w:pPr>
                              <w:rPr>
                                <w:sz w:val="16"/>
                                <w:szCs w:val="16"/>
                              </w:rPr>
                            </w:pPr>
                          </w:p>
                          <w:p w14:paraId="4B2F584A" w14:textId="77777777" w:rsidR="00A15689" w:rsidRDefault="00A15689"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A15689" w:rsidRPr="00057AC3" w:rsidRDefault="00A15689" w:rsidP="00057AC3">
                            <w:pPr>
                              <w:rPr>
                                <w:sz w:val="16"/>
                                <w:szCs w:val="16"/>
                              </w:rPr>
                            </w:pPr>
                          </w:p>
                          <w:p w14:paraId="256529F5" w14:textId="77777777" w:rsidR="00A15689" w:rsidRDefault="00A15689" w:rsidP="00057AC3">
                            <w:r w:rsidRPr="00057AC3">
                              <w:rPr>
                                <w:b/>
                              </w:rPr>
                              <w:t>Describe</w:t>
                            </w:r>
                            <w:r w:rsidRPr="005368C2">
                              <w:t xml:space="preserve"> an arbitrage argument in support of these prices. </w:t>
                            </w:r>
                          </w:p>
                          <w:p w14:paraId="350765A9" w14:textId="77777777" w:rsidR="00A15689" w:rsidRPr="00057AC3" w:rsidRDefault="00A15689" w:rsidP="00057AC3">
                            <w:pPr>
                              <w:rPr>
                                <w:sz w:val="16"/>
                                <w:szCs w:val="16"/>
                              </w:rPr>
                            </w:pPr>
                          </w:p>
                          <w:p w14:paraId="77D3CD12" w14:textId="77777777" w:rsidR="00A15689" w:rsidRDefault="00A15689" w:rsidP="00057AC3">
                            <w:r w:rsidRPr="00057AC3">
                              <w:rPr>
                                <w:b/>
                              </w:rPr>
                              <w:t>Explain</w:t>
                            </w:r>
                            <w:r w:rsidRPr="005368C2">
                              <w:t xml:space="preserve"> the relationship between forward and </w:t>
                            </w:r>
                            <w:r>
                              <w:t>F</w:t>
                            </w:r>
                            <w:r w:rsidRPr="005368C2">
                              <w:t xml:space="preserve">utures prices. </w:t>
                            </w:r>
                          </w:p>
                          <w:p w14:paraId="136F3316" w14:textId="77777777" w:rsidR="00A15689" w:rsidRPr="00057AC3" w:rsidRDefault="00A15689" w:rsidP="00057AC3">
                            <w:pPr>
                              <w:rPr>
                                <w:sz w:val="16"/>
                                <w:szCs w:val="16"/>
                              </w:rPr>
                            </w:pPr>
                          </w:p>
                          <w:p w14:paraId="2C079D19" w14:textId="77777777" w:rsidR="00A15689" w:rsidRDefault="00A15689" w:rsidP="00057AC3">
                            <w:r w:rsidRPr="00057AC3">
                              <w:rPr>
                                <w:b/>
                              </w:rPr>
                              <w:t>Calculate</w:t>
                            </w:r>
                            <w:r w:rsidRPr="005368C2">
                              <w:t xml:space="preserve"> the value of the cash flows from a forward rate agreement (FRA).</w:t>
                            </w:r>
                          </w:p>
                          <w:p w14:paraId="3B229436" w14:textId="77777777" w:rsidR="00A15689" w:rsidRPr="00057AC3" w:rsidRDefault="00A15689" w:rsidP="00057AC3">
                            <w:pPr>
                              <w:rPr>
                                <w:sz w:val="16"/>
                                <w:szCs w:val="16"/>
                              </w:rPr>
                            </w:pPr>
                          </w:p>
                          <w:p w14:paraId="389CA413" w14:textId="77777777" w:rsidR="00A15689" w:rsidRDefault="00A15689" w:rsidP="00057AC3">
                            <w:r w:rsidRPr="00057AC3">
                              <w:rPr>
                                <w:b/>
                              </w:rPr>
                              <w:t>Define</w:t>
                            </w:r>
                            <w:r w:rsidRPr="005368C2">
                              <w:t xml:space="preserve"> income, storage costs, and convenience yield. </w:t>
                            </w:r>
                          </w:p>
                          <w:p w14:paraId="6C4F392D" w14:textId="77777777" w:rsidR="00A15689" w:rsidRPr="00057AC3" w:rsidRDefault="00A15689" w:rsidP="00057AC3">
                            <w:pPr>
                              <w:rPr>
                                <w:sz w:val="16"/>
                                <w:szCs w:val="16"/>
                              </w:rPr>
                            </w:pPr>
                          </w:p>
                          <w:p w14:paraId="3651701B" w14:textId="77777777" w:rsidR="00A15689" w:rsidRDefault="00A15689"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A15689" w:rsidRPr="00057AC3" w:rsidRDefault="00A15689" w:rsidP="00057AC3">
                            <w:pPr>
                              <w:rPr>
                                <w:sz w:val="16"/>
                                <w:szCs w:val="16"/>
                              </w:rPr>
                            </w:pPr>
                          </w:p>
                          <w:p w14:paraId="44A6387B" w14:textId="77777777" w:rsidR="00A15689" w:rsidRDefault="00A15689"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A15689" w:rsidRPr="00057AC3" w:rsidRDefault="00A15689" w:rsidP="00057AC3">
                            <w:pPr>
                              <w:rPr>
                                <w:sz w:val="16"/>
                                <w:szCs w:val="16"/>
                              </w:rPr>
                            </w:pPr>
                          </w:p>
                          <w:p w14:paraId="00D6FD0B" w14:textId="77777777" w:rsidR="00A15689" w:rsidRDefault="00A15689"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A15689" w:rsidRPr="00057AC3" w:rsidRDefault="00A15689" w:rsidP="00057AC3">
                            <w:pPr>
                              <w:rPr>
                                <w:sz w:val="16"/>
                                <w:szCs w:val="16"/>
                              </w:rPr>
                            </w:pPr>
                          </w:p>
                          <w:p w14:paraId="36969CD2" w14:textId="77777777" w:rsidR="00A15689" w:rsidRDefault="00A15689"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A15689" w:rsidRPr="00057AC3" w:rsidRDefault="00A15689" w:rsidP="00057AC3">
                            <w:pPr>
                              <w:rPr>
                                <w:sz w:val="16"/>
                                <w:szCs w:val="16"/>
                              </w:rPr>
                            </w:pPr>
                          </w:p>
                          <w:p w14:paraId="7BDE9688" w14:textId="77777777" w:rsidR="00A15689" w:rsidRDefault="00A15689"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A15689" w:rsidRPr="005368C2" w:rsidRDefault="00A15689" w:rsidP="00057AC3">
                            <w:pPr>
                              <w:rPr>
                                <w:sz w:val="16"/>
                                <w:szCs w:val="16"/>
                              </w:rPr>
                            </w:pPr>
                          </w:p>
                          <w:p w14:paraId="6CB04408" w14:textId="77777777" w:rsidR="00A15689" w:rsidRPr="005368C2" w:rsidRDefault="00A15689"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A15689" w:rsidRPr="005368C2" w:rsidRDefault="00A15689" w:rsidP="00057AC3">
                      <w:pPr>
                        <w:rPr>
                          <w:b/>
                        </w:rPr>
                      </w:pPr>
                      <w:r w:rsidRPr="005368C2">
                        <w:rPr>
                          <w:b/>
                        </w:rPr>
                        <w:t>Learning Outcomes:</w:t>
                      </w:r>
                    </w:p>
                    <w:p w14:paraId="02FAAF0D" w14:textId="77777777" w:rsidR="00A15689" w:rsidRPr="005368C2" w:rsidRDefault="00A15689" w:rsidP="00057AC3"/>
                    <w:p w14:paraId="661A3AFF" w14:textId="77777777" w:rsidR="00A15689" w:rsidRDefault="00A15689" w:rsidP="00057AC3">
                      <w:r w:rsidRPr="00057AC3">
                        <w:rPr>
                          <w:b/>
                        </w:rPr>
                        <w:t>Differentiate</w:t>
                      </w:r>
                      <w:r w:rsidRPr="005368C2">
                        <w:t xml:space="preserve"> between investment and consumption assets. </w:t>
                      </w:r>
                    </w:p>
                    <w:p w14:paraId="1756281A" w14:textId="77777777" w:rsidR="00A15689" w:rsidRPr="00057AC3" w:rsidRDefault="00A15689" w:rsidP="00057AC3">
                      <w:pPr>
                        <w:rPr>
                          <w:sz w:val="16"/>
                          <w:szCs w:val="16"/>
                        </w:rPr>
                      </w:pPr>
                    </w:p>
                    <w:p w14:paraId="5F4D214B" w14:textId="77777777" w:rsidR="00A15689" w:rsidRDefault="00A15689"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A15689" w:rsidRPr="00057AC3" w:rsidRDefault="00A15689" w:rsidP="00057AC3">
                      <w:pPr>
                        <w:rPr>
                          <w:sz w:val="16"/>
                          <w:szCs w:val="16"/>
                        </w:rPr>
                      </w:pPr>
                    </w:p>
                    <w:p w14:paraId="6E25B39F" w14:textId="77777777" w:rsidR="00A15689" w:rsidRDefault="00A15689"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A15689" w:rsidRPr="00057AC3" w:rsidRDefault="00A15689" w:rsidP="00057AC3">
                      <w:pPr>
                        <w:rPr>
                          <w:sz w:val="16"/>
                          <w:szCs w:val="16"/>
                        </w:rPr>
                      </w:pPr>
                    </w:p>
                    <w:p w14:paraId="4B2F584A" w14:textId="77777777" w:rsidR="00A15689" w:rsidRDefault="00A15689"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A15689" w:rsidRPr="00057AC3" w:rsidRDefault="00A15689" w:rsidP="00057AC3">
                      <w:pPr>
                        <w:rPr>
                          <w:sz w:val="16"/>
                          <w:szCs w:val="16"/>
                        </w:rPr>
                      </w:pPr>
                    </w:p>
                    <w:p w14:paraId="256529F5" w14:textId="77777777" w:rsidR="00A15689" w:rsidRDefault="00A15689" w:rsidP="00057AC3">
                      <w:r w:rsidRPr="00057AC3">
                        <w:rPr>
                          <w:b/>
                        </w:rPr>
                        <w:t>Describe</w:t>
                      </w:r>
                      <w:r w:rsidRPr="005368C2">
                        <w:t xml:space="preserve"> an arbitrage argument in support of these prices. </w:t>
                      </w:r>
                    </w:p>
                    <w:p w14:paraId="350765A9" w14:textId="77777777" w:rsidR="00A15689" w:rsidRPr="00057AC3" w:rsidRDefault="00A15689" w:rsidP="00057AC3">
                      <w:pPr>
                        <w:rPr>
                          <w:sz w:val="16"/>
                          <w:szCs w:val="16"/>
                        </w:rPr>
                      </w:pPr>
                    </w:p>
                    <w:p w14:paraId="77D3CD12" w14:textId="77777777" w:rsidR="00A15689" w:rsidRDefault="00A15689" w:rsidP="00057AC3">
                      <w:r w:rsidRPr="00057AC3">
                        <w:rPr>
                          <w:b/>
                        </w:rPr>
                        <w:t>Explain</w:t>
                      </w:r>
                      <w:r w:rsidRPr="005368C2">
                        <w:t xml:space="preserve"> the relationship between forward and </w:t>
                      </w:r>
                      <w:r>
                        <w:t>F</w:t>
                      </w:r>
                      <w:r w:rsidRPr="005368C2">
                        <w:t xml:space="preserve">utures prices. </w:t>
                      </w:r>
                    </w:p>
                    <w:p w14:paraId="136F3316" w14:textId="77777777" w:rsidR="00A15689" w:rsidRPr="00057AC3" w:rsidRDefault="00A15689" w:rsidP="00057AC3">
                      <w:pPr>
                        <w:rPr>
                          <w:sz w:val="16"/>
                          <w:szCs w:val="16"/>
                        </w:rPr>
                      </w:pPr>
                    </w:p>
                    <w:p w14:paraId="2C079D19" w14:textId="77777777" w:rsidR="00A15689" w:rsidRDefault="00A15689" w:rsidP="00057AC3">
                      <w:r w:rsidRPr="00057AC3">
                        <w:rPr>
                          <w:b/>
                        </w:rPr>
                        <w:t>Calculate</w:t>
                      </w:r>
                      <w:r w:rsidRPr="005368C2">
                        <w:t xml:space="preserve"> the value of the cash flows from a forward rate agreement (FRA).</w:t>
                      </w:r>
                    </w:p>
                    <w:p w14:paraId="3B229436" w14:textId="77777777" w:rsidR="00A15689" w:rsidRPr="00057AC3" w:rsidRDefault="00A15689" w:rsidP="00057AC3">
                      <w:pPr>
                        <w:rPr>
                          <w:sz w:val="16"/>
                          <w:szCs w:val="16"/>
                        </w:rPr>
                      </w:pPr>
                    </w:p>
                    <w:p w14:paraId="389CA413" w14:textId="77777777" w:rsidR="00A15689" w:rsidRDefault="00A15689" w:rsidP="00057AC3">
                      <w:r w:rsidRPr="00057AC3">
                        <w:rPr>
                          <w:b/>
                        </w:rPr>
                        <w:t>Define</w:t>
                      </w:r>
                      <w:r w:rsidRPr="005368C2">
                        <w:t xml:space="preserve"> income, storage costs, and convenience yield. </w:t>
                      </w:r>
                    </w:p>
                    <w:p w14:paraId="6C4F392D" w14:textId="77777777" w:rsidR="00A15689" w:rsidRPr="00057AC3" w:rsidRDefault="00A15689" w:rsidP="00057AC3">
                      <w:pPr>
                        <w:rPr>
                          <w:sz w:val="16"/>
                          <w:szCs w:val="16"/>
                        </w:rPr>
                      </w:pPr>
                    </w:p>
                    <w:p w14:paraId="3651701B" w14:textId="77777777" w:rsidR="00A15689" w:rsidRDefault="00A15689"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A15689" w:rsidRPr="00057AC3" w:rsidRDefault="00A15689" w:rsidP="00057AC3">
                      <w:pPr>
                        <w:rPr>
                          <w:sz w:val="16"/>
                          <w:szCs w:val="16"/>
                        </w:rPr>
                      </w:pPr>
                    </w:p>
                    <w:p w14:paraId="44A6387B" w14:textId="77777777" w:rsidR="00A15689" w:rsidRDefault="00A15689"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A15689" w:rsidRPr="00057AC3" w:rsidRDefault="00A15689" w:rsidP="00057AC3">
                      <w:pPr>
                        <w:rPr>
                          <w:sz w:val="16"/>
                          <w:szCs w:val="16"/>
                        </w:rPr>
                      </w:pPr>
                    </w:p>
                    <w:p w14:paraId="00D6FD0B" w14:textId="77777777" w:rsidR="00A15689" w:rsidRDefault="00A15689"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A15689" w:rsidRPr="00057AC3" w:rsidRDefault="00A15689" w:rsidP="00057AC3">
                      <w:pPr>
                        <w:rPr>
                          <w:sz w:val="16"/>
                          <w:szCs w:val="16"/>
                        </w:rPr>
                      </w:pPr>
                    </w:p>
                    <w:p w14:paraId="36969CD2" w14:textId="77777777" w:rsidR="00A15689" w:rsidRDefault="00A15689"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A15689" w:rsidRPr="00057AC3" w:rsidRDefault="00A15689" w:rsidP="00057AC3">
                      <w:pPr>
                        <w:rPr>
                          <w:sz w:val="16"/>
                          <w:szCs w:val="16"/>
                        </w:rPr>
                      </w:pPr>
                    </w:p>
                    <w:p w14:paraId="7BDE9688" w14:textId="77777777" w:rsidR="00A15689" w:rsidRDefault="00A15689"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A15689" w:rsidRPr="005368C2" w:rsidRDefault="00A15689" w:rsidP="00057AC3">
                      <w:pPr>
                        <w:rPr>
                          <w:sz w:val="16"/>
                          <w:szCs w:val="16"/>
                        </w:rPr>
                      </w:pPr>
                    </w:p>
                    <w:p w14:paraId="6CB04408" w14:textId="77777777" w:rsidR="00A15689" w:rsidRPr="005368C2" w:rsidRDefault="00A15689"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2171" w:name="_Toc222561280"/>
      <w:r w:rsidRPr="008568A7">
        <w:lastRenderedPageBreak/>
        <w:t>Differentiate between investment and consumption assets</w:t>
      </w:r>
      <w:bookmarkEnd w:id="2171"/>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2172" w:author="Aleksander Hansen" w:date="2013-02-09T12:53:00Z">
        <w:r w:rsidR="00821F16">
          <w:rPr>
            <w:rFonts w:ascii="Calibri" w:hAnsi="Calibri"/>
          </w:rPr>
          <w:t xml:space="preserve">a </w:t>
        </w:r>
      </w:ins>
      <w:r w:rsidRPr="008568A7">
        <w:rPr>
          <w:rFonts w:ascii="Calibri" w:hAnsi="Calibri"/>
        </w:rPr>
        <w:t>significant number</w:t>
      </w:r>
      <w:del w:id="2173"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2174" w:author="Aleksander Hansen" w:date="2013-02-09T12:54:00Z">
        <w:r w:rsidR="00821F16">
          <w:rPr>
            <w:rFonts w:ascii="Calibri" w:hAnsi="Calibri"/>
          </w:rPr>
          <w:t xml:space="preserve"> that</w:t>
        </w:r>
      </w:ins>
      <w:del w:id="2175"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2176"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2177" w:author="Aleksander Hansen" w:date="2013-02-09T12:54:00Z">
        <w:r w:rsidR="00821F16">
          <w:rPr>
            <w:rFonts w:ascii="Calibri" w:hAnsi="Calibri"/>
          </w:rPr>
          <w:t xml:space="preserve"> and silver, </w:t>
        </w:r>
      </w:ins>
      <w:del w:id="2178"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2179" w:author="Aleksander Hansen" w:date="2013-02-09T12:55:00Z">
        <w:r w:rsidR="00821F16">
          <w:rPr>
            <w:rFonts w:ascii="Calibri" w:hAnsi="Calibri"/>
          </w:rPr>
          <w:t xml:space="preserve"> as well as a store of value</w:t>
        </w:r>
      </w:ins>
      <w:del w:id="2180"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2181" w:author="Aleksander Hansen" w:date="2013-02-09T12:55:00Z">
        <w:r w:rsidR="00821F16">
          <w:rPr>
            <w:rFonts w:ascii="Calibri" w:hAnsi="Calibri"/>
          </w:rPr>
          <w:t>commodities that are both</w:t>
        </w:r>
      </w:ins>
      <w:del w:id="2182" w:author="Aleksander Hansen" w:date="2013-02-09T12:55:00Z">
        <w:r w:rsidRPr="008568A7" w:rsidDel="00821F16">
          <w:rPr>
            <w:rFonts w:ascii="Calibri" w:hAnsi="Calibri"/>
          </w:rPr>
          <w:delText>both</w:delText>
        </w:r>
      </w:del>
      <w:ins w:id="2183" w:author="Aleksander Hansen" w:date="2013-02-09T12:54:00Z">
        <w:r w:rsidR="00821F16">
          <w:rPr>
            <w:rFonts w:ascii="Calibri" w:hAnsi="Calibri"/>
          </w:rPr>
          <w:t xml:space="preserve"> investment </w:t>
        </w:r>
      </w:ins>
      <w:ins w:id="2184" w:author="Aleksander Hansen" w:date="2013-02-09T12:55:00Z">
        <w:r w:rsidR="00821F16">
          <w:rPr>
            <w:rFonts w:ascii="Calibri" w:hAnsi="Calibri"/>
          </w:rPr>
          <w:t>AND</w:t>
        </w:r>
      </w:ins>
      <w:ins w:id="2185" w:author="Aleksander Hansen" w:date="2013-02-09T12:54:00Z">
        <w:r w:rsidR="00821F16">
          <w:rPr>
            <w:rFonts w:ascii="Calibri" w:hAnsi="Calibri"/>
          </w:rPr>
          <w:t xml:space="preserve"> consumption assets</w:t>
        </w:r>
      </w:ins>
      <w:r w:rsidRPr="008568A7">
        <w:rPr>
          <w:rFonts w:ascii="Calibri" w:hAnsi="Calibri"/>
        </w:rPr>
        <w:t>.</w:t>
      </w:r>
      <w:ins w:id="2186" w:author="Aleksander Hansen" w:date="2013-02-09T12:55:00Z">
        <w:r w:rsidR="00821F16">
          <w:rPr>
            <w:rFonts w:ascii="Calibri" w:hAnsi="Calibri"/>
          </w:rPr>
          <w:t xml:space="preserve"> </w:t>
        </w:r>
      </w:ins>
      <w:ins w:id="2187"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9EE233B" w:rsidR="005F2397" w:rsidRPr="008568A7" w:rsidRDefault="005F2397" w:rsidP="005F2397">
            <w:pPr>
              <w:rPr>
                <w:rFonts w:ascii="Calibri" w:hAnsi="Calibri"/>
              </w:rPr>
            </w:pPr>
            <w:r w:rsidRPr="008568A7">
              <w:rPr>
                <w:rFonts w:ascii="Calibri" w:hAnsi="Calibri"/>
              </w:rPr>
              <w:t xml:space="preserve">[Theory] No-arbitrage implies </w:t>
            </w:r>
            <w:ins w:id="2188" w:author="Aleksander Hansen" w:date="2013-02-09T12:57:00Z">
              <w:r w:rsidR="00CB4290">
                <w:rPr>
                  <w:rFonts w:ascii="Calibri" w:hAnsi="Calibri"/>
                </w:rPr>
                <w:t xml:space="preserve">that the </w:t>
              </w:r>
            </w:ins>
            <w:r w:rsidRPr="008568A7">
              <w:rPr>
                <w:rFonts w:ascii="Calibri" w:hAnsi="Calibri"/>
              </w:rPr>
              <w:t xml:space="preserve">forward </w:t>
            </w:r>
            <w:ins w:id="2189" w:author="Aleksander Hansen" w:date="2013-02-09T12:57:00Z">
              <w:r w:rsidR="00CB4290">
                <w:rPr>
                  <w:rFonts w:ascii="Calibri" w:hAnsi="Calibri"/>
                </w:rPr>
                <w:t xml:space="preserve">price </w:t>
              </w:r>
            </w:ins>
            <w:r w:rsidRPr="008568A7">
              <w:rPr>
                <w:rFonts w:ascii="Calibri" w:hAnsi="Calibri"/>
              </w:rPr>
              <w:t xml:space="preserve">is a function of </w:t>
            </w:r>
            <w:ins w:id="2190" w:author="Aleksander Hansen" w:date="2013-02-09T12:59:00Z">
              <w:r w:rsidR="00CB4290">
                <w:rPr>
                  <w:rFonts w:ascii="Calibri" w:hAnsi="Calibri"/>
                </w:rPr>
                <w:t xml:space="preserve">the </w:t>
              </w:r>
            </w:ins>
            <w:r w:rsidRPr="008568A7">
              <w:rPr>
                <w:rFonts w:ascii="Calibri" w:hAnsi="Calibri"/>
              </w:rPr>
              <w:t>spot price</w:t>
            </w:r>
            <w:ins w:id="2191"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1F9CF043" w:rsidR="005F2397" w:rsidRPr="008568A7" w:rsidRDefault="005F2397" w:rsidP="005F2397">
            <w:pPr>
              <w:rPr>
                <w:rFonts w:ascii="Calibri" w:hAnsi="Calibri"/>
              </w:rPr>
            </w:pPr>
            <w:r w:rsidRPr="008568A7">
              <w:rPr>
                <w:rFonts w:ascii="Calibri" w:hAnsi="Calibri"/>
              </w:rPr>
              <w:t xml:space="preserve">Because of convenience yield, </w:t>
            </w:r>
            <w:ins w:id="2192" w:author="Aleksander Hansen" w:date="2013-02-09T12:58:00Z">
              <w:r w:rsidR="00CB4290">
                <w:rPr>
                  <w:rFonts w:ascii="Calibri" w:hAnsi="Calibri"/>
                </w:rPr>
                <w:t xml:space="preserve">storage cost and the lease rate, the </w:t>
              </w:r>
            </w:ins>
            <w:r w:rsidRPr="008568A7">
              <w:rPr>
                <w:rFonts w:ascii="Calibri" w:hAnsi="Calibri"/>
              </w:rPr>
              <w:t>forward price is not a simple function of spot</w:t>
            </w:r>
            <w:ins w:id="2193"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2194" w:name="_Toc222561281"/>
      <w:r w:rsidRPr="008568A7">
        <w:t>Define short</w:t>
      </w:r>
      <w:r w:rsidRPr="008568A7">
        <w:rPr>
          <w:rFonts w:cs="Monaco"/>
        </w:rPr>
        <w:t>‐</w:t>
      </w:r>
      <w:r w:rsidRPr="008568A7">
        <w:t>selling and short squeeze</w:t>
      </w:r>
      <w:bookmarkEnd w:id="2194"/>
      <w:r w:rsidR="00B563EF" w:rsidRPr="008568A7">
        <w:br/>
      </w:r>
    </w:p>
    <w:p w14:paraId="6A6A7C78" w14:textId="5F260F5D" w:rsidR="005F2397" w:rsidRPr="008568A7" w:rsidRDefault="005F2397" w:rsidP="005F2397">
      <w:pPr>
        <w:rPr>
          <w:rFonts w:ascii="Calibri" w:hAnsi="Calibri"/>
        </w:rPr>
      </w:pPr>
      <w:bookmarkStart w:id="2195"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2196"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2195"/>
      <w:r w:rsidR="00B563EF" w:rsidRPr="008568A7">
        <w:rPr>
          <w:rFonts w:ascii="Calibri" w:hAnsi="Calibri"/>
        </w:rPr>
        <w:t xml:space="preserve"> </w:t>
      </w:r>
      <w:del w:id="2197" w:author="Aleksander Hansen" w:date="2013-02-09T12:51:00Z">
        <w:r w:rsidRPr="008568A7" w:rsidDel="00821F16">
          <w:rPr>
            <w:rFonts w:ascii="Calibri" w:hAnsi="Calibri"/>
          </w:rPr>
          <w:delText xml:space="preserve">But </w:delText>
        </w:r>
      </w:del>
      <w:ins w:id="2198"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2199"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2200" w:name="_Toc222561282"/>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2200"/>
      <w:r w:rsidR="00972464" w:rsidRPr="008568A7">
        <w:br/>
      </w:r>
    </w:p>
    <w:p w14:paraId="4D58C058" w14:textId="77777777" w:rsidR="005F2397" w:rsidRPr="008568A7" w:rsidRDefault="005F2397" w:rsidP="008568A7">
      <w:pPr>
        <w:pStyle w:val="Heading3SubGTNI"/>
      </w:pPr>
      <w:bookmarkStart w:id="2201" w:name="_Toc222561283"/>
      <w:r w:rsidRPr="008568A7">
        <w:t xml:space="preserve">Differences between forward and </w:t>
      </w:r>
      <w:r w:rsidR="00972464" w:rsidRPr="008568A7">
        <w:t>Futures</w:t>
      </w:r>
      <w:r w:rsidRPr="008568A7">
        <w:t xml:space="preserve"> contracts</w:t>
      </w:r>
      <w:bookmarkEnd w:id="2201"/>
    </w:p>
    <w:p w14:paraId="60D7D858" w14:textId="2FCA45E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w:t>
      </w:r>
      <w:del w:id="2202" w:author="Aleksander Hansen" w:date="2013-02-09T12:48:00Z">
        <w:r w:rsidRPr="008568A7" w:rsidDel="00821F16">
          <w:rPr>
            <w:rFonts w:ascii="Calibri" w:hAnsi="Calibri"/>
          </w:rPr>
          <w:delText xml:space="preserve">specified </w:delText>
        </w:r>
      </w:del>
      <w:ins w:id="2203"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 contract is traded over-the-counter</w:t>
      </w:r>
      <w:ins w:id="2204"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2205" w:author="Aleksander Hansen" w:date="2013-02-09T12:49:00Z">
        <w:r w:rsidR="00821F16">
          <w:rPr>
            <w:rFonts w:ascii="Calibri" w:hAnsi="Calibri"/>
          </w:rPr>
          <w:t xml:space="preserve">standardized </w:t>
        </w:r>
      </w:ins>
      <w:del w:id="2206"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2207" w:author="Aleksander Hansen" w:date="2013-02-09T12:49:00Z">
        <w:r w:rsidR="00821F16">
          <w:rPr>
            <w:rFonts w:ascii="Calibri" w:hAnsi="Calibri"/>
          </w:rPr>
          <w:t>, rather than taking delivery of the asset</w:t>
        </w:r>
      </w:ins>
      <w:r w:rsidR="007E5E0F">
        <w:rPr>
          <w:rFonts w:ascii="Calibri" w:hAnsi="Calibri"/>
        </w:rPr>
        <w:t>.</w:t>
      </w:r>
      <w:ins w:id="2208"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2209" w:name="_Toc144959301"/>
            <w:r w:rsidRPr="008568A7">
              <w:rPr>
                <w:rFonts w:ascii="Calibri" w:hAnsi="Calibri"/>
              </w:rPr>
              <w:t>Trade over-the-counter</w:t>
            </w:r>
            <w:bookmarkEnd w:id="2209"/>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2210" w:name="_Toc144959302"/>
            <w:r w:rsidRPr="008568A7">
              <w:rPr>
                <w:rFonts w:ascii="Calibri" w:hAnsi="Calibri"/>
              </w:rPr>
              <w:t>Trade on an exchange</w:t>
            </w:r>
            <w:bookmarkEnd w:id="2210"/>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2211" w:name="_Toc144959303"/>
            <w:r w:rsidRPr="008568A7">
              <w:rPr>
                <w:rFonts w:ascii="Calibri" w:hAnsi="Calibri"/>
              </w:rPr>
              <w:t>Not standardized</w:t>
            </w:r>
            <w:bookmarkEnd w:id="2211"/>
          </w:p>
        </w:tc>
        <w:tc>
          <w:tcPr>
            <w:tcW w:w="3420" w:type="dxa"/>
            <w:shd w:val="clear" w:color="auto" w:fill="auto"/>
          </w:tcPr>
          <w:p w14:paraId="31DE8AD2" w14:textId="77777777" w:rsidR="005F2397" w:rsidRPr="008568A7" w:rsidRDefault="005F2397" w:rsidP="005F2397">
            <w:pPr>
              <w:rPr>
                <w:rFonts w:ascii="Calibri" w:hAnsi="Calibri"/>
              </w:rPr>
            </w:pPr>
            <w:bookmarkStart w:id="2212" w:name="_Toc144959304"/>
            <w:r w:rsidRPr="008568A7">
              <w:rPr>
                <w:rFonts w:ascii="Calibri" w:hAnsi="Calibri"/>
              </w:rPr>
              <w:t>Standardized contracts</w:t>
            </w:r>
            <w:bookmarkEnd w:id="2212"/>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2213" w:name="_Toc144959305"/>
            <w:r w:rsidRPr="008568A7">
              <w:rPr>
                <w:rFonts w:ascii="Calibri" w:hAnsi="Calibri"/>
              </w:rPr>
              <w:t>One specified delivery date</w:t>
            </w:r>
            <w:bookmarkEnd w:id="2213"/>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2214" w:name="_Toc144959306"/>
            <w:r w:rsidRPr="008568A7">
              <w:rPr>
                <w:rFonts w:ascii="Calibri" w:hAnsi="Calibri"/>
              </w:rPr>
              <w:t>Range of delivery dates</w:t>
            </w:r>
            <w:bookmarkEnd w:id="2214"/>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2215" w:name="_Toc144959307"/>
            <w:r w:rsidRPr="008568A7">
              <w:rPr>
                <w:rFonts w:ascii="Calibri" w:hAnsi="Calibri"/>
              </w:rPr>
              <w:t>Settled at the end of a contract</w:t>
            </w:r>
            <w:bookmarkEnd w:id="2215"/>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2216" w:name="_Toc144959308"/>
            <w:r w:rsidRPr="008568A7">
              <w:rPr>
                <w:rFonts w:ascii="Calibri" w:hAnsi="Calibri"/>
              </w:rPr>
              <w:t>Settled daily</w:t>
            </w:r>
            <w:bookmarkEnd w:id="2216"/>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2217" w:name="_Toc144959309"/>
            <w:r w:rsidRPr="008568A7">
              <w:rPr>
                <w:rFonts w:ascii="Calibri" w:hAnsi="Calibri"/>
              </w:rPr>
              <w:t>Delivery or final cash settlement usually occurs</w:t>
            </w:r>
            <w:bookmarkEnd w:id="2217"/>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2218" w:name="_Toc144959310"/>
            <w:r w:rsidRPr="008568A7">
              <w:rPr>
                <w:rFonts w:ascii="Calibri" w:hAnsi="Calibri"/>
              </w:rPr>
              <w:t>Contract usually closed out prior to maturity</w:t>
            </w:r>
            <w:bookmarkEnd w:id="2218"/>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2219" w:name="_Toc222561284"/>
      <w:r w:rsidRPr="008568A7">
        <w:t>Explain the relationship between forward and spot prices</w:t>
      </w:r>
      <w:bookmarkEnd w:id="2219"/>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1FAED441" w:rsidR="005F2397" w:rsidRPr="008568A7" w:rsidRDefault="001C28FB" w:rsidP="005F2397">
      <w:pPr>
        <w:rPr>
          <w:rFonts w:ascii="Calibri" w:hAnsi="Calibri"/>
        </w:rPr>
      </w:pPr>
      <m:oMath>
        <m:sSub>
          <m:sSubPr>
            <m:ctrlPr>
              <w:ins w:id="2220" w:author="Aleksander Hansen" w:date="2013-02-09T13:01:00Z">
                <w:rPr>
                  <w:rFonts w:ascii="Cambria Math" w:hAnsi="Cambria Math"/>
                  <w:i/>
                </w:rPr>
              </w:ins>
            </m:ctrlPr>
          </m:sSubPr>
          <m:e>
            <w:ins w:id="2221" w:author="Aleksander Hansen" w:date="2013-02-09T13:01:00Z">
              <m:r>
                <w:rPr>
                  <w:rFonts w:ascii="Cambria Math" w:hAnsi="Cambria Math"/>
                </w:rPr>
                <m:t>S</m:t>
              </m:r>
            </w:ins>
          </m:e>
          <m:sub>
            <w:ins w:id="2222" w:author="Aleksander Hansen" w:date="2013-02-09T13:01:00Z">
              <m:r>
                <w:rPr>
                  <w:rFonts w:ascii="Cambria Math" w:hAnsi="Cambria Math"/>
                </w:rPr>
                <m:t>0</m:t>
              </m:r>
            </w:ins>
          </m:sub>
        </m:sSub>
        <w:del w:id="2223"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 price)</w:t>
      </w:r>
    </w:p>
    <w:p w14:paraId="3501382B" w14:textId="19FE39EF" w:rsidR="005F2397" w:rsidRPr="008568A7" w:rsidRDefault="001C28FB" w:rsidP="005F2397">
      <w:pPr>
        <w:rPr>
          <w:rFonts w:ascii="Calibri" w:hAnsi="Calibri"/>
        </w:rPr>
      </w:pPr>
      <m:oMath>
        <m:sSub>
          <m:sSubPr>
            <m:ctrlPr>
              <w:ins w:id="2224" w:author="Aleksander Hansen" w:date="2013-02-09T13:02:00Z">
                <w:rPr>
                  <w:rFonts w:ascii="Cambria Math" w:hAnsi="Cambria Math"/>
                  <w:i/>
                </w:rPr>
              </w:ins>
            </m:ctrlPr>
          </m:sSubPr>
          <m:e>
            <w:ins w:id="2225" w:author="Aleksander Hansen" w:date="2013-02-09T13:02:00Z">
              <m:r>
                <w:rPr>
                  <w:rFonts w:ascii="Cambria Math" w:hAnsi="Cambria Math"/>
                </w:rPr>
                <m:t>F</m:t>
              </m:r>
            </w:ins>
          </m:e>
          <m:sub>
            <w:ins w:id="2226" w:author="Aleksander Hansen" w:date="2013-02-09T13:02:00Z">
              <m:r>
                <w:rPr>
                  <w:rFonts w:ascii="Cambria Math" w:hAnsi="Cambria Math"/>
                </w:rPr>
                <m:t>0</m:t>
              </m:r>
            </w:ins>
          </m:sub>
        </m:sSub>
      </m:oMath>
      <w:del w:id="2227"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 xml:space="preserve">Today’s forward or </w:t>
      </w:r>
      <w:r w:rsidR="00972464" w:rsidRPr="008568A7">
        <w:rPr>
          <w:rFonts w:ascii="Calibri" w:hAnsi="Calibri"/>
        </w:rPr>
        <w:t>Futures</w:t>
      </w:r>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12F45861" w:rsidR="005F2397" w:rsidRPr="008568A7" w:rsidRDefault="001C28FB" w:rsidP="005F2397">
      <w:pPr>
        <w:rPr>
          <w:rFonts w:ascii="Calibri" w:hAnsi="Calibri"/>
        </w:rPr>
      </w:pPr>
      <m:oMath>
        <m:sSub>
          <m:sSubPr>
            <m:ctrlPr>
              <w:ins w:id="2228" w:author="Aleksander Hansen" w:date="2013-02-09T13:02:00Z">
                <w:rPr>
                  <w:rFonts w:ascii="Cambria Math" w:hAnsi="Cambria Math"/>
                  <w:i/>
                </w:rPr>
              </w:ins>
            </m:ctrlPr>
          </m:sSubPr>
          <m:e>
            <w:ins w:id="2229" w:author="Aleksander Hansen" w:date="2013-02-09T13:02:00Z">
              <m:r>
                <w:rPr>
                  <w:rFonts w:ascii="Cambria Math" w:hAnsi="Cambria Math"/>
                </w:rPr>
                <m:t>r</m:t>
              </m:r>
            </w:ins>
          </m:e>
          <m:sub>
            <w:ins w:id="2230" w:author="Aleksander Hansen" w:date="2013-02-09T13:02:00Z">
              <m:r>
                <w:rPr>
                  <w:rFonts w:ascii="Cambria Math" w:hAnsi="Cambria Math"/>
                </w:rPr>
                <m:t>f</m:t>
              </m:r>
            </w:ins>
          </m:sub>
        </m:sSub>
        <w:del w:id="2231"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1C28FB">
      <w:pPr>
        <w:ind w:left="2160"/>
        <w:jc w:val="center"/>
        <w:rPr>
          <w:rFonts w:ascii="Calibri" w:hAnsi="Calibri"/>
          <w:iCs/>
          <w:sz w:val="28"/>
          <w:szCs w:val="28"/>
        </w:rPr>
        <w:pPrChange w:id="2232"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1C28FB" w:rsidP="00E433BD">
      <w:pPr>
        <w:rPr>
          <w:rFonts w:ascii="Calibri" w:hAnsi="Calibri"/>
          <w:iCs/>
          <w:sz w:val="30"/>
          <w:szCs w:val="30"/>
          <w:rPrChange w:id="2233"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234" w:author="Aleksander Hansen" w:date="2013-02-09T12:46:00Z">
                    <w:rPr>
                      <w:rFonts w:ascii="Cambria Math" w:hAnsi="Cambria Math"/>
                      <w:sz w:val="28"/>
                      <w:szCs w:val="28"/>
                    </w:rPr>
                  </w:rPrChange>
                </w:rPr>
                <m:t>F</m:t>
              </m:r>
            </m:e>
            <m:sub>
              <m:r>
                <w:rPr>
                  <w:rFonts w:ascii="Cambria Math" w:hAnsi="Cambria Math" w:hint="eastAsia"/>
                  <w:sz w:val="30"/>
                  <w:szCs w:val="30"/>
                  <w:rPrChange w:id="2235"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236"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237" w:author="Aleksander Hansen" w:date="2013-02-09T12:46:00Z">
                    <w:rPr>
                      <w:rFonts w:ascii="Cambria Math" w:hAnsi="Cambria Math"/>
                      <w:sz w:val="28"/>
                      <w:szCs w:val="28"/>
                    </w:rPr>
                  </w:rPrChange>
                </w:rPr>
                <m:t>S</m:t>
              </m:r>
            </m:e>
            <m:sub>
              <m:r>
                <w:rPr>
                  <w:rFonts w:ascii="Cambria Math" w:hAnsi="Cambria Math" w:hint="eastAsia"/>
                  <w:sz w:val="30"/>
                  <w:szCs w:val="30"/>
                  <w:rPrChange w:id="2238"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239" w:author="Aleksander Hansen" w:date="2013-02-09T12:46:00Z">
                    <w:rPr>
                      <w:rFonts w:ascii="Cambria Math" w:hAnsi="Cambria Math"/>
                      <w:sz w:val="28"/>
                      <w:szCs w:val="28"/>
                    </w:rPr>
                  </w:rPrChange>
                </w:rPr>
                <m:t>e</m:t>
              </m:r>
            </m:e>
            <m:sup>
              <m:r>
                <w:rPr>
                  <w:rFonts w:ascii="Cambria Math" w:hAnsi="Cambria Math"/>
                  <w:sz w:val="30"/>
                  <w:szCs w:val="30"/>
                  <w:rPrChange w:id="2240"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1C28FB" w:rsidP="00E433BD">
      <w:pPr>
        <w:jc w:val="center"/>
        <w:rPr>
          <w:rFonts w:ascii="Calibri" w:hAnsi="Calibri"/>
          <w:iCs/>
          <w:sz w:val="30"/>
          <w:szCs w:val="30"/>
          <w:rPrChange w:id="2241"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242" w:author="Aleksander Hansen" w:date="2013-02-09T12:46:00Z">
                    <w:rPr>
                      <w:rFonts w:ascii="Cambria Math" w:hAnsi="Cambria Math"/>
                      <w:sz w:val="28"/>
                      <w:szCs w:val="28"/>
                    </w:rPr>
                  </w:rPrChange>
                </w:rPr>
                <m:t>F</m:t>
              </m:r>
            </m:e>
            <m:sub>
              <m:r>
                <w:rPr>
                  <w:rFonts w:ascii="Cambria Math" w:hAnsi="Cambria Math" w:hint="eastAsia"/>
                  <w:sz w:val="30"/>
                  <w:szCs w:val="30"/>
                  <w:rPrChange w:id="2243"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244"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2245" w:author="Aleksander Hansen" w:date="2013-02-09T12:46:00Z">
                        <w:rPr>
                          <w:rFonts w:ascii="Cambria Math" w:hAnsi="Cambria Math"/>
                          <w:sz w:val="28"/>
                          <w:szCs w:val="28"/>
                        </w:rPr>
                      </w:rPrChange>
                    </w:rPr>
                    <m:t>S</m:t>
                  </m:r>
                </m:e>
                <m:sub>
                  <m:r>
                    <w:rPr>
                      <w:rFonts w:ascii="Cambria Math" w:hAnsi="Cambria Math" w:hint="eastAsia"/>
                      <w:sz w:val="30"/>
                      <w:szCs w:val="30"/>
                      <w:rPrChange w:id="2246" w:author="Aleksander Hansen" w:date="2013-02-09T12:46:00Z">
                        <w:rPr>
                          <w:rFonts w:ascii="Cambria Math" w:hAnsi="Cambria Math" w:hint="eastAsia"/>
                          <w:sz w:val="28"/>
                          <w:szCs w:val="28"/>
                        </w:rPr>
                      </w:rPrChange>
                    </w:rPr>
                    <m:t>0</m:t>
                  </m:r>
                </m:sub>
              </m:sSub>
              <m:r>
                <w:rPr>
                  <w:rFonts w:ascii="Cambria Math" w:hAnsi="Cambria Math"/>
                  <w:sz w:val="30"/>
                  <w:szCs w:val="30"/>
                  <w:rPrChange w:id="2247"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2248" w:author="Aleksander Hansen" w:date="2013-02-09T12:46:00Z">
                    <w:rPr>
                      <w:rFonts w:ascii="Cambria Math" w:hAnsi="Cambria Math"/>
                      <w:sz w:val="28"/>
                      <w:szCs w:val="28"/>
                    </w:rPr>
                  </w:rPrChange>
                </w:rPr>
                <m:t>e</m:t>
              </m:r>
            </m:e>
            <m:sup>
              <m:r>
                <w:rPr>
                  <w:rFonts w:ascii="Cambria Math" w:hAnsi="Cambria Math"/>
                  <w:sz w:val="30"/>
                  <w:szCs w:val="30"/>
                  <w:rPrChange w:id="2249" w:author="Aleksander Hansen" w:date="2013-02-09T12:46:00Z">
                    <w:rPr>
                      <w:rFonts w:ascii="Cambria Math" w:hAnsi="Cambria Math"/>
                      <w:sz w:val="28"/>
                      <w:szCs w:val="28"/>
                    </w:rPr>
                  </w:rPrChange>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821F16" w:rsidRDefault="001C28FB" w:rsidP="005F2397">
      <w:pPr>
        <w:rPr>
          <w:rFonts w:ascii="Calibri" w:hAnsi="Calibri"/>
          <w:iCs/>
          <w:sz w:val="30"/>
          <w:szCs w:val="30"/>
          <w:rPrChange w:id="2250"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251" w:author="Aleksander Hansen" w:date="2013-02-09T12:46:00Z">
                    <w:rPr>
                      <w:rFonts w:ascii="Cambria Math" w:hAnsi="Cambria Math"/>
                      <w:sz w:val="28"/>
                      <w:szCs w:val="28"/>
                    </w:rPr>
                  </w:rPrChange>
                </w:rPr>
                <m:t>F</m:t>
              </m:r>
            </m:e>
            <m:sub>
              <m:r>
                <w:rPr>
                  <w:rFonts w:ascii="Cambria Math" w:hAnsi="Cambria Math" w:hint="eastAsia"/>
                  <w:sz w:val="30"/>
                  <w:szCs w:val="30"/>
                  <w:rPrChange w:id="2252"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253"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254" w:author="Aleksander Hansen" w:date="2013-02-09T12:46:00Z">
                    <w:rPr>
                      <w:rFonts w:ascii="Cambria Math" w:hAnsi="Cambria Math"/>
                      <w:sz w:val="28"/>
                      <w:szCs w:val="28"/>
                    </w:rPr>
                  </w:rPrChange>
                </w:rPr>
                <m:t>S</m:t>
              </m:r>
            </m:e>
            <m:sub>
              <m:r>
                <w:rPr>
                  <w:rFonts w:ascii="Cambria Math" w:hAnsi="Cambria Math" w:hint="eastAsia"/>
                  <w:sz w:val="30"/>
                  <w:szCs w:val="30"/>
                  <w:rPrChange w:id="2255"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256"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257" w:author="Aleksander Hansen" w:date="2013-02-09T12:46:00Z">
                        <w:rPr>
                          <w:rFonts w:ascii="Cambria Math" w:hAnsi="Cambria Math"/>
                          <w:sz w:val="28"/>
                          <w:szCs w:val="28"/>
                        </w:rPr>
                      </w:rPrChange>
                    </w:rPr>
                    <m:t>r-q</m:t>
                  </m:r>
                </m:e>
              </m:d>
              <m:r>
                <w:rPr>
                  <w:rFonts w:ascii="Cambria Math" w:hAnsi="Cambria Math"/>
                  <w:sz w:val="30"/>
                  <w:szCs w:val="30"/>
                  <w:rPrChange w:id="2258" w:author="Aleksander Hansen" w:date="2013-02-09T12:46:00Z">
                    <w:rPr>
                      <w:rFonts w:ascii="Cambria Math" w:hAnsi="Cambria Math"/>
                      <w:sz w:val="28"/>
                      <w:szCs w:val="28"/>
                    </w:rPr>
                  </w:rPrChange>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821F16" w:rsidRDefault="001C28FB" w:rsidP="005F2397">
      <w:pPr>
        <w:rPr>
          <w:rFonts w:ascii="Calibri" w:hAnsi="Calibri"/>
          <w:iCs/>
          <w:sz w:val="30"/>
          <w:szCs w:val="30"/>
          <w:rPrChange w:id="2259"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260" w:author="Aleksander Hansen" w:date="2013-02-09T12:46:00Z">
                    <w:rPr>
                      <w:rFonts w:ascii="Cambria Math" w:hAnsi="Cambria Math"/>
                      <w:sz w:val="28"/>
                      <w:szCs w:val="28"/>
                    </w:rPr>
                  </w:rPrChange>
                </w:rPr>
                <m:t>F</m:t>
              </m:r>
            </m:e>
            <m:sub>
              <m:r>
                <w:rPr>
                  <w:rFonts w:ascii="Cambria Math" w:hAnsi="Cambria Math" w:hint="eastAsia"/>
                  <w:sz w:val="30"/>
                  <w:szCs w:val="30"/>
                  <w:rPrChange w:id="2261"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262"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263" w:author="Aleksander Hansen" w:date="2013-02-09T12:46:00Z">
                    <w:rPr>
                      <w:rFonts w:ascii="Cambria Math" w:hAnsi="Cambria Math"/>
                      <w:sz w:val="28"/>
                      <w:szCs w:val="28"/>
                    </w:rPr>
                  </w:rPrChange>
                </w:rPr>
                <m:t>S</m:t>
              </m:r>
            </m:e>
            <m:sub>
              <m:r>
                <w:rPr>
                  <w:rFonts w:ascii="Cambria Math" w:hAnsi="Cambria Math" w:hint="eastAsia"/>
                  <w:sz w:val="30"/>
                  <w:szCs w:val="30"/>
                  <w:rPrChange w:id="2264"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265"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266" w:author="Aleksander Hansen" w:date="2013-02-09T12:46:00Z">
                        <w:rPr>
                          <w:rFonts w:ascii="Cambria Math" w:hAnsi="Cambria Math"/>
                          <w:sz w:val="28"/>
                          <w:szCs w:val="28"/>
                        </w:rPr>
                      </w:rPrChange>
                    </w:rPr>
                    <m:t>r+u-y</m:t>
                  </m:r>
                </m:e>
              </m:d>
              <m:r>
                <w:rPr>
                  <w:rFonts w:ascii="Cambria Math" w:hAnsi="Cambria Math"/>
                  <w:sz w:val="30"/>
                  <w:szCs w:val="30"/>
                  <w:rPrChange w:id="2267" w:author="Aleksander Hansen" w:date="2013-02-09T12:46:00Z">
                    <w:rPr>
                      <w:rFonts w:ascii="Cambria Math" w:hAnsi="Cambria Math"/>
                      <w:sz w:val="28"/>
                      <w:szCs w:val="28"/>
                    </w:rPr>
                  </w:rPrChange>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lastRenderedPageBreak/>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2268" w:name="_Toc222561285"/>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2268"/>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2568844A">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A15689" w:rsidRDefault="00A15689" w:rsidP="00FA56B8">
                            <w:r>
                              <w:t xml:space="preserve"> IMPORTANT CONCEPT:</w:t>
                            </w:r>
                            <w:r>
                              <w:br/>
                            </w:r>
                          </w:p>
                          <w:p w14:paraId="73039404" w14:textId="35A7D2F7" w:rsidR="00A15689" w:rsidRDefault="00A15689"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269" w:author="Aleksander Hansen" w:date="2013-02-11T20:34:00Z">
                              <w:r>
                                <w:t>.</w:t>
                              </w:r>
                            </w:ins>
                            <w:del w:id="2270" w:author="Aleksander Hansen" w:date="2013-02-11T20:34:00Z">
                              <w:r w:rsidRPr="005368C2" w:rsidDel="00797D33">
                                <w:delText>:</w:delText>
                              </w:r>
                            </w:del>
                          </w:p>
                          <w:p w14:paraId="6B525350" w14:textId="77777777" w:rsidR="00A15689" w:rsidRDefault="00A15689"/>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A15689" w:rsidRDefault="00A15689" w:rsidP="00FA56B8">
                      <w:r>
                        <w:t xml:space="preserve"> IMPORTANT CONCEPT:</w:t>
                      </w:r>
                      <w:r>
                        <w:br/>
                      </w:r>
                    </w:p>
                    <w:p w14:paraId="73039404" w14:textId="35A7D2F7" w:rsidR="00A15689" w:rsidRDefault="00A15689"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271" w:author="Aleksander Hansen" w:date="2013-02-11T20:34:00Z">
                        <w:r>
                          <w:t>.</w:t>
                        </w:r>
                      </w:ins>
                      <w:del w:id="2272" w:author="Aleksander Hansen" w:date="2013-02-11T20:34:00Z">
                        <w:r w:rsidRPr="005368C2" w:rsidDel="00797D33">
                          <w:delText>:</w:delText>
                        </w:r>
                      </w:del>
                    </w:p>
                    <w:p w14:paraId="6B525350" w14:textId="77777777" w:rsidR="00A15689" w:rsidRDefault="00A15689"/>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2273"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2274"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Default="005F2397" w:rsidP="005F2397">
      <w:pPr>
        <w:rPr>
          <w:ins w:id="2275" w:author="Aleksander Hansen" w:date="2013-02-09T12:44:00Z"/>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6"/>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2276" w:author="Aleksander Hansen" w:date="2013-02-09T12:44:00Z"/>
          <w:rFonts w:ascii="Calibri" w:hAnsi="Calibri"/>
        </w:rPr>
      </w:pPr>
      <w:r w:rsidRPr="008568A7">
        <w:rPr>
          <w:rFonts w:ascii="Calibri" w:hAnsi="Calibri"/>
        </w:rPr>
        <w:t xml:space="preserve">For example: </w:t>
      </w:r>
    </w:p>
    <w:p w14:paraId="3D315C2C" w14:textId="2950D735" w:rsidR="005F2397" w:rsidRPr="008568A7" w:rsidRDefault="005F2397" w:rsidP="005F2397">
      <w:pPr>
        <w:rPr>
          <w:rFonts w:ascii="Calibri" w:hAnsi="Calibri"/>
        </w:rPr>
      </w:pPr>
      <w:r w:rsidRPr="008568A7">
        <w:rPr>
          <w:rFonts w:ascii="Calibri" w:hAnsi="Calibri"/>
        </w:rPr>
        <w:t xml:space="preserve">A long forward contract on a non-dividend-paying stock has three months left to maturity. The delivery price is $8 and the stock price is $10. Also, the risk-free rate is 5%. </w:t>
      </w:r>
    </w:p>
    <w:p w14:paraId="29A9E851" w14:textId="1D5CDB3B" w:rsidR="005F2397" w:rsidRPr="008568A7" w:rsidRDefault="005F2397" w:rsidP="005F2397">
      <w:pPr>
        <w:rPr>
          <w:rFonts w:ascii="Calibri" w:hAnsi="Calibri"/>
        </w:rPr>
      </w:pPr>
      <w:r w:rsidRPr="008568A7">
        <w:rPr>
          <w:rFonts w:ascii="Calibri" w:hAnsi="Calibri"/>
        </w:rPr>
        <w:t>The forward price (because t = 0.25 or one-fourth of a year) is given by:</w:t>
      </w:r>
      <w:ins w:id="2277"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2278"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pPr>
        <w:jc w:val="center"/>
        <w:rPr>
          <w:rFonts w:ascii="Calibri" w:hAnsi="Calibri"/>
        </w:rPr>
        <w:pPrChange w:id="2279"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2280"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2281" w:name="_Toc222561286"/>
      <w:r w:rsidRPr="008568A7">
        <w:t xml:space="preserve">Explain the relationship between forward and </w:t>
      </w:r>
      <w:r w:rsidR="00972464" w:rsidRPr="008568A7">
        <w:t>Futures</w:t>
      </w:r>
      <w:r w:rsidRPr="008568A7">
        <w:t xml:space="preserve"> prices</w:t>
      </w:r>
      <w:bookmarkEnd w:id="2281"/>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lastRenderedPageBreak/>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1C28FB"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1C28FB"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1C28FB"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5589DFDE" w:rsidR="005F2397" w:rsidRPr="00300668" w:rsidRDefault="005F2397">
      <w:pPr>
        <w:pStyle w:val="Heading2"/>
        <w:pPrChange w:id="2282" w:author="Aleksander Hansen" w:date="2013-02-11T20:52:00Z">
          <w:pPr/>
        </w:pPrChange>
      </w:pPr>
      <w:bookmarkStart w:id="2283" w:name="_Toc222561287"/>
      <w:r w:rsidRPr="00300668">
        <w:lastRenderedPageBreak/>
        <w:t xml:space="preserve">Calculate the </w:t>
      </w:r>
      <w:r w:rsidR="00972464" w:rsidRPr="00300668">
        <w:t>Futures</w:t>
      </w:r>
      <w:r w:rsidRPr="00EA540C">
        <w:t xml:space="preserve"> price on commodities incorporating storage costs and/or convenience yields</w:t>
      </w:r>
      <w:bookmarkEnd w:id="2283"/>
      <w:ins w:id="2284" w:author="Aleksander Hansen" w:date="2013-02-11T20:52:00Z">
        <w:r w:rsidR="000D5C9E">
          <w:br/>
        </w:r>
      </w:ins>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1C28FB"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1C28FB"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2285" w:name="_Toc222561288"/>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2285"/>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2286" w:name="_Toc222561289"/>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2286"/>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A15689" w:rsidRPr="006C70F2" w:rsidRDefault="00A15689"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A15689" w:rsidRPr="006C70F2" w:rsidRDefault="00A15689"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2287" w:name="_Toc222561290"/>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2287"/>
      <w:r w:rsidRPr="008568A7">
        <w:t xml:space="preserve"> </w:t>
      </w:r>
      <w:r w:rsidR="00C569B0" w:rsidRPr="008568A7">
        <w:br/>
      </w:r>
    </w:p>
    <w:p w14:paraId="457771BC" w14:textId="77777777" w:rsidR="001F1960" w:rsidRPr="008568A7" w:rsidRDefault="001F1960" w:rsidP="008568A7">
      <w:pPr>
        <w:pStyle w:val="Heading3SubGTNI"/>
      </w:pPr>
      <w:bookmarkStart w:id="2288" w:name="_Toc199673686"/>
      <w:bookmarkStart w:id="2289" w:name="_Toc222561291"/>
      <w:r w:rsidRPr="008568A7">
        <w:t>Analyze the relationship between current Futures prices and expected future spot prices</w:t>
      </w:r>
      <w:bookmarkEnd w:id="2289"/>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2288"/>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24507CB2" w:rsidR="005F2397" w:rsidRPr="008568A7" w:rsidRDefault="005F2397" w:rsidP="005F2397">
      <w:pPr>
        <w:rPr>
          <w:rFonts w:ascii="Calibri" w:hAnsi="Calibri"/>
        </w:rPr>
      </w:pPr>
      <w:r w:rsidRPr="008568A7">
        <w:rPr>
          <w:rFonts w:ascii="Calibri" w:hAnsi="Calibri"/>
        </w:rPr>
        <w:t>Normal contango refers to a forward price that is greater than the expected future spot price:</w:t>
      </w:r>
      <w:del w:id="2290"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2291" w:author="Aleksander Hansen" w:date="2013-02-09T12:42:00Z">
                <w:rPr>
                  <w:rFonts w:ascii="Cambria Math" w:hAnsi="Cambria Math"/>
                  <w:i/>
                </w:rPr>
              </w:ins>
            </m:ctrlPr>
          </m:sSubPr>
          <m:e>
            <w:ins w:id="2292" w:author="Aleksander Hansen" w:date="2013-02-09T12:42:00Z">
              <m:r>
                <w:rPr>
                  <w:rFonts w:ascii="Cambria Math" w:hAnsi="Cambria Math"/>
                </w:rPr>
                <m:t>F</m:t>
              </m:r>
            </w:ins>
          </m:e>
          <m:sub>
            <w:ins w:id="2293" w:author="Aleksander Hansen" w:date="2013-02-09T12:42:00Z">
              <m:r>
                <w:rPr>
                  <w:rFonts w:ascii="Cambria Math" w:hAnsi="Cambria Math"/>
                </w:rPr>
                <m:t>0</m:t>
              </m:r>
            </w:ins>
          </m:sub>
        </m:sSub>
        <w:ins w:id="2294" w:author="Aleksander Hansen" w:date="2013-02-09T12:42:00Z">
          <m:r>
            <w:rPr>
              <w:rFonts w:ascii="Cambria Math" w:hAnsi="Cambria Math"/>
            </w:rPr>
            <m:t>&gt;E</m:t>
          </m:r>
        </w:ins>
        <m:d>
          <m:dPr>
            <m:begChr m:val="["/>
            <m:endChr m:val="]"/>
            <m:ctrlPr>
              <w:ins w:id="2295" w:author="Aleksander Hansen" w:date="2013-02-09T12:42:00Z">
                <w:rPr>
                  <w:rFonts w:ascii="Cambria Math" w:hAnsi="Cambria Math"/>
                  <w:i/>
                </w:rPr>
              </w:ins>
            </m:ctrlPr>
          </m:dPr>
          <m:e>
            <m:sSub>
              <m:sSubPr>
                <m:ctrlPr>
                  <w:ins w:id="2296" w:author="Aleksander Hansen" w:date="2013-02-09T12:42:00Z">
                    <w:rPr>
                      <w:rFonts w:ascii="Cambria Math" w:hAnsi="Cambria Math"/>
                      <w:i/>
                    </w:rPr>
                  </w:ins>
                </m:ctrlPr>
              </m:sSubPr>
              <m:e>
                <w:ins w:id="2297" w:author="Aleksander Hansen" w:date="2013-02-09T12:42:00Z">
                  <m:r>
                    <w:rPr>
                      <w:rFonts w:ascii="Cambria Math" w:hAnsi="Cambria Math"/>
                    </w:rPr>
                    <m:t>S</m:t>
                  </m:r>
                </w:ins>
              </m:e>
              <m:sub>
                <w:ins w:id="2298" w:author="Aleksander Hansen" w:date="2013-02-09T12:42:00Z">
                  <m:r>
                    <w:rPr>
                      <w:rFonts w:ascii="Cambria Math" w:hAnsi="Cambria Math"/>
                    </w:rPr>
                    <m:t>t</m:t>
                  </m:r>
                </w:ins>
              </m:sub>
            </m:sSub>
          </m:e>
        </m:d>
      </m:oMath>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2299" w:name="_Toc222561292"/>
      <w:r w:rsidRPr="008568A7">
        <w:t>The impact of systemic and non-systemic risk</w:t>
      </w:r>
      <w:bookmarkEnd w:id="2299"/>
    </w:p>
    <w:p w14:paraId="076EB86C" w14:textId="77777777" w:rsidR="005F2397" w:rsidRPr="008568A7" w:rsidRDefault="005F2397">
      <w:pPr>
        <w:jc w:val="center"/>
        <w:rPr>
          <w:rFonts w:ascii="Calibri" w:hAnsi="Calibri"/>
        </w:rPr>
        <w:pPrChange w:id="2300" w:author="Aleksander Hansen" w:date="2013-02-11T20:54:00Z">
          <w:pPr/>
        </w:pPrChange>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pPr>
        <w:jc w:val="center"/>
        <w:rPr>
          <w:rFonts w:ascii="Calibri" w:hAnsi="Calibri"/>
        </w:rPr>
        <w:pPrChange w:id="2301" w:author="Aleksander Hansen" w:date="2013-02-11T20:54:00Z">
          <w:pPr/>
        </w:pPrChange>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2302" w:name="_Toc222561293"/>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2302"/>
    </w:p>
    <w:p w14:paraId="03C4A432" w14:textId="29DBCA49" w:rsidR="00797505" w:rsidRDefault="00797505" w:rsidP="00797505">
      <w:pPr>
        <w:pStyle w:val="Heading3SubGTNI"/>
      </w:pPr>
      <w:bookmarkStart w:id="2303" w:name="_Toc222561294"/>
      <w:r>
        <w:t>Contango</w:t>
      </w:r>
      <w:bookmarkEnd w:id="2303"/>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2304" w:name="_Toc222561295"/>
      <w:r>
        <w:t>Backwardation</w:t>
      </w:r>
      <w:bookmarkEnd w:id="2304"/>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2305" w:name="_Toc222561296"/>
      <w:r>
        <w:t>Relationship between commodity Future and spot prices, and how it relates to the cost of carry model</w:t>
      </w:r>
      <w:bookmarkEnd w:id="2305"/>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33542077" w14:textId="77777777" w:rsidR="004B6DF2" w:rsidRDefault="00007DCE">
      <w:pPr>
        <w:pStyle w:val="Heading2"/>
        <w:rPr>
          <w:ins w:id="2306" w:author="Aleksander Hansen" w:date="2013-02-11T20:12:00Z"/>
        </w:rPr>
        <w:pPrChange w:id="2307" w:author="Aleksander Hansen" w:date="2013-02-11T20:12:00Z">
          <w:pPr/>
        </w:pPrChange>
      </w:pPr>
      <w:bookmarkStart w:id="2308" w:name="_Toc254797387"/>
      <w:r>
        <w:br w:type="page"/>
      </w:r>
      <w:bookmarkStart w:id="2309" w:name="_Toc222561297"/>
      <w:ins w:id="2310" w:author="Aleksander Hansen" w:date="2013-02-11T20:11:00Z">
        <w:r w:rsidR="00BA2656">
          <w:lastRenderedPageBreak/>
          <w:t>Chapter Summary</w:t>
        </w:r>
      </w:ins>
      <w:bookmarkEnd w:id="2309"/>
    </w:p>
    <w:p w14:paraId="476FAA2A" w14:textId="77777777" w:rsidR="004B6DF2" w:rsidRDefault="004B6DF2">
      <w:pPr>
        <w:pStyle w:val="Heading2"/>
        <w:rPr>
          <w:ins w:id="2311" w:author="Aleksander Hansen" w:date="2013-02-11T20:12:00Z"/>
        </w:rPr>
        <w:pPrChange w:id="2312" w:author="Aleksander Hansen" w:date="2013-02-11T20:12:00Z">
          <w:pPr/>
        </w:pPrChange>
      </w:pPr>
    </w:p>
    <w:p w14:paraId="4F408CE8" w14:textId="77777777" w:rsidR="004B6DF2" w:rsidRDefault="004B6DF2">
      <w:pPr>
        <w:rPr>
          <w:ins w:id="2313" w:author="Aleksander Hansen" w:date="2013-02-11T20:14:00Z"/>
        </w:rPr>
      </w:pPr>
      <w:ins w:id="2314" w:author="Aleksander Hansen" w:date="2013-02-11T20:12:00Z">
        <w:r>
          <w:t xml:space="preserve">We distinguish between investment assets and consumption assets. The former is held for purposes of investment whereas the </w:t>
        </w:r>
      </w:ins>
      <w:ins w:id="2315" w:author="Aleksander Hansen" w:date="2013-02-11T20:14:00Z">
        <w:r>
          <w:t>latter</w:t>
        </w:r>
      </w:ins>
      <w:ins w:id="2316" w:author="Aleksander Hansen" w:date="2013-02-11T20:12:00Z">
        <w:r>
          <w:t xml:space="preserve"> is held </w:t>
        </w:r>
      </w:ins>
      <w:ins w:id="2317" w:author="Aleksander Hansen" w:date="2013-02-11T20:13:00Z">
        <w:r>
          <w:t>primarily for consumption</w:t>
        </w:r>
      </w:ins>
      <w:ins w:id="2318" w:author="Aleksander Hansen" w:date="2013-02-11T20:14:00Z">
        <w:r>
          <w:t>. Gold and silver are examples of assets that can be thought of as both investment and consumption assets.</w:t>
        </w:r>
      </w:ins>
    </w:p>
    <w:p w14:paraId="6232050D" w14:textId="77777777" w:rsidR="004B6DF2" w:rsidRDefault="004B6DF2">
      <w:pPr>
        <w:rPr>
          <w:ins w:id="2319" w:author="Aleksander Hansen" w:date="2013-02-11T20:14:00Z"/>
        </w:rPr>
      </w:pPr>
    </w:p>
    <w:p w14:paraId="35FBA9E8" w14:textId="642541D8" w:rsidR="00F86827" w:rsidRDefault="00F86827" w:rsidP="00F86827">
      <w:pPr>
        <w:rPr>
          <w:ins w:id="2320" w:author="Aleksander Hansen" w:date="2013-02-11T20:17:00Z"/>
          <w:rFonts w:ascii="Calibri" w:hAnsi="Calibri"/>
        </w:rPr>
      </w:pPr>
      <w:ins w:id="2321" w:author="Aleksander Hansen" w:date="2013-02-11T20:15:00Z">
        <w:r>
          <w:rPr>
            <w:rFonts w:ascii="Calibri" w:hAnsi="Calibri"/>
          </w:rPr>
          <w:t>An investor engaged in short selling is hoping to profit</w:t>
        </w:r>
        <w:r w:rsidRPr="008568A7">
          <w:rPr>
            <w:rFonts w:ascii="Calibri" w:hAnsi="Calibri"/>
          </w:rPr>
          <w:t xml:space="preserve"> from a decline in the price of the security. The short-seller borrows shares of stock from the broker in order to sell the shares. </w:t>
        </w:r>
      </w:ins>
      <w:ins w:id="2322" w:author="Aleksander Hansen" w:date="2013-02-11T20:16:00Z">
        <w:r>
          <w:rPr>
            <w:rFonts w:ascii="Calibri" w:hAnsi="Calibri"/>
          </w:rPr>
          <w:t xml:space="preserve">The </w:t>
        </w:r>
      </w:ins>
      <w:ins w:id="2323" w:author="Aleksander Hansen" w:date="2013-02-11T20:18:00Z">
        <w:r>
          <w:rPr>
            <w:rFonts w:ascii="Calibri" w:hAnsi="Calibri"/>
          </w:rPr>
          <w:t>investor</w:t>
        </w:r>
      </w:ins>
      <w:ins w:id="2324" w:author="Aleksander Hansen" w:date="2013-02-11T20:16:00Z">
        <w:r>
          <w:rPr>
            <w:rFonts w:ascii="Calibri" w:hAnsi="Calibri"/>
          </w:rPr>
          <w:t xml:space="preserve"> then covers his short position by buying the shares in the market to close out his position.</w:t>
        </w:r>
      </w:ins>
    </w:p>
    <w:p w14:paraId="767EBCBD" w14:textId="77777777" w:rsidR="00F86827" w:rsidRDefault="00F86827" w:rsidP="00F86827">
      <w:pPr>
        <w:rPr>
          <w:ins w:id="2325" w:author="Aleksander Hansen" w:date="2013-02-11T20:17:00Z"/>
          <w:rFonts w:ascii="Calibri" w:hAnsi="Calibri"/>
        </w:rPr>
      </w:pPr>
    </w:p>
    <w:p w14:paraId="5A18C354" w14:textId="77777777" w:rsidR="00F86827" w:rsidRDefault="00F86827">
      <w:pPr>
        <w:rPr>
          <w:ins w:id="2326" w:author="Aleksander Hansen" w:date="2013-02-11T20:25:00Z"/>
          <w:rFonts w:ascii="Calibri" w:hAnsi="Calibri"/>
        </w:rPr>
        <w:pPrChange w:id="2327" w:author="Aleksander Hansen" w:date="2013-02-11T20:25:00Z">
          <w:pPr>
            <w:pStyle w:val="Paragraph"/>
            <w:numPr>
              <w:numId w:val="47"/>
            </w:numPr>
            <w:spacing w:before="0" w:after="0" w:line="240" w:lineRule="auto"/>
            <w:ind w:left="720" w:hanging="360"/>
          </w:pPr>
        </w:pPrChange>
      </w:pPr>
      <w:ins w:id="2328" w:author="Aleksander Hansen" w:date="2013-02-11T20:19:00Z">
        <w:r>
          <w:rPr>
            <w:rFonts w:ascii="Calibri" w:hAnsi="Calibri"/>
          </w:rPr>
          <w:t>F</w:t>
        </w:r>
        <w:r w:rsidRPr="008568A7">
          <w:rPr>
            <w:rFonts w:ascii="Calibri" w:hAnsi="Calibri"/>
          </w:rPr>
          <w:t xml:space="preserve">orwards and Futures are agreements to buy </w:t>
        </w:r>
        <w:r>
          <w:rPr>
            <w:rFonts w:ascii="Calibri" w:hAnsi="Calibri"/>
          </w:rPr>
          <w:t xml:space="preserve">or sell an asset in the future </w:t>
        </w:r>
        <w:r w:rsidRPr="008568A7">
          <w:rPr>
            <w:rFonts w:ascii="Calibri" w:hAnsi="Calibri"/>
          </w:rPr>
          <w:t xml:space="preserve">at a </w:t>
        </w:r>
        <w:r>
          <w:rPr>
            <w:rFonts w:ascii="Calibri" w:hAnsi="Calibri"/>
          </w:rPr>
          <w:t>pre-determined</w:t>
        </w:r>
        <w:r w:rsidRPr="008568A7">
          <w:rPr>
            <w:rFonts w:ascii="Calibri" w:hAnsi="Calibri"/>
          </w:rPr>
          <w:t xml:space="preserve"> </w:t>
        </w:r>
        <w:r>
          <w:rPr>
            <w:rFonts w:ascii="Calibri" w:hAnsi="Calibri"/>
          </w:rPr>
          <w:t>price. However</w:t>
        </w:r>
        <w:r w:rsidRPr="008568A7">
          <w:rPr>
            <w:rFonts w:ascii="Calibri" w:hAnsi="Calibri"/>
          </w:rPr>
          <w:t>, a forward contract is traded over-the-counter</w:t>
        </w:r>
        <w:r>
          <w:rPr>
            <w:rFonts w:ascii="Calibri" w:hAnsi="Calibri"/>
          </w:rPr>
          <w:t xml:space="preserve"> (OTC)</w:t>
        </w:r>
        <w:r w:rsidRPr="008568A7">
          <w:rPr>
            <w:rFonts w:ascii="Calibri" w:hAnsi="Calibri"/>
          </w:rPr>
          <w:t xml:space="preserve"> </w:t>
        </w:r>
      </w:ins>
      <w:ins w:id="2329" w:author="Aleksander Hansen" w:date="2013-02-11T20:20:00Z">
        <w:r>
          <w:rPr>
            <w:rFonts w:ascii="Calibri" w:hAnsi="Calibri"/>
          </w:rPr>
          <w:t xml:space="preserve">while a Futures </w:t>
        </w:r>
      </w:ins>
      <w:ins w:id="2330" w:author="Aleksander Hansen" w:date="2013-02-11T20:22:00Z">
        <w:r>
          <w:rPr>
            <w:rFonts w:ascii="Calibri" w:hAnsi="Calibri"/>
          </w:rPr>
          <w:t xml:space="preserve">contract </w:t>
        </w:r>
      </w:ins>
      <w:ins w:id="2331" w:author="Aleksander Hansen" w:date="2013-02-11T20:20:00Z">
        <w:r>
          <w:rPr>
            <w:rFonts w:ascii="Calibri" w:hAnsi="Calibri"/>
          </w:rPr>
          <w:t>is standardized and traded on an exchange. The forward position will typically take delivery of the underlying</w:t>
        </w:r>
      </w:ins>
      <w:ins w:id="2332" w:author="Aleksander Hansen" w:date="2013-02-11T20:19:00Z">
        <w:r>
          <w:rPr>
            <w:rFonts w:ascii="Calibri" w:hAnsi="Calibri"/>
          </w:rPr>
          <w:t xml:space="preserve"> </w:t>
        </w:r>
      </w:ins>
      <w:ins w:id="2333" w:author="Aleksander Hansen" w:date="2013-02-11T20:21:00Z">
        <w:r>
          <w:rPr>
            <w:rFonts w:ascii="Calibri" w:hAnsi="Calibri"/>
          </w:rPr>
          <w:t>while Futures are often closed out before the delivery period</w:t>
        </w:r>
      </w:ins>
      <w:ins w:id="2334" w:author="Aleksander Hansen" w:date="2013-02-11T20:19:00Z">
        <w:r>
          <w:rPr>
            <w:rFonts w:ascii="Calibri" w:hAnsi="Calibri"/>
          </w:rPr>
          <w:t>.</w:t>
        </w:r>
      </w:ins>
    </w:p>
    <w:p w14:paraId="3BED44E7" w14:textId="77777777" w:rsidR="00F86827" w:rsidRDefault="00F86827">
      <w:pPr>
        <w:rPr>
          <w:ins w:id="2335" w:author="Aleksander Hansen" w:date="2013-02-11T20:25:00Z"/>
          <w:rFonts w:ascii="Calibri" w:hAnsi="Calibri"/>
        </w:rPr>
        <w:pPrChange w:id="2336" w:author="Aleksander Hansen" w:date="2013-02-11T20:25:00Z">
          <w:pPr>
            <w:pStyle w:val="Paragraph"/>
            <w:numPr>
              <w:numId w:val="47"/>
            </w:numPr>
            <w:spacing w:before="0" w:after="0" w:line="240" w:lineRule="auto"/>
            <w:ind w:left="720" w:hanging="360"/>
          </w:pPr>
        </w:pPrChange>
      </w:pPr>
    </w:p>
    <w:p w14:paraId="2B2DB450" w14:textId="599EFE87" w:rsidR="00F86827" w:rsidRPr="007255D6" w:rsidRDefault="00F86827">
      <w:pPr>
        <w:rPr>
          <w:ins w:id="2337" w:author="Aleksander Hansen" w:date="2013-02-11T20:24:00Z"/>
          <w:rFonts w:ascii="Calibri" w:hAnsi="Calibri"/>
        </w:rPr>
        <w:pPrChange w:id="2338" w:author="Aleksander Hansen" w:date="2013-02-11T20:25:00Z">
          <w:pPr>
            <w:pStyle w:val="Paragraph"/>
            <w:numPr>
              <w:numId w:val="47"/>
            </w:numPr>
            <w:spacing w:before="0" w:after="0" w:line="240" w:lineRule="auto"/>
            <w:ind w:left="720" w:hanging="360"/>
          </w:pPr>
        </w:pPrChange>
      </w:pPr>
      <w:ins w:id="2339" w:author="Aleksander Hansen" w:date="2013-02-11T20:24:00Z">
        <w:r>
          <w:rPr>
            <w:rFonts w:ascii="Calibri" w:hAnsi="Calibri"/>
          </w:rPr>
          <w:t>The forward and Futures price</w:t>
        </w:r>
      </w:ins>
      <w:ins w:id="2340" w:author="Aleksander Hansen" w:date="2013-02-11T20:25:00Z">
        <w:r w:rsidR="00797D33">
          <w:rPr>
            <w:rFonts w:ascii="Calibri" w:hAnsi="Calibri"/>
          </w:rPr>
          <w:t>s</w:t>
        </w:r>
      </w:ins>
      <w:ins w:id="2341" w:author="Aleksander Hansen" w:date="2013-02-11T20:24:00Z">
        <w:r>
          <w:rPr>
            <w:rFonts w:ascii="Calibri" w:hAnsi="Calibri"/>
          </w:rPr>
          <w:t xml:space="preserve"> are the same only if </w:t>
        </w:r>
        <w:r w:rsidRPr="007255D6">
          <w:rPr>
            <w:rFonts w:ascii="Calibri" w:hAnsi="Calibri"/>
          </w:rPr>
          <w:t>the risk-free interest rate is constant and the rate curve is flat; and if the counterparty (credit) risk on the forward contract is virtually zero</w:t>
        </w:r>
        <w:r>
          <w:rPr>
            <w:rFonts w:ascii="Calibri" w:hAnsi="Calibri"/>
          </w:rPr>
          <w:t>.</w:t>
        </w:r>
      </w:ins>
    </w:p>
    <w:p w14:paraId="70820F67" w14:textId="73CD6F24" w:rsidR="00F86827" w:rsidRPr="008568A7" w:rsidRDefault="00F86827" w:rsidP="00F86827">
      <w:pPr>
        <w:rPr>
          <w:ins w:id="2342" w:author="Aleksander Hansen" w:date="2013-02-11T20:15:00Z"/>
          <w:rFonts w:ascii="Calibri" w:hAnsi="Calibri"/>
        </w:rPr>
      </w:pPr>
    </w:p>
    <w:p w14:paraId="6C777FF3" w14:textId="114099B9" w:rsidR="00797D33" w:rsidRDefault="00797D33">
      <w:pPr>
        <w:rPr>
          <w:ins w:id="2343" w:author="Aleksander Hansen" w:date="2013-02-11T20:58:00Z"/>
        </w:rPr>
        <w:pPrChange w:id="2344" w:author="Aleksander Hansen" w:date="2013-02-11T20:33:00Z">
          <w:pPr>
            <w:ind w:left="720"/>
          </w:pPr>
        </w:pPrChange>
      </w:pPr>
      <w:ins w:id="2345" w:author="Aleksander Hansen" w:date="2013-02-11T20:30:00Z">
        <w:r w:rsidRPr="008568A7">
          <w:rPr>
            <w:rFonts w:ascii="Calibri" w:hAnsi="Calibri"/>
          </w:rPr>
          <w:t xml:space="preserve">The cost-of-carry model sets a Futures price </w:t>
        </w:r>
        <w:r w:rsidR="00AE1BC6">
          <w:rPr>
            <w:rFonts w:ascii="Calibri" w:hAnsi="Calibri"/>
          </w:rPr>
          <w:t>as a function of the spot price</w:t>
        </w:r>
        <w:r w:rsidRPr="008568A7">
          <w:rPr>
            <w:rFonts w:ascii="Calibri" w:hAnsi="Calibri"/>
          </w:rPr>
          <w:t>.</w:t>
        </w:r>
      </w:ins>
      <w:ins w:id="2346" w:author="Aleksander Hansen" w:date="2013-02-11T20:33:00Z">
        <w:r>
          <w:rPr>
            <w:rFonts w:ascii="Calibri" w:hAnsi="Calibri"/>
          </w:rPr>
          <w:t xml:space="preserve"> </w:t>
        </w:r>
        <w:r w:rsidRPr="005368C2">
          <w:t>Note that th</w:t>
        </w:r>
        <w:r>
          <w:t>e “four forces” are represented</w:t>
        </w:r>
      </w:ins>
      <w:ins w:id="2347" w:author="Aleksander Hansen" w:date="2013-02-11T20:43:00Z">
        <w:r w:rsidR="00AE1BC6">
          <w:t xml:space="preserve"> in the general cost-of-carry model</w:t>
        </w:r>
      </w:ins>
      <w:ins w:id="2348" w:author="Aleksander Hansen" w:date="2013-02-11T20:33:00Z">
        <w:r>
          <w:t>. I</w:t>
        </w:r>
        <w:r w:rsidRPr="005368C2">
          <w:t xml:space="preserve">nterest rate and storage </w:t>
        </w:r>
        <w:r>
          <w:t xml:space="preserve">costs </w:t>
        </w:r>
        <w:r w:rsidRPr="00FA56B8">
          <w:rPr>
            <w:i/>
          </w:rPr>
          <w:t>increase</w:t>
        </w:r>
        <w:r>
          <w:t xml:space="preserve"> the price of the forward. Dividend</w:t>
        </w:r>
      </w:ins>
      <w:ins w:id="2349" w:author="Aleksander Hansen" w:date="2013-02-11T20:43:00Z">
        <w:r w:rsidR="00AE1BC6">
          <w:t>s</w:t>
        </w:r>
      </w:ins>
      <w:ins w:id="2350" w:author="Aleksander Hansen" w:date="2013-02-11T20:33:00Z">
        <w:r>
          <w:t xml:space="preserve"> and convenience yield </w:t>
        </w:r>
        <w:r w:rsidRPr="00D068CA">
          <w:rPr>
            <w:i/>
          </w:rPr>
          <w:t>decrease</w:t>
        </w:r>
        <w:r>
          <w:t xml:space="preserve"> the price of the forward.</w:t>
        </w:r>
      </w:ins>
      <w:ins w:id="2351" w:author="Aleksander Hansen" w:date="2013-02-11T20:42:00Z">
        <w:r w:rsidR="00AE1BC6">
          <w:t xml:space="preserve"> </w:t>
        </w:r>
      </w:ins>
      <w:ins w:id="2352" w:author="Aleksander Hansen" w:date="2013-02-11T20:46:00Z">
        <w:r w:rsidR="000D5C9E">
          <w:t xml:space="preserve">There is also a fifth </w:t>
        </w:r>
      </w:ins>
      <w:ins w:id="2353" w:author="Aleksander Hansen" w:date="2013-02-11T20:47:00Z">
        <w:r w:rsidR="000D5C9E">
          <w:t>factor that</w:t>
        </w:r>
      </w:ins>
      <w:ins w:id="2354" w:author="Aleksander Hansen" w:date="2013-02-11T20:46:00Z">
        <w:r w:rsidR="000D5C9E">
          <w:t xml:space="preserve"> is sometimes lumped together with convenience yield: the lease rate. </w:t>
        </w:r>
      </w:ins>
      <w:ins w:id="2355" w:author="Aleksander Hansen" w:date="2013-02-11T20:42:00Z">
        <w:r w:rsidR="00AE1BC6">
          <w:t>It is important to be clear about the reason a lease payment is required for a commodity and not for a financial asset</w:t>
        </w:r>
      </w:ins>
      <w:ins w:id="2356" w:author="Aleksander Hansen" w:date="2013-02-11T20:48:00Z">
        <w:r w:rsidR="000D5C9E">
          <w:rPr>
            <w:rStyle w:val="FootnoteReference"/>
          </w:rPr>
          <w:footnoteReference w:id="7"/>
        </w:r>
      </w:ins>
      <w:ins w:id="2363" w:author="Aleksander Hansen" w:date="2013-02-11T20:47:00Z">
        <w:r w:rsidR="000D5C9E">
          <w:t>.</w:t>
        </w:r>
      </w:ins>
    </w:p>
    <w:p w14:paraId="7AFFAAB2" w14:textId="77777777" w:rsidR="00277D49" w:rsidRDefault="00277D49">
      <w:pPr>
        <w:rPr>
          <w:ins w:id="2364" w:author="Aleksander Hansen" w:date="2013-02-11T20:58:00Z"/>
        </w:rPr>
        <w:pPrChange w:id="2365" w:author="Aleksander Hansen" w:date="2013-02-11T20:33:00Z">
          <w:pPr>
            <w:ind w:left="720"/>
          </w:pPr>
        </w:pPrChange>
      </w:pPr>
    </w:p>
    <w:p w14:paraId="0324E601" w14:textId="06E60548" w:rsidR="00277D49" w:rsidRDefault="00277D49" w:rsidP="00277D49">
      <w:pPr>
        <w:rPr>
          <w:ins w:id="2366" w:author="Aleksander Hansen" w:date="2013-02-11T20:58:00Z"/>
          <w:rFonts w:ascii="Calibri" w:hAnsi="Calibri"/>
        </w:rPr>
      </w:pPr>
      <w:ins w:id="2367" w:author="Aleksander Hansen" w:date="2013-02-11T20:58:00Z">
        <w:r w:rsidRPr="008568A7">
          <w:rPr>
            <w:rFonts w:ascii="Calibri" w:hAnsi="Calibri"/>
          </w:rPr>
          <w:t>T</w:t>
        </w:r>
        <w:r>
          <w:rPr>
            <w:rFonts w:ascii="Calibri" w:hAnsi="Calibri"/>
          </w:rPr>
          <w:t xml:space="preserve">he value of a forward contract with time to maturity T, risk-free rate r, and dividend yield q </w:t>
        </w:r>
        <w:r w:rsidRPr="008568A7">
          <w:rPr>
            <w:rFonts w:ascii="Calibri" w:hAnsi="Calibri"/>
          </w:rPr>
          <w:t>is given by either equation below:</w:t>
        </w:r>
        <w:r>
          <w:rPr>
            <w:rFonts w:ascii="Calibri" w:hAnsi="Calibri"/>
          </w:rPr>
          <w:br/>
        </w:r>
      </w:ins>
    </w:p>
    <w:p w14:paraId="399878B3" w14:textId="77777777" w:rsidR="00277D49" w:rsidRPr="00821F16" w:rsidRDefault="00277D49" w:rsidP="00277D49">
      <w:pPr>
        <w:jc w:val="center"/>
        <w:rPr>
          <w:ins w:id="2368" w:author="Aleksander Hansen" w:date="2013-02-11T20:58:00Z"/>
          <w:rFonts w:ascii="Calibri" w:hAnsi="Calibri"/>
          <w:iCs/>
          <w:sz w:val="28"/>
          <w:szCs w:val="28"/>
        </w:rPr>
      </w:pPr>
      <w:ins w:id="2369" w:author="Aleksander Hansen" w:date="2013-02-11T20:58:00Z">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ins>
    </w:p>
    <w:p w14:paraId="295B37AF" w14:textId="77777777" w:rsidR="00277D49" w:rsidRPr="000B57EC" w:rsidRDefault="00277D49" w:rsidP="00277D49">
      <w:pPr>
        <w:jc w:val="center"/>
        <w:rPr>
          <w:ins w:id="2370" w:author="Aleksander Hansen" w:date="2013-02-11T20:58:00Z"/>
          <w:rFonts w:ascii="Calibri" w:hAnsi="Calibri"/>
        </w:rPr>
      </w:pPr>
    </w:p>
    <w:p w14:paraId="2B73F816" w14:textId="77777777" w:rsidR="00277D49" w:rsidRPr="000B57EC" w:rsidRDefault="00277D49" w:rsidP="00277D49">
      <w:pPr>
        <w:jc w:val="center"/>
        <w:rPr>
          <w:ins w:id="2371" w:author="Aleksander Hansen" w:date="2013-02-11T20:58:00Z"/>
          <w:rFonts w:ascii="Calibri" w:hAnsi="Calibri"/>
          <w:iCs/>
          <w:sz w:val="28"/>
          <w:szCs w:val="28"/>
        </w:rPr>
      </w:pPr>
      <w:ins w:id="2372" w:author="Aleksander Hansen" w:date="2013-02-11T20:58:00Z">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ins>
    </w:p>
    <w:p w14:paraId="3D446008" w14:textId="1B0130B9" w:rsidR="00277D49" w:rsidRDefault="00277D49">
      <w:pPr>
        <w:rPr>
          <w:ins w:id="2373" w:author="Aleksander Hansen" w:date="2013-02-11T20:33:00Z"/>
        </w:rPr>
        <w:pPrChange w:id="2374" w:author="Aleksander Hansen" w:date="2013-02-11T20:33:00Z">
          <w:pPr>
            <w:ind w:left="720"/>
          </w:pPr>
        </w:pPrChange>
      </w:pPr>
      <w:ins w:id="2375" w:author="Aleksander Hansen" w:date="2013-02-11T20:58:00Z">
        <w:r w:rsidRPr="008568A7">
          <w:rPr>
            <w:rFonts w:ascii="Calibri" w:hAnsi="Calibri"/>
          </w:rPr>
          <w:t xml:space="preserve">These are equivalent because the second equation replaces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568A7">
          <w:rPr>
            <w:rFonts w:ascii="Calibri" w:hAnsi="Calibri"/>
          </w:rPr>
          <w:t>, with a spot price that is continuously compounded “forward in time.”</w:t>
        </w:r>
      </w:ins>
    </w:p>
    <w:p w14:paraId="2160D7F2" w14:textId="3F748EAE" w:rsidR="00797D33" w:rsidRPr="008568A7" w:rsidRDefault="00797D33" w:rsidP="00797D33">
      <w:pPr>
        <w:rPr>
          <w:ins w:id="2376" w:author="Aleksander Hansen" w:date="2013-02-11T20:30:00Z"/>
          <w:rFonts w:ascii="Calibri" w:hAnsi="Calibri"/>
        </w:rPr>
      </w:pPr>
      <w:ins w:id="2377" w:author="Aleksander Hansen" w:date="2013-02-11T20:33:00Z">
        <w:r>
          <w:rPr>
            <w:rFonts w:ascii="Calibri" w:hAnsi="Calibri"/>
          </w:rPr>
          <w:tab/>
        </w:r>
      </w:ins>
    </w:p>
    <w:p w14:paraId="621566B1" w14:textId="57BDF705" w:rsidR="000D5C9E" w:rsidRPr="008568A7" w:rsidRDefault="000D5C9E" w:rsidP="000D5C9E">
      <w:pPr>
        <w:rPr>
          <w:ins w:id="2378" w:author="Aleksander Hansen" w:date="2013-02-11T20:53:00Z"/>
          <w:rFonts w:ascii="Calibri" w:hAnsi="Calibri"/>
        </w:rPr>
      </w:pPr>
      <w:ins w:id="2379" w:author="Aleksander Hansen" w:date="2013-02-11T20:53:00Z">
        <w:r w:rsidRPr="008568A7">
          <w:rPr>
            <w:rFonts w:ascii="Calibri" w:hAnsi="Calibri"/>
          </w:rPr>
          <w:t>Normal contango refers to a forward price that is greater than the expected future spot price</w:t>
        </w:r>
      </w:ins>
      <w:ins w:id="2380" w:author="Aleksander Hansen" w:date="2013-02-11T20:54:00Z">
        <w:r w:rsidRPr="008568A7">
          <w:rPr>
            <w:rFonts w:ascii="Calibri" w:hAnsi="Calibri"/>
          </w:rPr>
          <w:t>:</w:t>
        </w:r>
      </w:ins>
      <m:oMath>
        <m:sSub>
          <m:sSubPr>
            <m:ctrlPr>
              <w:ins w:id="2381" w:author="Aleksander Hansen" w:date="2013-02-11T20:53:00Z">
                <w:rPr>
                  <w:rFonts w:ascii="Cambria Math" w:hAnsi="Cambria Math"/>
                  <w:i/>
                </w:rPr>
              </w:ins>
            </m:ctrlPr>
          </m:sSubPr>
          <m:e>
            <w:ins w:id="2382" w:author="Aleksander Hansen" w:date="2013-02-11T20:53:00Z">
              <m:r>
                <w:rPr>
                  <w:rFonts w:ascii="Cambria Math" w:hAnsi="Cambria Math"/>
                </w:rPr>
                <m:t>F</m:t>
              </m:r>
            </w:ins>
          </m:e>
          <m:sub>
            <w:ins w:id="2383" w:author="Aleksander Hansen" w:date="2013-02-11T20:53:00Z">
              <m:r>
                <w:rPr>
                  <w:rFonts w:ascii="Cambria Math" w:hAnsi="Cambria Math"/>
                </w:rPr>
                <m:t>0</m:t>
              </m:r>
            </w:ins>
          </m:sub>
        </m:sSub>
        <w:ins w:id="2384" w:author="Aleksander Hansen" w:date="2013-02-11T20:53:00Z">
          <m:r>
            <w:rPr>
              <w:rFonts w:ascii="Cambria Math" w:hAnsi="Cambria Math"/>
            </w:rPr>
            <m:t>&gt;E</m:t>
          </m:r>
        </w:ins>
        <m:d>
          <m:dPr>
            <m:begChr m:val="["/>
            <m:endChr m:val="]"/>
            <m:ctrlPr>
              <w:ins w:id="2385" w:author="Aleksander Hansen" w:date="2013-02-11T20:53:00Z">
                <w:rPr>
                  <w:rFonts w:ascii="Cambria Math" w:hAnsi="Cambria Math"/>
                  <w:i/>
                </w:rPr>
              </w:ins>
            </m:ctrlPr>
          </m:dPr>
          <m:e>
            <m:sSub>
              <m:sSubPr>
                <m:ctrlPr>
                  <w:ins w:id="2386" w:author="Aleksander Hansen" w:date="2013-02-11T20:53:00Z">
                    <w:rPr>
                      <w:rFonts w:ascii="Cambria Math" w:hAnsi="Cambria Math"/>
                      <w:i/>
                    </w:rPr>
                  </w:ins>
                </m:ctrlPr>
              </m:sSubPr>
              <m:e>
                <w:ins w:id="2387" w:author="Aleksander Hansen" w:date="2013-02-11T20:53:00Z">
                  <m:r>
                    <w:rPr>
                      <w:rFonts w:ascii="Cambria Math" w:hAnsi="Cambria Math"/>
                    </w:rPr>
                    <m:t>S</m:t>
                  </m:r>
                </w:ins>
              </m:e>
              <m:sub>
                <w:ins w:id="2388" w:author="Aleksander Hansen" w:date="2013-02-11T20:53:00Z">
                  <m:r>
                    <w:rPr>
                      <w:rFonts w:ascii="Cambria Math" w:hAnsi="Cambria Math"/>
                    </w:rPr>
                    <m:t>t</m:t>
                  </m:r>
                </w:ins>
              </m:sub>
            </m:sSub>
          </m:e>
        </m:d>
      </m:oMath>
    </w:p>
    <w:p w14:paraId="6A11819E" w14:textId="77777777" w:rsidR="000D5C9E" w:rsidRPr="008568A7" w:rsidRDefault="000D5C9E" w:rsidP="000D5C9E">
      <w:pPr>
        <w:rPr>
          <w:ins w:id="2389" w:author="Aleksander Hansen" w:date="2013-02-11T20:53:00Z"/>
          <w:rFonts w:ascii="Calibri" w:hAnsi="Calibri"/>
        </w:rPr>
      </w:pPr>
      <w:ins w:id="2390" w:author="Aleksander Hansen" w:date="2013-02-11T20:53:00Z">
        <w:r w:rsidRPr="008568A7">
          <w:rPr>
            <w:rFonts w:ascii="Calibri" w:hAnsi="Calibri"/>
          </w:rPr>
          <w:t xml:space="preserve">Normal backwardation refers to a forward price that is less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8568A7">
          <w:rPr>
            <w:rFonts w:ascii="Calibri" w:hAnsi="Calibri"/>
          </w:rPr>
          <w:t>.</w:t>
        </w:r>
      </w:ins>
    </w:p>
    <w:p w14:paraId="176FB0A1" w14:textId="77777777" w:rsidR="00007DCE" w:rsidDel="00300668" w:rsidRDefault="00007DCE">
      <w:pPr>
        <w:rPr>
          <w:del w:id="2391" w:author="Aleksander Hansen" w:date="2013-02-11T21:02:00Z"/>
          <w:rFonts w:ascii="Calibri" w:hAnsi="Calibri"/>
        </w:rPr>
      </w:pPr>
    </w:p>
    <w:p w14:paraId="59C114B1" w14:textId="21573C56" w:rsidR="00007DCE" w:rsidRPr="008568A7" w:rsidRDefault="00E47E2D" w:rsidP="00007DCE">
      <w:pPr>
        <w:pStyle w:val="Heading2"/>
      </w:pPr>
      <w:bookmarkStart w:id="2392" w:name="_Toc222561298"/>
      <w:r>
        <w:t>5</w:t>
      </w:r>
      <w:r w:rsidR="00007DCE" w:rsidRPr="008568A7">
        <w:t xml:space="preserve"> </w:t>
      </w:r>
      <w:r w:rsidR="00007DCE">
        <w:t>Questions &amp; A</w:t>
      </w:r>
      <w:r w:rsidR="00007DCE" w:rsidRPr="008568A7">
        <w:t>nswers</w:t>
      </w:r>
      <w:bookmarkEnd w:id="2392"/>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2393" w:name="_Toc222561299"/>
      <w:r w:rsidRPr="008568A7">
        <w:t>Questions</w:t>
      </w:r>
      <w:bookmarkEnd w:id="2393"/>
      <w:r w:rsidRPr="008568A7">
        <w:t xml:space="preserve">  </w:t>
      </w:r>
    </w:p>
    <w:p w14:paraId="29857306" w14:textId="5A1FDA7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w:t>
      </w:r>
      <w:del w:id="2394" w:author="Aleksander Hansen" w:date="2013-02-11T20:23:00Z">
        <w:r w:rsidR="00B20A0D" w:rsidRPr="007255D6" w:rsidDel="00F86827">
          <w:rPr>
            <w:rFonts w:ascii="Calibri" w:hAnsi="Calibri"/>
            <w:sz w:val="24"/>
            <w:szCs w:val="24"/>
            <w:lang w:bidi="ar-SA"/>
          </w:rPr>
          <w:delText xml:space="preserve">it </w:delText>
        </w:r>
      </w:del>
      <w:ins w:id="2395" w:author="Aleksander Hansen" w:date="2013-02-11T20:23:00Z">
        <w:r w:rsidR="00F86827" w:rsidRPr="007255D6">
          <w:rPr>
            <w:rFonts w:ascii="Calibri" w:hAnsi="Calibri"/>
            <w:sz w:val="24"/>
            <w:szCs w:val="24"/>
            <w:lang w:bidi="ar-SA"/>
          </w:rPr>
          <w:t>i</w:t>
        </w:r>
        <w:r w:rsidR="00F86827">
          <w:rPr>
            <w:rFonts w:ascii="Calibri" w:hAnsi="Calibri"/>
            <w:sz w:val="24"/>
            <w:szCs w:val="24"/>
            <w:lang w:bidi="ar-SA"/>
          </w:rPr>
          <w:t>f</w:t>
        </w:r>
        <w:r w:rsidR="00F86827" w:rsidRPr="007255D6">
          <w:rPr>
            <w:rFonts w:ascii="Calibri" w:hAnsi="Calibri"/>
            <w:sz w:val="24"/>
            <w:szCs w:val="24"/>
            <w:lang w:bidi="ar-SA"/>
          </w:rPr>
          <w:t xml:space="preserve"> </w:t>
        </w:r>
      </w:ins>
      <w:r w:rsidR="00B20A0D" w:rsidRPr="007255D6">
        <w:rPr>
          <w:rFonts w:ascii="Calibri" w:hAnsi="Calibri"/>
          <w:sz w:val="24"/>
          <w:szCs w:val="24"/>
          <w:lang w:bidi="ar-SA"/>
        </w:rPr>
        <w:t>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 rates are greater than foreign interest rates (r &gt; rf)</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(rf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F(0,X),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2396" w:name="_Toc222561300"/>
      <w:r>
        <w:lastRenderedPageBreak/>
        <w:t>Answers</w:t>
      </w:r>
      <w:bookmarkEnd w:id="2396"/>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 curve, per the cost of carry, we observe F(X)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 price, positive systematic risk implies normal backwardation, F(x)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2397" w:name="_Toc222561301"/>
      <w:r w:rsidRPr="008568A7">
        <w:rPr>
          <w:rFonts w:ascii="Calibri" w:hAnsi="Calibri"/>
        </w:rPr>
        <w:lastRenderedPageBreak/>
        <w:t>Hull, Chapter 6: Interest Rate Futures</w:t>
      </w:r>
      <w:bookmarkEnd w:id="2308"/>
      <w:bookmarkEnd w:id="2397"/>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A15689" w:rsidRPr="005368C2" w:rsidRDefault="00A15689" w:rsidP="007F5AB3">
                            <w:pPr>
                              <w:rPr>
                                <w:b/>
                              </w:rPr>
                            </w:pPr>
                            <w:r w:rsidRPr="005368C2">
                              <w:rPr>
                                <w:b/>
                              </w:rPr>
                              <w:t>Learning Outcomes:</w:t>
                            </w:r>
                          </w:p>
                          <w:p w14:paraId="08612006" w14:textId="77777777" w:rsidR="00A15689" w:rsidRPr="005368C2" w:rsidRDefault="00A15689" w:rsidP="007F5AB3"/>
                          <w:p w14:paraId="11163E1E" w14:textId="77777777" w:rsidR="00A15689" w:rsidRDefault="00A15689"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A15689" w:rsidRPr="007F5AB3" w:rsidRDefault="00A15689" w:rsidP="007F5AB3">
                            <w:pPr>
                              <w:rPr>
                                <w:sz w:val="16"/>
                                <w:szCs w:val="16"/>
                              </w:rPr>
                            </w:pPr>
                          </w:p>
                          <w:p w14:paraId="168E7647" w14:textId="77777777" w:rsidR="00A15689" w:rsidRDefault="00A15689" w:rsidP="007F5AB3">
                            <w:r w:rsidRPr="007F5AB3">
                              <w:rPr>
                                <w:b/>
                              </w:rPr>
                              <w:t>Calculate</w:t>
                            </w:r>
                            <w:r w:rsidRPr="005368C2">
                              <w:t xml:space="preserve"> the conversion of a discount rate to a price for a U.S. Treasury bill.</w:t>
                            </w:r>
                          </w:p>
                          <w:p w14:paraId="725C3FF1" w14:textId="77777777" w:rsidR="00A15689" w:rsidRPr="007F5AB3" w:rsidRDefault="00A15689" w:rsidP="007F5AB3">
                            <w:pPr>
                              <w:rPr>
                                <w:sz w:val="16"/>
                                <w:szCs w:val="16"/>
                              </w:rPr>
                            </w:pPr>
                          </w:p>
                          <w:p w14:paraId="580E074F" w14:textId="77777777" w:rsidR="00A15689" w:rsidRDefault="00A15689"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A15689" w:rsidRPr="007F5AB3" w:rsidRDefault="00A15689" w:rsidP="007F5AB3">
                            <w:pPr>
                              <w:rPr>
                                <w:sz w:val="16"/>
                                <w:szCs w:val="16"/>
                              </w:rPr>
                            </w:pPr>
                          </w:p>
                          <w:p w14:paraId="557622A6" w14:textId="77777777" w:rsidR="00A15689" w:rsidRDefault="00A15689"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A15689" w:rsidRPr="007F5AB3" w:rsidRDefault="00A15689" w:rsidP="007F5AB3">
                            <w:pPr>
                              <w:rPr>
                                <w:sz w:val="16"/>
                                <w:szCs w:val="16"/>
                              </w:rPr>
                            </w:pPr>
                          </w:p>
                          <w:p w14:paraId="3F9CA85B" w14:textId="77777777" w:rsidR="00A15689" w:rsidRDefault="00A15689"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A15689" w:rsidRPr="007F5AB3" w:rsidRDefault="00A15689" w:rsidP="007F5AB3">
                            <w:pPr>
                              <w:rPr>
                                <w:sz w:val="16"/>
                                <w:szCs w:val="16"/>
                              </w:rPr>
                            </w:pPr>
                          </w:p>
                          <w:p w14:paraId="5443FCF8" w14:textId="77777777" w:rsidR="00A15689" w:rsidRDefault="00A15689"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A15689" w:rsidRPr="007F5AB3" w:rsidRDefault="00A15689" w:rsidP="007F5AB3">
                            <w:pPr>
                              <w:rPr>
                                <w:sz w:val="16"/>
                                <w:szCs w:val="16"/>
                              </w:rPr>
                            </w:pPr>
                          </w:p>
                          <w:p w14:paraId="45ED247F" w14:textId="77777777" w:rsidR="00A15689" w:rsidRDefault="00A15689"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A15689" w:rsidRPr="007F5AB3" w:rsidRDefault="00A15689" w:rsidP="007F5AB3">
                            <w:pPr>
                              <w:rPr>
                                <w:sz w:val="16"/>
                                <w:szCs w:val="16"/>
                              </w:rPr>
                            </w:pPr>
                          </w:p>
                          <w:p w14:paraId="0A876BC0" w14:textId="77777777" w:rsidR="00A15689" w:rsidRDefault="00A15689" w:rsidP="007F5AB3">
                            <w:r w:rsidRPr="007F5AB3">
                              <w:rPr>
                                <w:b/>
                              </w:rPr>
                              <w:t>Calculate</w:t>
                            </w:r>
                            <w:r w:rsidRPr="005368C2">
                              <w:t xml:space="preserve"> the final contract price on a Eurodollar </w:t>
                            </w:r>
                            <w:r>
                              <w:t>Futures</w:t>
                            </w:r>
                            <w:r w:rsidRPr="005368C2">
                              <w:t xml:space="preserve"> contract. </w:t>
                            </w:r>
                          </w:p>
                          <w:p w14:paraId="083D6305" w14:textId="77777777" w:rsidR="00A15689" w:rsidRPr="007F5AB3" w:rsidRDefault="00A15689" w:rsidP="007F5AB3">
                            <w:pPr>
                              <w:rPr>
                                <w:sz w:val="16"/>
                                <w:szCs w:val="16"/>
                              </w:rPr>
                            </w:pPr>
                          </w:p>
                          <w:p w14:paraId="360C681F" w14:textId="77777777" w:rsidR="00A15689" w:rsidRDefault="00A15689"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A15689" w:rsidRPr="007F5AB3" w:rsidRDefault="00A15689" w:rsidP="007F5AB3">
                            <w:pPr>
                              <w:rPr>
                                <w:sz w:val="16"/>
                                <w:szCs w:val="16"/>
                              </w:rPr>
                            </w:pPr>
                          </w:p>
                          <w:p w14:paraId="370861EF" w14:textId="77777777" w:rsidR="00A15689" w:rsidRDefault="00A15689"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A15689" w:rsidRPr="007F5AB3" w:rsidRDefault="00A15689" w:rsidP="007F5AB3">
                            <w:pPr>
                              <w:rPr>
                                <w:sz w:val="16"/>
                                <w:szCs w:val="16"/>
                              </w:rPr>
                            </w:pPr>
                          </w:p>
                          <w:p w14:paraId="75E2DD39" w14:textId="77777777" w:rsidR="00A15689" w:rsidRDefault="00A15689"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A15689" w:rsidRPr="007F5AB3" w:rsidRDefault="00A15689" w:rsidP="007F5AB3">
                            <w:pPr>
                              <w:rPr>
                                <w:sz w:val="16"/>
                                <w:szCs w:val="16"/>
                              </w:rPr>
                            </w:pPr>
                          </w:p>
                          <w:p w14:paraId="1503952B" w14:textId="77777777" w:rsidR="00A15689" w:rsidRPr="005368C2" w:rsidRDefault="00A15689"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A15689" w:rsidRPr="005368C2" w:rsidRDefault="00A15689"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A15689" w:rsidRPr="005368C2" w:rsidRDefault="00A15689" w:rsidP="007F5AB3">
                      <w:pPr>
                        <w:rPr>
                          <w:b/>
                        </w:rPr>
                      </w:pPr>
                      <w:r w:rsidRPr="005368C2">
                        <w:rPr>
                          <w:b/>
                        </w:rPr>
                        <w:t>Learning Outcomes:</w:t>
                      </w:r>
                    </w:p>
                    <w:p w14:paraId="08612006" w14:textId="77777777" w:rsidR="00A15689" w:rsidRPr="005368C2" w:rsidRDefault="00A15689" w:rsidP="007F5AB3"/>
                    <w:p w14:paraId="11163E1E" w14:textId="77777777" w:rsidR="00A15689" w:rsidRDefault="00A15689"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A15689" w:rsidRPr="007F5AB3" w:rsidRDefault="00A15689" w:rsidP="007F5AB3">
                      <w:pPr>
                        <w:rPr>
                          <w:sz w:val="16"/>
                          <w:szCs w:val="16"/>
                        </w:rPr>
                      </w:pPr>
                    </w:p>
                    <w:p w14:paraId="168E7647" w14:textId="77777777" w:rsidR="00A15689" w:rsidRDefault="00A15689" w:rsidP="007F5AB3">
                      <w:r w:rsidRPr="007F5AB3">
                        <w:rPr>
                          <w:b/>
                        </w:rPr>
                        <w:t>Calculate</w:t>
                      </w:r>
                      <w:r w:rsidRPr="005368C2">
                        <w:t xml:space="preserve"> the conversion of a discount rate to a price for a U.S. Treasury bill.</w:t>
                      </w:r>
                    </w:p>
                    <w:p w14:paraId="725C3FF1" w14:textId="77777777" w:rsidR="00A15689" w:rsidRPr="007F5AB3" w:rsidRDefault="00A15689" w:rsidP="007F5AB3">
                      <w:pPr>
                        <w:rPr>
                          <w:sz w:val="16"/>
                          <w:szCs w:val="16"/>
                        </w:rPr>
                      </w:pPr>
                    </w:p>
                    <w:p w14:paraId="580E074F" w14:textId="77777777" w:rsidR="00A15689" w:rsidRDefault="00A15689"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A15689" w:rsidRPr="007F5AB3" w:rsidRDefault="00A15689" w:rsidP="007F5AB3">
                      <w:pPr>
                        <w:rPr>
                          <w:sz w:val="16"/>
                          <w:szCs w:val="16"/>
                        </w:rPr>
                      </w:pPr>
                    </w:p>
                    <w:p w14:paraId="557622A6" w14:textId="77777777" w:rsidR="00A15689" w:rsidRDefault="00A15689"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A15689" w:rsidRPr="007F5AB3" w:rsidRDefault="00A15689" w:rsidP="007F5AB3">
                      <w:pPr>
                        <w:rPr>
                          <w:sz w:val="16"/>
                          <w:szCs w:val="16"/>
                        </w:rPr>
                      </w:pPr>
                    </w:p>
                    <w:p w14:paraId="3F9CA85B" w14:textId="77777777" w:rsidR="00A15689" w:rsidRDefault="00A15689"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A15689" w:rsidRPr="007F5AB3" w:rsidRDefault="00A15689" w:rsidP="007F5AB3">
                      <w:pPr>
                        <w:rPr>
                          <w:sz w:val="16"/>
                          <w:szCs w:val="16"/>
                        </w:rPr>
                      </w:pPr>
                    </w:p>
                    <w:p w14:paraId="5443FCF8" w14:textId="77777777" w:rsidR="00A15689" w:rsidRDefault="00A15689"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A15689" w:rsidRPr="007F5AB3" w:rsidRDefault="00A15689" w:rsidP="007F5AB3">
                      <w:pPr>
                        <w:rPr>
                          <w:sz w:val="16"/>
                          <w:szCs w:val="16"/>
                        </w:rPr>
                      </w:pPr>
                    </w:p>
                    <w:p w14:paraId="45ED247F" w14:textId="77777777" w:rsidR="00A15689" w:rsidRDefault="00A15689"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A15689" w:rsidRPr="007F5AB3" w:rsidRDefault="00A15689" w:rsidP="007F5AB3">
                      <w:pPr>
                        <w:rPr>
                          <w:sz w:val="16"/>
                          <w:szCs w:val="16"/>
                        </w:rPr>
                      </w:pPr>
                    </w:p>
                    <w:p w14:paraId="0A876BC0" w14:textId="77777777" w:rsidR="00A15689" w:rsidRDefault="00A15689" w:rsidP="007F5AB3">
                      <w:r w:rsidRPr="007F5AB3">
                        <w:rPr>
                          <w:b/>
                        </w:rPr>
                        <w:t>Calculate</w:t>
                      </w:r>
                      <w:r w:rsidRPr="005368C2">
                        <w:t xml:space="preserve"> the final contract price on a Eurodollar </w:t>
                      </w:r>
                      <w:r>
                        <w:t>Futures</w:t>
                      </w:r>
                      <w:r w:rsidRPr="005368C2">
                        <w:t xml:space="preserve"> contract. </w:t>
                      </w:r>
                    </w:p>
                    <w:p w14:paraId="083D6305" w14:textId="77777777" w:rsidR="00A15689" w:rsidRPr="007F5AB3" w:rsidRDefault="00A15689" w:rsidP="007F5AB3">
                      <w:pPr>
                        <w:rPr>
                          <w:sz w:val="16"/>
                          <w:szCs w:val="16"/>
                        </w:rPr>
                      </w:pPr>
                    </w:p>
                    <w:p w14:paraId="360C681F" w14:textId="77777777" w:rsidR="00A15689" w:rsidRDefault="00A15689"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A15689" w:rsidRPr="007F5AB3" w:rsidRDefault="00A15689" w:rsidP="007F5AB3">
                      <w:pPr>
                        <w:rPr>
                          <w:sz w:val="16"/>
                          <w:szCs w:val="16"/>
                        </w:rPr>
                      </w:pPr>
                    </w:p>
                    <w:p w14:paraId="370861EF" w14:textId="77777777" w:rsidR="00A15689" w:rsidRDefault="00A15689"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A15689" w:rsidRPr="007F5AB3" w:rsidRDefault="00A15689" w:rsidP="007F5AB3">
                      <w:pPr>
                        <w:rPr>
                          <w:sz w:val="16"/>
                          <w:szCs w:val="16"/>
                        </w:rPr>
                      </w:pPr>
                    </w:p>
                    <w:p w14:paraId="75E2DD39" w14:textId="77777777" w:rsidR="00A15689" w:rsidRDefault="00A15689"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A15689" w:rsidRPr="007F5AB3" w:rsidRDefault="00A15689" w:rsidP="007F5AB3">
                      <w:pPr>
                        <w:rPr>
                          <w:sz w:val="16"/>
                          <w:szCs w:val="16"/>
                        </w:rPr>
                      </w:pPr>
                    </w:p>
                    <w:p w14:paraId="1503952B" w14:textId="77777777" w:rsidR="00A15689" w:rsidRPr="005368C2" w:rsidRDefault="00A15689"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A15689" w:rsidRPr="005368C2" w:rsidRDefault="00A15689" w:rsidP="007F5AB3"/>
                  </w:txbxContent>
                </v:textbox>
                <w10:wrap type="square"/>
              </v:shape>
            </w:pict>
          </mc:Fallback>
        </mc:AlternateContent>
      </w:r>
      <w:r w:rsidR="005F2397" w:rsidRPr="008568A7">
        <w:br w:type="page"/>
      </w:r>
      <w:bookmarkStart w:id="2398" w:name="_Toc222561302"/>
      <w:r w:rsidR="005F2397" w:rsidRPr="008568A7">
        <w:lastRenderedPageBreak/>
        <w:t>Identify the most commonly used day count conventions, describe the markets that each one is typically used in, and apply each to an interest calculation.</w:t>
      </w:r>
      <w:bookmarkEnd w:id="2398"/>
      <w:r w:rsidR="008B15F3" w:rsidRPr="008568A7">
        <w:br/>
      </w:r>
    </w:p>
    <w:p w14:paraId="6943D757" w14:textId="77777777" w:rsidR="005F2397" w:rsidRPr="008568A7" w:rsidRDefault="005F2397" w:rsidP="00C46FD4">
      <w:pPr>
        <w:pStyle w:val="Heading3SubGTNI"/>
      </w:pPr>
      <w:bookmarkStart w:id="2399" w:name="_Toc222561303"/>
      <w:r w:rsidRPr="008568A7">
        <w:t>Day count conventions are important for computing accrued interest:</w:t>
      </w:r>
      <w:bookmarkEnd w:id="2399"/>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2400" w:name="_Toc222561304"/>
      <w:r w:rsidRPr="008568A7">
        <w:t>Money Market instruments include:</w:t>
      </w:r>
      <w:bookmarkEnd w:id="2400"/>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2401" w:name="_Toc222561305"/>
      <w:r w:rsidRPr="008568A7">
        <w:t>Capital Market Instruments include:</w:t>
      </w:r>
      <w:bookmarkEnd w:id="2401"/>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US Treasury notes (1-10 yrs) and bonds (&gt; 10 yrs)</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bookmarkStart w:id="2402" w:name="_Toc222561306"/>
      <w:r w:rsidRPr="008568A7">
        <w:t>Calculate the conversion of a discount rate to a price for a U.S. Treasury bill.</w:t>
      </w:r>
      <w:bookmarkEnd w:id="2402"/>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1857378F" w:rsidR="005F2397" w:rsidRDefault="008F1EF8" w:rsidP="005F2397">
      <w:pPr>
        <w:rPr>
          <w:rFonts w:ascii="Calibri" w:hAnsi="Calibri"/>
        </w:rPr>
      </w:pPr>
      <w:r>
        <w:rPr>
          <w:rFonts w:ascii="Calibri" w:hAnsi="Calibri"/>
        </w:rPr>
        <w:br/>
      </w:r>
      <w:moveFromRangeStart w:id="2403" w:author="Aleksander Hansen" w:date="2013-02-09T12:41:00Z" w:name="move222033014"/>
      <w:moveFrom w:id="2404"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2403"/>
      <w:ins w:id="2405" w:author="Aleksander Hansen" w:date="2013-02-09T12:41:00Z">
        <w:r w:rsidR="00821F16" w:rsidRPr="00821F16">
          <w:rPr>
            <w:rFonts w:ascii="Calibri" w:hAnsi="Calibri"/>
          </w:rPr>
          <w:t xml:space="preserve"> </w:t>
        </w:r>
      </w:ins>
      <w:moveToRangeStart w:id="2406" w:author="Aleksander Hansen" w:date="2013-02-09T12:41:00Z" w:name="move222033014"/>
      <w:moveTo w:id="2407" w:author="Aleksander Hansen" w:date="2013-02-09T12:41:00Z">
        <w:r w:rsidR="00821F16" w:rsidRPr="008568A7">
          <w:rPr>
            <w:rFonts w:ascii="Calibri" w:hAnsi="Calibri"/>
          </w:rPr>
          <w:t>Consider the following example. The face value of the Treasury bill is $100 and the cash price is 98.00. As the maturity is 0.25 years (90 days/360), the dis</w:t>
        </w:r>
        <w:r w:rsidR="00821F16">
          <w:rPr>
            <w:rFonts w:ascii="Calibri" w:hAnsi="Calibri"/>
          </w:rPr>
          <w:t>count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 The true yield is 8.16%.</w:t>
        </w:r>
      </w:moveTo>
      <w:moveToRangeEnd w:id="2406"/>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2408" w:author="Aleksander Hansen" w:date="2013-02-09T12:39:00Z">
              <w:r w:rsidR="00821F16">
                <w:rPr>
                  <w:rFonts w:ascii="Calibri" w:hAnsi="Calibri"/>
                </w:rPr>
                <w:t>7</w:t>
              </w:r>
            </w:ins>
            <w:del w:id="2409" w:author="Aleksander Hansen" w:date="2013-02-09T12:39:00Z">
              <w:r w:rsidRPr="008568A7" w:rsidDel="00821F16">
                <w:rPr>
                  <w:rFonts w:ascii="Calibri" w:hAnsi="Calibri"/>
                </w:rPr>
                <w:delText>8</w:delText>
              </w:r>
            </w:del>
            <w:r w:rsidR="003626AF">
              <w:rPr>
                <w:rFonts w:ascii="Calibri" w:hAnsi="Calibri"/>
              </w:rPr>
              <w:t>.</w:t>
            </w:r>
            <w:ins w:id="2410" w:author="Aleksander Hansen" w:date="2013-02-09T12:40:00Z">
              <w:r w:rsidR="00821F16">
                <w:rPr>
                  <w:rFonts w:ascii="Calibri" w:hAnsi="Calibri"/>
                </w:rPr>
                <w:t>98</w:t>
              </w:r>
            </w:ins>
            <w:del w:id="2411"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2412" w:author="Aleksander Hansen" w:date="2013-02-09T12:41:00Z">
                      <w:rPr>
                        <w:rFonts w:ascii="Cambria Math" w:hAnsi="Cambria Math"/>
                        <w:i/>
                      </w:rPr>
                    </w:del>
                  </m:ctrlPr>
                </m:sSubPr>
                <m:e>
                  <w:del w:id="2413" w:author="Aleksander Hansen" w:date="2013-02-09T12:41:00Z">
                    <m:r>
                      <w:rPr>
                        <w:rFonts w:ascii="Cambria Math" w:hAnsi="Cambria Math"/>
                      </w:rPr>
                      <m:t>P</m:t>
                    </m:r>
                  </w:del>
                </m:e>
                <m:sub>
                  <w:del w:id="2414" w:author="Aleksander Hansen" w:date="2013-02-09T12:41:00Z">
                    <m:r>
                      <w:rPr>
                        <w:rFonts w:ascii="Cambria Math" w:hAnsi="Cambria Math"/>
                      </w:rPr>
                      <m:t>Quoted</m:t>
                    </m:r>
                  </w:del>
                </m:sub>
              </m:sSub>
              <w:del w:id="2415" w:author="Aleksander Hansen" w:date="2013-02-09T12:41:00Z">
                <m:r>
                  <w:rPr>
                    <w:rFonts w:ascii="Cambria Math" w:hAnsi="Cambria Math"/>
                  </w:rPr>
                  <m:t>=</m:t>
                </m:r>
              </w:del>
              <m:f>
                <m:fPr>
                  <m:ctrlPr>
                    <w:del w:id="2416" w:author="Aleksander Hansen" w:date="2013-02-09T12:41:00Z">
                      <w:rPr>
                        <w:rFonts w:ascii="Cambria Math" w:hAnsi="Cambria Math"/>
                        <w:i/>
                      </w:rPr>
                    </w:del>
                  </m:ctrlPr>
                </m:fPr>
                <m:num>
                  <w:del w:id="2417" w:author="Aleksander Hansen" w:date="2013-02-09T12:41:00Z">
                    <m:r>
                      <w:rPr>
                        <w:rFonts w:ascii="Cambria Math" w:hAnsi="Cambria Math"/>
                      </w:rPr>
                      <m:t>360</m:t>
                    </m:r>
                  </w:del>
                </m:num>
                <m:den>
                  <w:del w:id="2418" w:author="Aleksander Hansen" w:date="2013-02-09T12:41:00Z">
                    <m:r>
                      <w:rPr>
                        <w:rFonts w:ascii="Cambria Math" w:hAnsi="Cambria Math"/>
                      </w:rPr>
                      <m:t>n</m:t>
                    </m:r>
                  </w:del>
                </m:den>
              </m:f>
              <w:del w:id="2419" w:author="Aleksander Hansen" w:date="2013-02-09T12:41:00Z">
                <m:r>
                  <w:rPr>
                    <w:rFonts w:ascii="Cambria Math" w:hAnsi="Cambria Math"/>
                  </w:rPr>
                  <m:t>*(100-</m:t>
                </m:r>
              </w:del>
              <m:sSub>
                <m:sSubPr>
                  <m:ctrlPr>
                    <w:del w:id="2420" w:author="Aleksander Hansen" w:date="2013-02-09T12:41:00Z">
                      <w:rPr>
                        <w:rFonts w:ascii="Cambria Math" w:hAnsi="Cambria Math"/>
                        <w:i/>
                      </w:rPr>
                    </w:del>
                  </m:ctrlPr>
                </m:sSubPr>
                <m:e>
                  <w:del w:id="2421" w:author="Aleksander Hansen" w:date="2013-02-09T12:41:00Z">
                    <m:r>
                      <w:rPr>
                        <w:rFonts w:ascii="Cambria Math" w:hAnsi="Cambria Math"/>
                      </w:rPr>
                      <m:t>Y</m:t>
                    </m:r>
                  </w:del>
                </m:e>
                <m:sub>
                  <w:del w:id="2422" w:author="Aleksander Hansen" w:date="2013-02-09T12:41:00Z">
                    <m:r>
                      <w:rPr>
                        <w:rFonts w:ascii="Cambria Math" w:hAnsi="Cambria Math"/>
                      </w:rPr>
                      <m:t>Cash price</m:t>
                    </m:r>
                  </w:del>
                </m:sub>
              </m:sSub>
              <w:del w:id="2423" w:author="Aleksander Hansen" w:date="2013-02-09T12:41:00Z">
                <m:r>
                  <w:rPr>
                    <w:rFonts w:ascii="Cambria Math" w:hAnsi="Cambria Math"/>
                  </w:rPr>
                  <m:t>)</m:t>
                </m:r>
              </w:del>
              <m:sSub>
                <m:sSubPr>
                  <m:ctrlPr>
                    <w:ins w:id="2424" w:author="Aleksander Hansen" w:date="2013-02-09T12:41:00Z">
                      <w:rPr>
                        <w:rFonts w:ascii="Cambria Math" w:hAnsi="Cambria Math"/>
                        <w:i/>
                      </w:rPr>
                    </w:ins>
                  </m:ctrlPr>
                </m:sSubPr>
                <m:e>
                  <w:ins w:id="2425" w:author="Aleksander Hansen" w:date="2013-02-09T12:41:00Z">
                    <m:r>
                      <w:rPr>
                        <w:rFonts w:ascii="Cambria Math" w:hAnsi="Cambria Math"/>
                      </w:rPr>
                      <m:t>P</m:t>
                    </m:r>
                  </w:ins>
                </m:e>
                <m:sub>
                  <w:ins w:id="2426" w:author="Aleksander Hansen" w:date="2013-02-09T12:41:00Z">
                    <m:r>
                      <w:rPr>
                        <w:rFonts w:ascii="Cambria Math" w:hAnsi="Cambria Math"/>
                      </w:rPr>
                      <m:t>Quoted</m:t>
                    </m:r>
                  </w:ins>
                </m:sub>
              </m:sSub>
              <w:ins w:id="2427" w:author="Aleksander Hansen" w:date="2013-02-09T12:41:00Z">
                <m:r>
                  <w:rPr>
                    <w:rFonts w:ascii="Cambria Math" w:hAnsi="Cambria Math"/>
                  </w:rPr>
                  <m:t>=</m:t>
                </m:r>
              </w:ins>
              <m:f>
                <m:fPr>
                  <m:ctrlPr>
                    <w:ins w:id="2428" w:author="Aleksander Hansen" w:date="2013-02-09T12:41:00Z">
                      <w:rPr>
                        <w:rFonts w:ascii="Cambria Math" w:hAnsi="Cambria Math"/>
                        <w:i/>
                      </w:rPr>
                    </w:ins>
                  </m:ctrlPr>
                </m:fPr>
                <m:num>
                  <w:ins w:id="2429" w:author="Aleksander Hansen" w:date="2013-02-09T12:41:00Z">
                    <m:r>
                      <w:rPr>
                        <w:rFonts w:ascii="Cambria Math" w:hAnsi="Cambria Math"/>
                      </w:rPr>
                      <m:t>360</m:t>
                    </m:r>
                  </w:ins>
                </m:num>
                <m:den>
                  <w:ins w:id="2430" w:author="Aleksander Hansen" w:date="2013-02-09T12:41:00Z">
                    <m:r>
                      <w:rPr>
                        <w:rFonts w:ascii="Cambria Math" w:hAnsi="Cambria Math"/>
                      </w:rPr>
                      <m:t>n</m:t>
                    </m:r>
                  </w:ins>
                </m:den>
              </m:f>
              <w:ins w:id="2431" w:author="Aleksander Hansen" w:date="2013-02-09T12:41:00Z">
                <m:r>
                  <w:rPr>
                    <w:rFonts w:ascii="Cambria Math" w:hAnsi="Cambria Math"/>
                  </w:rPr>
                  <m:t>*(100-</m:t>
                </m:r>
              </w:ins>
              <m:sSub>
                <m:sSubPr>
                  <m:ctrlPr>
                    <w:ins w:id="2432" w:author="Aleksander Hansen" w:date="2013-02-09T12:41:00Z">
                      <w:rPr>
                        <w:rFonts w:ascii="Cambria Math" w:hAnsi="Cambria Math"/>
                        <w:i/>
                      </w:rPr>
                    </w:ins>
                  </m:ctrlPr>
                </m:sSubPr>
                <m:e>
                  <w:ins w:id="2433" w:author="Aleksander Hansen" w:date="2013-02-09T12:41:00Z">
                    <m:r>
                      <w:rPr>
                        <w:rFonts w:ascii="Cambria Math" w:hAnsi="Cambria Math"/>
                      </w:rPr>
                      <m:t>Y</m:t>
                    </m:r>
                  </w:ins>
                </m:e>
                <m:sub>
                  <w:ins w:id="2434" w:author="Aleksander Hansen" w:date="2013-02-09T12:41:00Z">
                    <m:r>
                      <w:rPr>
                        <w:rFonts w:ascii="Cambria Math" w:hAnsi="Cambria Math"/>
                      </w:rPr>
                      <m:t>Cash price</m:t>
                    </m:r>
                  </w:ins>
                </m:sub>
              </m:sSub>
              <w:ins w:id="2435"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2436" w:author="Aleksander Hansen" w:date="2013-02-09T12:40:00Z">
              <w:r w:rsidR="00821F16">
                <w:rPr>
                  <w:rFonts w:ascii="Calibri" w:hAnsi="Calibri"/>
                </w:rPr>
                <w:t>.1633</w:t>
              </w:r>
            </w:ins>
            <w:del w:id="2437"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2438" w:author="Aleksander Hansen" w:date="2013-02-09T12:40:00Z">
                      <w:rPr>
                        <w:rFonts w:ascii="Cambria Math" w:hAnsi="Cambria Math"/>
                        <w:i/>
                      </w:rPr>
                    </w:del>
                  </m:ctrlPr>
                </m:fPr>
                <m:num>
                  <w:del w:id="2439" w:author="Aleksander Hansen" w:date="2013-02-09T12:40:00Z">
                    <m:r>
                      <w:rPr>
                        <w:rFonts w:ascii="Cambria Math" w:hAnsi="Cambria Math"/>
                      </w:rPr>
                      <m:t>100.00*8.00%</m:t>
                    </m:r>
                  </w:del>
                </m:num>
                <m:den>
                  <w:del w:id="2440" w:author="Aleksander Hansen" w:date="2013-02-09T12:40:00Z">
                    <m:r>
                      <w:rPr>
                        <w:rFonts w:ascii="Cambria Math" w:hAnsi="Cambria Math"/>
                      </w:rPr>
                      <m:t>98.00</m:t>
                    </m:r>
                  </w:del>
                </m:den>
              </m:f>
              <w:del w:id="2441" w:author="Aleksander Hansen" w:date="2013-02-09T12:40:00Z">
                <m:r>
                  <w:rPr>
                    <w:rFonts w:ascii="Cambria Math" w:hAnsi="Cambria Math"/>
                  </w:rPr>
                  <m:t>=8.1633</m:t>
                </m:r>
              </w:del>
              <m:f>
                <m:fPr>
                  <m:ctrlPr>
                    <w:ins w:id="2442" w:author="Aleksander Hansen" w:date="2013-02-09T12:40:00Z">
                      <w:rPr>
                        <w:rFonts w:ascii="Cambria Math" w:hAnsi="Cambria Math"/>
                        <w:i/>
                      </w:rPr>
                    </w:ins>
                  </m:ctrlPr>
                </m:fPr>
                <m:num>
                  <w:ins w:id="2443" w:author="Aleksander Hansen" w:date="2013-02-09T12:40:00Z">
                    <m:r>
                      <w:rPr>
                        <w:rFonts w:ascii="Cambria Math" w:hAnsi="Cambria Math"/>
                      </w:rPr>
                      <m:t>100.00*8.00%</m:t>
                    </m:r>
                  </w:ins>
                </m:num>
                <m:den>
                  <w:ins w:id="2444" w:author="Aleksander Hansen" w:date="2013-02-09T12:40:00Z">
                    <m:r>
                      <w:rPr>
                        <w:rFonts w:ascii="Cambria Math" w:hAnsi="Cambria Math"/>
                      </w:rPr>
                      <m:t>98.00</m:t>
                    </m:r>
                  </w:ins>
                </m:den>
              </m:f>
              <w:ins w:id="2445"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2446" w:author="Aleksander Hansen" w:date="2013-02-09T12:40:00Z" w:name="move222032964"/>
      <w:moveFrom w:id="2447"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2446"/>
    <w:p w14:paraId="2D229D26" w14:textId="77777777" w:rsidR="00821F16" w:rsidRPr="008568A7" w:rsidRDefault="00821F16" w:rsidP="00821F16">
      <w:pPr>
        <w:rPr>
          <w:rFonts w:ascii="Calibri" w:hAnsi="Calibri"/>
        </w:rPr>
      </w:pPr>
      <w:moveToRangeStart w:id="2448" w:author="Aleksander Hansen" w:date="2013-02-09T12:40:00Z" w:name="move222032964"/>
      <w:moveTo w:id="2449"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0A5967B2" w:rsidR="005F2397" w:rsidRDefault="005F2397" w:rsidP="00922524">
      <w:pPr>
        <w:pStyle w:val="Heading2"/>
      </w:pPr>
      <w:bookmarkStart w:id="2450" w:name="_Toc222561307"/>
      <w:moveToRangeEnd w:id="2448"/>
      <w:r w:rsidRPr="008568A7">
        <w:lastRenderedPageBreak/>
        <w:t>Differentiate between the clean and dirty price for a US Treasury bond; calculate the accrued interest and dirty price on a US Treasury bond.</w:t>
      </w:r>
      <w:bookmarkEnd w:id="2450"/>
      <w:r w:rsidR="00922524">
        <w:br/>
      </w:r>
    </w:p>
    <w:p w14:paraId="05EA4BE8" w14:textId="2A5FFB5D" w:rsidR="00922524" w:rsidRDefault="00922524" w:rsidP="00821F16">
      <w:pPr>
        <w:pStyle w:val="Heading3SubGTNI"/>
      </w:pPr>
      <w:bookmarkStart w:id="2451" w:name="_Toc222561308"/>
      <w:r>
        <w:t>Clean Price</w:t>
      </w:r>
      <w:bookmarkEnd w:id="2451"/>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bookmarkStart w:id="2452" w:name="_Toc222561309"/>
      <w:r>
        <w:t>Dirty Price</w:t>
      </w:r>
      <w:bookmarkEnd w:id="2452"/>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1B6E1B51" w:rsidR="005F2397" w:rsidRPr="008568A7" w:rsidRDefault="005F2397">
      <w:pPr>
        <w:jc w:val="center"/>
        <w:rPr>
          <w:rFonts w:ascii="Calibri" w:hAnsi="Calibri"/>
        </w:rPr>
        <w:pPrChange w:id="2453" w:author="Aleksander Hansen" w:date="2013-02-14T13:37:00Z">
          <w:pPr/>
        </w:pPrChange>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2454" w:name="_Toc222561310"/>
      <w:r w:rsidRPr="008568A7">
        <w:t xml:space="preserve">Explain and calculate a US Treasury bond </w:t>
      </w:r>
      <w:r w:rsidR="00972464" w:rsidRPr="008568A7">
        <w:t>Futures</w:t>
      </w:r>
      <w:r w:rsidRPr="008568A7">
        <w:t xml:space="preserve"> contract conversion factor</w:t>
      </w:r>
      <w:bookmarkEnd w:id="2454"/>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2455"/>
      <w:r w:rsidRPr="008568A7">
        <w:rPr>
          <w:rFonts w:ascii="Calibri" w:hAnsi="Calibri"/>
        </w:rPr>
        <w:t>interest</w:t>
      </w:r>
      <w:commentRangeEnd w:id="2455"/>
      <w:r w:rsidR="004B1CE2" w:rsidRPr="008568A7">
        <w:rPr>
          <w:rStyle w:val="CommentReference"/>
          <w:rFonts w:ascii="Calibri" w:hAnsi="Calibri"/>
        </w:rPr>
        <w:commentReference w:id="2455"/>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3086C861" w:rsidR="005F2397" w:rsidRPr="008568A7" w:rsidRDefault="005F2397">
      <w:pPr>
        <w:pStyle w:val="Heading2"/>
        <w:pPrChange w:id="2456" w:author="Aleksander Hansen" w:date="2013-02-14T11:32:00Z">
          <w:pPr/>
        </w:pPrChange>
      </w:pPr>
      <w:bookmarkStart w:id="2457" w:name="_Toc222561311"/>
      <w:r w:rsidRPr="008568A7">
        <w:lastRenderedPageBreak/>
        <w:t xml:space="preserve">Calculate the cost of delivering a bond into a Treasury bond </w:t>
      </w:r>
      <w:r w:rsidR="00972464" w:rsidRPr="008568A7">
        <w:t>Futures</w:t>
      </w:r>
      <w:r w:rsidRPr="008568A7">
        <w:t xml:space="preserve"> contract</w:t>
      </w:r>
      <w:bookmarkEnd w:id="2457"/>
      <w:ins w:id="2458" w:author="Aleksander Hansen" w:date="2013-02-14T11:55:00Z">
        <w:r w:rsidR="003108B5">
          <w:br/>
        </w:r>
      </w:ins>
    </w:p>
    <w:p w14:paraId="65B00918" w14:textId="61362554" w:rsidR="005F2397" w:rsidRPr="008568A7" w:rsidRDefault="005F2397" w:rsidP="005F2397">
      <w:pPr>
        <w:rPr>
          <w:rFonts w:ascii="Calibri" w:hAnsi="Calibri"/>
        </w:rPr>
      </w:pPr>
      <w:r w:rsidRPr="008568A7">
        <w:rPr>
          <w:rFonts w:ascii="Calibri" w:hAnsi="Calibri"/>
        </w:rPr>
        <w:t>The cost to deliver is the dirty price, which is the bond quoted price plus accrued interest (AI). The short position will receive the settlement multiplied by the conversion factor plus accrued interest (AI). The cheapest to deliver (CTD) is:</w:t>
      </w:r>
      <w:ins w:id="2459" w:author="Aleksander Hansen" w:date="2013-02-14T11:51:00Z">
        <w:r w:rsidR="00644197">
          <w:rPr>
            <w:rFonts w:ascii="Calibri" w:hAnsi="Calibri"/>
          </w:rPr>
          <w:br/>
        </w:r>
      </w:ins>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tblCellMar>
          <w:left w:w="0" w:type="dxa"/>
          <w:right w:w="0" w:type="dxa"/>
        </w:tblCellMar>
        <w:tblLook w:val="04A0" w:firstRow="1" w:lastRow="0" w:firstColumn="1" w:lastColumn="0" w:noHBand="0" w:noVBand="1"/>
        <w:tblPrChange w:id="2460" w:author="Aleksander Hansen" w:date="2013-02-14T11:52:00Z">
          <w:tblPr>
            <w:tblW w:w="8049" w:type="dxa"/>
            <w:jc w:val="center"/>
            <w:tblCellMar>
              <w:left w:w="0" w:type="dxa"/>
              <w:right w:w="0" w:type="dxa"/>
            </w:tblCellMar>
            <w:tblLook w:val="04A0" w:firstRow="1" w:lastRow="0" w:firstColumn="1" w:lastColumn="0" w:noHBand="0" w:noVBand="1"/>
          </w:tblPr>
        </w:tblPrChange>
      </w:tblPr>
      <w:tblGrid>
        <w:gridCol w:w="1630"/>
        <w:gridCol w:w="873"/>
        <w:gridCol w:w="679"/>
        <w:gridCol w:w="1791"/>
        <w:gridCol w:w="357"/>
        <w:gridCol w:w="1166"/>
        <w:gridCol w:w="1528"/>
        <w:gridCol w:w="25"/>
        <w:tblGridChange w:id="2461">
          <w:tblGrid>
            <w:gridCol w:w="1630"/>
            <w:gridCol w:w="873"/>
            <w:gridCol w:w="679"/>
            <w:gridCol w:w="1791"/>
            <w:gridCol w:w="357"/>
            <w:gridCol w:w="1166"/>
            <w:gridCol w:w="1528"/>
            <w:gridCol w:w="25"/>
          </w:tblGrid>
        </w:tblGridChange>
      </w:tblGrid>
      <w:tr w:rsidR="005F2397" w:rsidRPr="008568A7" w14:paraId="5210C123" w14:textId="77777777" w:rsidTr="00644197">
        <w:trPr>
          <w:trHeight w:val="288"/>
          <w:trPrChange w:id="2462"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63"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464"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644197">
        <w:trPr>
          <w:trHeight w:val="288"/>
          <w:trPrChange w:id="2465"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66"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467"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644197">
        <w:trPr>
          <w:gridAfter w:val="1"/>
          <w:wAfter w:w="25" w:type="dxa"/>
          <w:trHeight w:val="288"/>
          <w:trPrChange w:id="2468"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69"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2470" w:author="Aleksander Hansen" w:date="2013-02-14T11:52:00Z">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644197">
        <w:trPr>
          <w:gridAfter w:val="1"/>
          <w:wAfter w:w="25" w:type="dxa"/>
          <w:trHeight w:val="288"/>
          <w:trPrChange w:id="2471"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72"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473"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74"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475"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476"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477"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478"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644197">
        <w:trPr>
          <w:gridAfter w:val="1"/>
          <w:wAfter w:w="25" w:type="dxa"/>
          <w:trHeight w:val="288"/>
          <w:trPrChange w:id="2479"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80"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51BDF7" w14:textId="3DC210FF" w:rsidR="005F2397" w:rsidRPr="008568A7" w:rsidRDefault="005F2397" w:rsidP="005F2397">
            <w:pPr>
              <w:rPr>
                <w:rFonts w:ascii="Calibri" w:hAnsi="Calibri"/>
              </w:rPr>
            </w:pPr>
            <w:r w:rsidRPr="008568A7">
              <w:rPr>
                <w:rFonts w:ascii="Calibri" w:hAnsi="Calibri"/>
              </w:rPr>
              <w:t>Hull example</w:t>
            </w:r>
            <w:ins w:id="2481" w:author="Aleksander Hansen" w:date="2013-02-14T11:55:00Z">
              <w:r w:rsidR="003108B5">
                <w:rPr>
                  <w:rFonts w:ascii="Calibri" w:hAnsi="Calibri"/>
                </w:rPr>
                <w:t xml:space="preserve"> 6.1</w:t>
              </w:r>
            </w:ins>
            <w:r w:rsidRPr="008568A7">
              <w:rPr>
                <w:rFonts w:ascii="Calibri" w:hAnsi="Calibri"/>
              </w:rPr>
              <w: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82"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483"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484"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485"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486"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644197">
        <w:trPr>
          <w:gridAfter w:val="1"/>
          <w:wAfter w:w="25" w:type="dxa"/>
          <w:trHeight w:val="288"/>
          <w:trPrChange w:id="2487"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88"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4196AF" w14:textId="77777777" w:rsidR="005F2397" w:rsidRPr="003108B5" w:rsidRDefault="005F2397" w:rsidP="005F2397">
            <w:pPr>
              <w:rPr>
                <w:rFonts w:ascii="Calibri" w:hAnsi="Calibri"/>
                <w:b/>
                <w:rPrChange w:id="2489" w:author="Aleksander Hansen" w:date="2013-02-14T11:55:00Z">
                  <w:rPr>
                    <w:rFonts w:ascii="Calibri" w:hAnsi="Calibri"/>
                  </w:rPr>
                </w:rPrChange>
              </w:rPr>
            </w:pPr>
            <w:r w:rsidRPr="003108B5">
              <w:rPr>
                <w:rFonts w:ascii="Calibri" w:hAnsi="Calibri"/>
                <w:b/>
                <w:rPrChange w:id="2490" w:author="Aleksander Hansen" w:date="2013-02-14T11:55:00Z">
                  <w:rPr>
                    <w:rFonts w:ascii="Calibri" w:hAnsi="Calibri"/>
                  </w:rPr>
                </w:rPrChange>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91"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3E91C9" w14:textId="77777777" w:rsidR="005F2397" w:rsidRPr="003108B5" w:rsidRDefault="005F2397" w:rsidP="005F2397">
            <w:pPr>
              <w:rPr>
                <w:rFonts w:ascii="Calibri" w:hAnsi="Calibri"/>
                <w:b/>
                <w:rPrChange w:id="2492" w:author="Aleksander Hansen" w:date="2013-02-14T11:55:00Z">
                  <w:rPr>
                    <w:rFonts w:ascii="Calibri" w:hAnsi="Calibri"/>
                  </w:rPr>
                </w:rPrChange>
              </w:rPr>
            </w:pPr>
            <w:r w:rsidRPr="003108B5">
              <w:rPr>
                <w:rFonts w:ascii="Calibri" w:hAnsi="Calibri"/>
                <w:b/>
                <w:rPrChange w:id="2493" w:author="Aleksander Hansen" w:date="2013-02-14T11:55:00Z">
                  <w:rPr>
                    <w:rFonts w:ascii="Calibri" w:hAnsi="Calibri"/>
                  </w:rPr>
                </w:rPrChange>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494"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6BC089" w14:textId="77777777" w:rsidR="005F2397" w:rsidRPr="003108B5" w:rsidRDefault="005F2397" w:rsidP="005F2397">
            <w:pPr>
              <w:rPr>
                <w:rFonts w:ascii="Calibri" w:hAnsi="Calibri"/>
                <w:b/>
                <w:rPrChange w:id="2495" w:author="Aleksander Hansen" w:date="2013-02-14T11:55:00Z">
                  <w:rPr>
                    <w:rFonts w:ascii="Calibri" w:hAnsi="Calibri"/>
                  </w:rPr>
                </w:rPrChange>
              </w:rPr>
            </w:pPr>
            <w:r w:rsidRPr="003108B5">
              <w:rPr>
                <w:rFonts w:ascii="Calibri" w:hAnsi="Calibri"/>
                <w:b/>
                <w:rPrChange w:id="2496" w:author="Aleksander Hansen" w:date="2013-02-14T11:55:00Z">
                  <w:rPr>
                    <w:rFonts w:ascii="Calibri" w:hAnsi="Calibri"/>
                  </w:rPr>
                </w:rPrChange>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Change w:id="2497"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498"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499"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44197">
        <w:trPr>
          <w:gridAfter w:val="1"/>
          <w:wAfter w:w="25" w:type="dxa"/>
          <w:trHeight w:val="288"/>
          <w:trPrChange w:id="2500"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01"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Change w:id="2502" w:author="Aleksander Hansen" w:date="2013-02-14T11:52:00Z">
              <w:tcPr>
                <w:tcW w:w="873" w:type="dxa"/>
                <w:tcBorders>
                  <w:top w:val="nil"/>
                  <w:left w:val="nil"/>
                  <w:right w:val="nil"/>
                </w:tcBorders>
                <w:shd w:val="clear" w:color="auto" w:fill="auto"/>
                <w:tcMar>
                  <w:top w:w="15" w:type="dxa"/>
                  <w:left w:w="15" w:type="dxa"/>
                  <w:bottom w:w="0" w:type="dxa"/>
                  <w:right w:w="15" w:type="dxa"/>
                </w:tcMar>
                <w:vAlign w:val="bottom"/>
                <w:hideMark/>
              </w:tcPr>
            </w:tcPrChange>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Change w:id="2503" w:author="Aleksander Hansen" w:date="2013-02-14T11:52:00Z">
              <w:tcPr>
                <w:tcW w:w="679" w:type="dxa"/>
                <w:tcBorders>
                  <w:top w:val="nil"/>
                  <w:left w:val="nil"/>
                  <w:right w:val="nil"/>
                </w:tcBorders>
                <w:shd w:val="clear" w:color="auto" w:fill="auto"/>
                <w:tcMar>
                  <w:top w:w="15" w:type="dxa"/>
                  <w:left w:w="15" w:type="dxa"/>
                  <w:bottom w:w="0" w:type="dxa"/>
                  <w:right w:w="15" w:type="dxa"/>
                </w:tcMar>
                <w:vAlign w:val="bottom"/>
                <w:hideMark/>
              </w:tcPr>
            </w:tcPrChange>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Change w:id="2504" w:author="Aleksander Hansen" w:date="2013-02-14T11:52:00Z">
              <w:tcPr>
                <w:tcW w:w="1791" w:type="dxa"/>
                <w:tcBorders>
                  <w:top w:val="nil"/>
                  <w:left w:val="nil"/>
                  <w:right w:val="nil"/>
                </w:tcBorders>
                <w:shd w:val="clear" w:color="auto" w:fill="auto"/>
                <w:tcMar>
                  <w:top w:w="15" w:type="dxa"/>
                  <w:left w:w="15" w:type="dxa"/>
                  <w:bottom w:w="0" w:type="dxa"/>
                  <w:right w:w="15" w:type="dxa"/>
                </w:tcMar>
                <w:vAlign w:val="center"/>
                <w:hideMark/>
              </w:tcPr>
            </w:tcPrChange>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505"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Change w:id="2506" w:author="Aleksander Hansen" w:date="2013-02-14T11:52:00Z">
              <w:tcPr>
                <w:tcW w:w="1166" w:type="dxa"/>
                <w:tcBorders>
                  <w:top w:val="nil"/>
                  <w:left w:val="nil"/>
                  <w:right w:val="nil"/>
                </w:tcBorders>
                <w:shd w:val="clear" w:color="auto" w:fill="auto"/>
                <w:tcMar>
                  <w:top w:w="15" w:type="dxa"/>
                  <w:left w:w="15" w:type="dxa"/>
                  <w:bottom w:w="0" w:type="dxa"/>
                  <w:right w:w="15" w:type="dxa"/>
                </w:tcMar>
                <w:vAlign w:val="center"/>
                <w:hideMark/>
              </w:tcPr>
            </w:tcPrChange>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Change w:id="2507" w:author="Aleksander Hansen" w:date="2013-02-14T11:52:00Z">
              <w:tcPr>
                <w:tcW w:w="1528" w:type="dxa"/>
                <w:tcBorders>
                  <w:top w:val="nil"/>
                  <w:left w:val="nil"/>
                  <w:right w:val="nil"/>
                </w:tcBorders>
                <w:shd w:val="clear" w:color="auto" w:fill="auto"/>
                <w:tcMar>
                  <w:top w:w="15" w:type="dxa"/>
                  <w:left w:w="15" w:type="dxa"/>
                  <w:bottom w:w="0" w:type="dxa"/>
                  <w:right w:w="15" w:type="dxa"/>
                </w:tcMar>
                <w:vAlign w:val="center"/>
                <w:hideMark/>
              </w:tcPr>
            </w:tcPrChange>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44197">
        <w:trPr>
          <w:gridAfter w:val="1"/>
          <w:wAfter w:w="25" w:type="dxa"/>
          <w:trHeight w:val="288"/>
          <w:trPrChange w:id="2508"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09"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Change w:id="2510" w:author="Aleksander Hansen" w:date="2013-02-14T11:52:00Z">
              <w:tcPr>
                <w:tcW w:w="873" w:type="dxa"/>
                <w:tcBorders>
                  <w:top w:val="nil"/>
                  <w:left w:val="nil"/>
                  <w:right w:val="nil"/>
                </w:tcBorders>
                <w:shd w:val="clear" w:color="auto" w:fill="A2B593"/>
                <w:tcMar>
                  <w:top w:w="15" w:type="dxa"/>
                  <w:left w:w="15" w:type="dxa"/>
                  <w:bottom w:w="0" w:type="dxa"/>
                  <w:right w:w="15" w:type="dxa"/>
                </w:tcMar>
                <w:vAlign w:val="center"/>
                <w:hideMark/>
              </w:tcPr>
            </w:tcPrChange>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Change w:id="2511" w:author="Aleksander Hansen" w:date="2013-02-14T11:52:00Z">
              <w:tcPr>
                <w:tcW w:w="679" w:type="dxa"/>
                <w:tcBorders>
                  <w:top w:val="nil"/>
                  <w:left w:val="nil"/>
                  <w:right w:val="nil"/>
                </w:tcBorders>
                <w:shd w:val="clear" w:color="auto" w:fill="A2B593"/>
                <w:tcMar>
                  <w:top w:w="15" w:type="dxa"/>
                  <w:left w:w="15" w:type="dxa"/>
                  <w:bottom w:w="0" w:type="dxa"/>
                  <w:right w:w="15" w:type="dxa"/>
                </w:tcMar>
                <w:vAlign w:val="bottom"/>
                <w:hideMark/>
              </w:tcPr>
            </w:tcPrChange>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Change w:id="2512" w:author="Aleksander Hansen" w:date="2013-02-14T11:52:00Z">
              <w:tcPr>
                <w:tcW w:w="1791" w:type="dxa"/>
                <w:tcBorders>
                  <w:top w:val="nil"/>
                  <w:left w:val="nil"/>
                  <w:right w:val="nil"/>
                </w:tcBorders>
                <w:shd w:val="clear" w:color="auto" w:fill="A2B593"/>
                <w:tcMar>
                  <w:top w:w="15" w:type="dxa"/>
                  <w:left w:w="15" w:type="dxa"/>
                  <w:bottom w:w="0" w:type="dxa"/>
                  <w:right w:w="15" w:type="dxa"/>
                </w:tcMar>
                <w:vAlign w:val="center"/>
                <w:hideMark/>
              </w:tcPr>
            </w:tcPrChange>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Change w:id="2513" w:author="Aleksander Hansen" w:date="2013-02-14T11:52:00Z">
              <w:tcPr>
                <w:tcW w:w="357" w:type="dxa"/>
                <w:tcBorders>
                  <w:top w:val="nil"/>
                  <w:left w:val="nil"/>
                  <w:right w:val="nil"/>
                </w:tcBorders>
                <w:shd w:val="clear" w:color="auto" w:fill="A2B593"/>
                <w:tcMar>
                  <w:top w:w="15" w:type="dxa"/>
                  <w:left w:w="15" w:type="dxa"/>
                  <w:bottom w:w="0" w:type="dxa"/>
                  <w:right w:w="15" w:type="dxa"/>
                </w:tcMar>
                <w:vAlign w:val="center"/>
                <w:hideMark/>
              </w:tcPr>
            </w:tcPrChange>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Change w:id="2514" w:author="Aleksander Hansen" w:date="2013-02-14T11:52:00Z">
              <w:tcPr>
                <w:tcW w:w="1166" w:type="dxa"/>
                <w:tcBorders>
                  <w:top w:val="nil"/>
                  <w:left w:val="nil"/>
                  <w:right w:val="nil"/>
                </w:tcBorders>
                <w:shd w:val="clear" w:color="auto" w:fill="A2B593"/>
                <w:tcMar>
                  <w:top w:w="15" w:type="dxa"/>
                  <w:left w:w="15" w:type="dxa"/>
                  <w:bottom w:w="0" w:type="dxa"/>
                  <w:right w:w="15" w:type="dxa"/>
                </w:tcMar>
                <w:vAlign w:val="center"/>
                <w:hideMark/>
              </w:tcPr>
            </w:tcPrChange>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Change w:id="2515" w:author="Aleksander Hansen" w:date="2013-02-14T11:52:00Z">
              <w:tcPr>
                <w:tcW w:w="1528" w:type="dxa"/>
                <w:tcBorders>
                  <w:top w:val="nil"/>
                  <w:left w:val="nil"/>
                  <w:right w:val="nil"/>
                </w:tcBorders>
                <w:shd w:val="clear" w:color="auto" w:fill="A2B593"/>
                <w:tcMar>
                  <w:top w:w="15" w:type="dxa"/>
                  <w:left w:w="15" w:type="dxa"/>
                  <w:bottom w:w="0" w:type="dxa"/>
                  <w:right w:w="15" w:type="dxa"/>
                </w:tcMar>
                <w:vAlign w:val="center"/>
                <w:hideMark/>
              </w:tcPr>
            </w:tcPrChange>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644197">
        <w:trPr>
          <w:gridAfter w:val="1"/>
          <w:wAfter w:w="25" w:type="dxa"/>
          <w:trHeight w:val="288"/>
          <w:trPrChange w:id="2516"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1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Change w:id="2518" w:author="Aleksander Hansen" w:date="2013-02-14T11:52:00Z">
              <w:tcPr>
                <w:tcW w:w="873" w:type="dxa"/>
                <w:tcBorders>
                  <w:left w:val="nil"/>
                  <w:right w:val="nil"/>
                </w:tcBorders>
                <w:shd w:val="clear" w:color="auto" w:fill="auto"/>
                <w:tcMar>
                  <w:top w:w="15" w:type="dxa"/>
                  <w:left w:w="15" w:type="dxa"/>
                  <w:bottom w:w="0" w:type="dxa"/>
                  <w:right w:w="15" w:type="dxa"/>
                </w:tcMar>
                <w:vAlign w:val="center"/>
                <w:hideMark/>
              </w:tcPr>
            </w:tcPrChange>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Change w:id="2519" w:author="Aleksander Hansen" w:date="2013-02-14T11:52:00Z">
              <w:tcPr>
                <w:tcW w:w="679" w:type="dxa"/>
                <w:tcBorders>
                  <w:left w:val="nil"/>
                  <w:right w:val="nil"/>
                </w:tcBorders>
                <w:shd w:val="clear" w:color="auto" w:fill="auto"/>
                <w:tcMar>
                  <w:top w:w="15" w:type="dxa"/>
                  <w:left w:w="15" w:type="dxa"/>
                  <w:bottom w:w="0" w:type="dxa"/>
                  <w:right w:w="15" w:type="dxa"/>
                </w:tcMar>
                <w:vAlign w:val="bottom"/>
                <w:hideMark/>
              </w:tcPr>
            </w:tcPrChange>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Change w:id="2520" w:author="Aleksander Hansen" w:date="2013-02-14T11:52:00Z">
              <w:tcPr>
                <w:tcW w:w="1791" w:type="dxa"/>
                <w:tcBorders>
                  <w:left w:val="nil"/>
                  <w:right w:val="nil"/>
                </w:tcBorders>
                <w:shd w:val="clear" w:color="auto" w:fill="auto"/>
                <w:tcMar>
                  <w:top w:w="15" w:type="dxa"/>
                  <w:left w:w="15" w:type="dxa"/>
                  <w:bottom w:w="0" w:type="dxa"/>
                  <w:right w:w="15" w:type="dxa"/>
                </w:tcMar>
                <w:vAlign w:val="center"/>
                <w:hideMark/>
              </w:tcPr>
            </w:tcPrChange>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Change w:id="2521" w:author="Aleksander Hansen" w:date="2013-02-14T11:52:00Z">
              <w:tcPr>
                <w:tcW w:w="357" w:type="dxa"/>
                <w:tcBorders>
                  <w:left w:val="nil"/>
                  <w:right w:val="nil"/>
                </w:tcBorders>
                <w:shd w:val="clear" w:color="auto" w:fill="auto"/>
                <w:tcMar>
                  <w:top w:w="15" w:type="dxa"/>
                  <w:left w:w="15" w:type="dxa"/>
                  <w:bottom w:w="0" w:type="dxa"/>
                  <w:right w:w="15" w:type="dxa"/>
                </w:tcMar>
                <w:vAlign w:val="center"/>
                <w:hideMark/>
              </w:tcPr>
            </w:tcPrChange>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Change w:id="2522" w:author="Aleksander Hansen" w:date="2013-02-14T11:52:00Z">
              <w:tcPr>
                <w:tcW w:w="1166" w:type="dxa"/>
                <w:tcBorders>
                  <w:left w:val="nil"/>
                  <w:right w:val="nil"/>
                </w:tcBorders>
                <w:shd w:val="clear" w:color="auto" w:fill="auto"/>
                <w:tcMar>
                  <w:top w:w="15" w:type="dxa"/>
                  <w:left w:w="15" w:type="dxa"/>
                  <w:bottom w:w="0" w:type="dxa"/>
                  <w:right w:w="15" w:type="dxa"/>
                </w:tcMar>
                <w:vAlign w:val="center"/>
                <w:hideMark/>
              </w:tcPr>
            </w:tcPrChange>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Change w:id="2523" w:author="Aleksander Hansen" w:date="2013-02-14T11:52:00Z">
              <w:tcPr>
                <w:tcW w:w="1528" w:type="dxa"/>
                <w:tcBorders>
                  <w:left w:val="nil"/>
                  <w:right w:val="nil"/>
                </w:tcBorders>
                <w:shd w:val="clear" w:color="auto" w:fill="auto"/>
                <w:tcMar>
                  <w:top w:w="15" w:type="dxa"/>
                  <w:left w:w="15" w:type="dxa"/>
                  <w:bottom w:w="0" w:type="dxa"/>
                  <w:right w:w="15" w:type="dxa"/>
                </w:tcMar>
                <w:vAlign w:val="center"/>
                <w:hideMark/>
              </w:tcPr>
            </w:tcPrChange>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644197">
        <w:trPr>
          <w:gridAfter w:val="1"/>
          <w:wAfter w:w="25" w:type="dxa"/>
          <w:trHeight w:val="288"/>
          <w:trPrChange w:id="2524"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25"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526"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527"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528"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529"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530"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531"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644197">
        <w:trPr>
          <w:gridAfter w:val="1"/>
          <w:wAfter w:w="25" w:type="dxa"/>
          <w:trHeight w:val="288"/>
          <w:trPrChange w:id="2532"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33"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534"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535"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536" w:author="Aleksander Hansen" w:date="2013-02-14T11:52:00Z">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2537" w:author="Aleksander Hansen" w:date="2013-02-14T11:52:00Z">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538" w:author="Aleksander Hansen" w:date="2013-02-14T11:52:00Z">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539" w:author="Aleksander Hansen" w:date="2013-02-14T11:52:00Z">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644197">
        <w:trPr>
          <w:gridAfter w:val="1"/>
          <w:wAfter w:w="25" w:type="dxa"/>
          <w:trHeight w:val="209"/>
          <w:trPrChange w:id="2540" w:author="Aleksander Hansen" w:date="2013-02-14T11:52:00Z">
            <w:trPr>
              <w:gridAfter w:val="1"/>
              <w:wAfter w:w="25" w:type="dxa"/>
              <w:trHeight w:val="209"/>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541"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542"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543"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544" w:author="Aleksander Hansen" w:date="2013-02-14T11:52:00Z">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2545" w:author="Aleksander Hansen" w:date="2013-02-14T11:52:00Z">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546" w:author="Aleksander Hansen" w:date="2013-02-14T11:52:00Z">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547" w:author="Aleksander Hansen" w:date="2013-02-14T11:52:00Z">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Del="00644197" w:rsidRDefault="00FC4DD3" w:rsidP="005F2397">
      <w:pPr>
        <w:rPr>
          <w:del w:id="2548" w:author="Aleksander Hansen" w:date="2013-02-14T11:52:00Z"/>
          <w:rFonts w:ascii="Calibri" w:hAnsi="Calibri"/>
        </w:rPr>
      </w:pPr>
    </w:p>
    <w:p w14:paraId="46B623CA" w14:textId="794C0A54" w:rsidR="005F2397" w:rsidRPr="008568A7" w:rsidRDefault="005F2397" w:rsidP="007140DE">
      <w:pPr>
        <w:pStyle w:val="Heading2"/>
      </w:pPr>
      <w:moveFromRangeStart w:id="2549" w:author="Aleksander Hansen" w:date="2013-02-14T11:35:00Z" w:name="move222461067"/>
      <w:moveFrom w:id="2550" w:author="Aleksander Hansen" w:date="2013-02-14T11:35:00Z">
        <w:r w:rsidRPr="008568A7" w:rsidDel="001364C7">
          <w:t>Describe the impact of the level and shape of the yield curve on the cheapest</w:t>
        </w:r>
        <w:r w:rsidRPr="008568A7" w:rsidDel="001364C7">
          <w:rPr>
            <w:rFonts w:cs="Monaco"/>
          </w:rPr>
          <w:t>‐</w:t>
        </w:r>
        <w:r w:rsidRPr="008568A7" w:rsidDel="001364C7">
          <w:t>to</w:t>
        </w:r>
        <w:r w:rsidRPr="008568A7" w:rsidDel="001364C7">
          <w:rPr>
            <w:rFonts w:cs="Monaco"/>
          </w:rPr>
          <w:t>‐</w:t>
        </w:r>
        <w:r w:rsidRPr="008568A7" w:rsidDel="001364C7">
          <w:t>deliver bond deci</w:t>
        </w:r>
        <w:del w:id="2551" w:author="Aleksander Hansen" w:date="2013-02-14T11:47:00Z">
          <w:r w:rsidRPr="008568A7" w:rsidDel="00644197">
            <w:delText>sion</w:delText>
          </w:r>
        </w:del>
      </w:moveFrom>
      <w:moveFromRangeEnd w:id="2549"/>
      <w:del w:id="2552" w:author="Aleksander Hansen" w:date="2013-02-14T11:47:00Z">
        <w:r w:rsidR="00FC4DD3" w:rsidRPr="008568A7" w:rsidDel="00644197">
          <w:br/>
        </w:r>
      </w:del>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Change w:id="2553">
          <w:tblGrid>
            <w:gridCol w:w="93"/>
            <w:gridCol w:w="1800"/>
            <w:gridCol w:w="1002"/>
            <w:gridCol w:w="93"/>
            <w:gridCol w:w="1707"/>
            <w:gridCol w:w="93"/>
          </w:tblGrid>
        </w:tblGridChange>
      </w:tblGrid>
      <w:tr w:rsidR="00FC4DD3" w:rsidRPr="008568A7" w:rsidDel="00644197" w14:paraId="7A8E163D" w14:textId="4AAA3C31" w:rsidTr="006223B9">
        <w:trPr>
          <w:trHeight w:val="288"/>
          <w:del w:id="2554" w:author="Aleksander Hansen" w:date="2013-02-14T11:51:00Z"/>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14E9067A" w:rsidR="00FC4DD3" w:rsidRPr="008568A7" w:rsidDel="00644197" w:rsidRDefault="00FC4DD3" w:rsidP="00FC4DD3">
            <w:pPr>
              <w:rPr>
                <w:del w:id="2555" w:author="Aleksander Hansen" w:date="2013-02-14T11:51:00Z"/>
                <w:rFonts w:ascii="Calibri" w:hAnsi="Calibri"/>
              </w:rPr>
            </w:pPr>
            <w:del w:id="2556" w:author="Aleksander Hansen" w:date="2013-02-14T11:51:00Z">
              <w:r w:rsidRPr="008568A7" w:rsidDel="00644197">
                <w:rPr>
                  <w:rFonts w:ascii="Calibri" w:hAnsi="Calibri"/>
                </w:rPr>
                <w:delText>Hull 6.1: Theoretical Price of Treasury Bond Futures Contract</w:delText>
              </w:r>
            </w:del>
          </w:p>
        </w:tc>
      </w:tr>
      <w:tr w:rsidR="00FC4DD3" w:rsidRPr="008568A7" w:rsidDel="00644197" w14:paraId="6F3BEAAB" w14:textId="6FB29621" w:rsidTr="00FC4DD3">
        <w:trPr>
          <w:trHeight w:val="288"/>
          <w:del w:id="2557"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FD3F907" w:rsidR="00FC4DD3" w:rsidRPr="008568A7" w:rsidDel="00644197" w:rsidRDefault="00FC4DD3" w:rsidP="00FC4DD3">
            <w:pPr>
              <w:rPr>
                <w:del w:id="2558" w:author="Aleksander Hansen" w:date="2013-02-14T11:51:00Z"/>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0205862C" w:rsidR="00FC4DD3" w:rsidRPr="008568A7" w:rsidDel="00644197" w:rsidRDefault="00FC4DD3" w:rsidP="00FC4DD3">
            <w:pPr>
              <w:rPr>
                <w:del w:id="2559"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28F8E694" w:rsidR="00FC4DD3" w:rsidRPr="008568A7" w:rsidDel="00644197" w:rsidRDefault="00FC4DD3" w:rsidP="00FC4DD3">
            <w:pPr>
              <w:rPr>
                <w:del w:id="2560" w:author="Aleksander Hansen" w:date="2013-02-14T11:51:00Z"/>
                <w:rFonts w:ascii="Calibri" w:hAnsi="Calibri"/>
              </w:rPr>
            </w:pPr>
          </w:p>
        </w:tc>
      </w:tr>
      <w:tr w:rsidR="00FC4DD3" w:rsidRPr="008568A7" w:rsidDel="00644197" w14:paraId="5A46CC23" w14:textId="0E83D01C" w:rsidTr="00FC4DD3">
        <w:trPr>
          <w:trHeight w:val="288"/>
          <w:del w:id="2561" w:author="Aleksander Hansen" w:date="2013-02-14T11:51:00Z"/>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31366314" w:rsidR="00FC4DD3" w:rsidRPr="008568A7" w:rsidDel="00644197" w:rsidRDefault="00FC4DD3" w:rsidP="00FC4DD3">
            <w:pPr>
              <w:rPr>
                <w:del w:id="2562" w:author="Aleksander Hansen" w:date="2013-02-14T11:51:00Z"/>
                <w:rFonts w:ascii="Calibri" w:hAnsi="Calibri"/>
              </w:rPr>
            </w:pPr>
            <w:del w:id="2563" w:author="Aleksander Hansen" w:date="2013-02-14T11:51:00Z">
              <w:r w:rsidRPr="008568A7" w:rsidDel="00644197">
                <w:rPr>
                  <w:rFonts w:ascii="Calibri" w:hAnsi="Calibri"/>
                </w:rPr>
                <w:delText>Cheapest to Deliver (CTD)</w:delText>
              </w:r>
            </w:del>
          </w:p>
        </w:tc>
      </w:tr>
      <w:tr w:rsidR="00FC4DD3" w:rsidRPr="008568A7" w:rsidDel="00644197" w14:paraId="39923347" w14:textId="1B8EF19D" w:rsidTr="00E963C6">
        <w:trPr>
          <w:trHeight w:val="288"/>
          <w:del w:id="2564"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1D36D7A" w:rsidR="00FC4DD3" w:rsidRPr="008568A7" w:rsidDel="00644197" w:rsidRDefault="00FC4DD3" w:rsidP="00FC4DD3">
            <w:pPr>
              <w:rPr>
                <w:del w:id="2565" w:author="Aleksander Hansen" w:date="2013-02-14T11:51:00Z"/>
                <w:rFonts w:ascii="Calibri" w:hAnsi="Calibri"/>
              </w:rPr>
            </w:pPr>
            <w:del w:id="2566" w:author="Aleksander Hansen" w:date="2013-02-14T11:51:00Z">
              <w:r w:rsidRPr="008568A7" w:rsidDel="00644197">
                <w:rPr>
                  <w:rFonts w:ascii="Calibri" w:hAnsi="Calibri"/>
                </w:rPr>
                <w:delText>Face</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571BE112" w:rsidR="00FC4DD3" w:rsidRPr="008568A7" w:rsidDel="00644197" w:rsidRDefault="00FC4DD3" w:rsidP="00FC4DD3">
            <w:pPr>
              <w:rPr>
                <w:del w:id="2567"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63966433" w:rsidR="00FC4DD3" w:rsidRPr="008568A7" w:rsidDel="00644197" w:rsidRDefault="00FC4DD3" w:rsidP="00FC4DD3">
            <w:pPr>
              <w:rPr>
                <w:del w:id="2568" w:author="Aleksander Hansen" w:date="2013-02-14T11:51:00Z"/>
                <w:rFonts w:ascii="Calibri" w:hAnsi="Calibri"/>
              </w:rPr>
            </w:pPr>
            <w:del w:id="2569" w:author="Aleksander Hansen" w:date="2013-02-14T11:51:00Z">
              <w:r w:rsidRPr="008568A7" w:rsidDel="00644197">
                <w:rPr>
                  <w:rFonts w:ascii="Calibri" w:hAnsi="Calibri"/>
                </w:rPr>
                <w:delText xml:space="preserve">$100.00 </w:delText>
              </w:r>
            </w:del>
          </w:p>
        </w:tc>
      </w:tr>
      <w:tr w:rsidR="00FC4DD3" w:rsidRPr="008568A7" w:rsidDel="00644197" w14:paraId="046B07BF" w14:textId="1F196BFE" w:rsidTr="00E963C6">
        <w:trPr>
          <w:trHeight w:val="288"/>
          <w:del w:id="2570"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55D7DBE4" w:rsidR="00FC4DD3" w:rsidRPr="008568A7" w:rsidDel="00644197" w:rsidRDefault="00FC4DD3" w:rsidP="00FC4DD3">
            <w:pPr>
              <w:rPr>
                <w:del w:id="2571" w:author="Aleksander Hansen" w:date="2013-02-14T11:51:00Z"/>
                <w:rFonts w:ascii="Calibri" w:hAnsi="Calibri"/>
              </w:rPr>
            </w:pPr>
            <w:del w:id="2572" w:author="Aleksander Hansen" w:date="2013-02-14T11:51:00Z">
              <w:r w:rsidRPr="008568A7" w:rsidDel="00644197">
                <w:rPr>
                  <w:rFonts w:ascii="Calibri" w:hAnsi="Calibri"/>
                </w:rPr>
                <w:delText>Current Quoted Price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551B9B16" w:rsidR="00FC4DD3" w:rsidRPr="008568A7" w:rsidDel="00644197" w:rsidRDefault="00FC4DD3" w:rsidP="00FC4DD3">
            <w:pPr>
              <w:rPr>
                <w:del w:id="2573" w:author="Aleksander Hansen" w:date="2013-02-14T11:51:00Z"/>
                <w:rFonts w:ascii="Calibri" w:hAnsi="Calibri"/>
              </w:rPr>
            </w:pPr>
            <w:del w:id="2574" w:author="Aleksander Hansen" w:date="2013-02-14T11:51:00Z">
              <w:r w:rsidRPr="008568A7" w:rsidDel="00644197">
                <w:rPr>
                  <w:rFonts w:ascii="Calibri" w:hAnsi="Calibri"/>
                </w:rPr>
                <w:delText xml:space="preserve">$120.00 </w:delText>
              </w:r>
            </w:del>
          </w:p>
        </w:tc>
      </w:tr>
      <w:tr w:rsidR="00FC4DD3" w:rsidRPr="008568A7" w:rsidDel="00644197" w14:paraId="0C555C88" w14:textId="311B1E0D" w:rsidTr="00E963C6">
        <w:trPr>
          <w:trHeight w:val="288"/>
          <w:del w:id="2575"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2D50B050" w:rsidR="00FC4DD3" w:rsidRPr="008568A7" w:rsidDel="00644197" w:rsidRDefault="00FC4DD3" w:rsidP="00FC4DD3">
            <w:pPr>
              <w:rPr>
                <w:del w:id="2576" w:author="Aleksander Hansen" w:date="2013-02-14T11:51:00Z"/>
                <w:rFonts w:ascii="Calibri" w:hAnsi="Calibri"/>
              </w:rPr>
            </w:pPr>
            <w:del w:id="2577" w:author="Aleksander Hansen" w:date="2013-02-14T11:51:00Z">
              <w:r w:rsidRPr="008568A7" w:rsidDel="00644197">
                <w:rPr>
                  <w:rFonts w:ascii="Calibri" w:hAnsi="Calibri"/>
                </w:rPr>
                <w:delText>Coupon</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0B88BA04" w:rsidR="00FC4DD3" w:rsidRPr="008568A7" w:rsidDel="00644197" w:rsidRDefault="00FC4DD3" w:rsidP="00FC4DD3">
            <w:pPr>
              <w:rPr>
                <w:del w:id="2578"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1754F3D6" w:rsidR="00FC4DD3" w:rsidRPr="008568A7" w:rsidDel="00644197" w:rsidRDefault="00FC4DD3" w:rsidP="00FC4DD3">
            <w:pPr>
              <w:rPr>
                <w:del w:id="2579" w:author="Aleksander Hansen" w:date="2013-02-14T11:51:00Z"/>
                <w:rFonts w:ascii="Calibri" w:hAnsi="Calibri"/>
              </w:rPr>
            </w:pPr>
            <w:del w:id="2580" w:author="Aleksander Hansen" w:date="2013-02-14T11:51:00Z">
              <w:r w:rsidRPr="008568A7" w:rsidDel="00644197">
                <w:rPr>
                  <w:rFonts w:ascii="Calibri" w:hAnsi="Calibri"/>
                </w:rPr>
                <w:delText>12%</w:delText>
              </w:r>
            </w:del>
          </w:p>
        </w:tc>
      </w:tr>
      <w:tr w:rsidR="00FC4DD3" w:rsidRPr="008568A7" w:rsidDel="00644197" w14:paraId="23982D35" w14:textId="305AC907" w:rsidTr="00E963C6">
        <w:trPr>
          <w:trHeight w:val="288"/>
          <w:del w:id="2581"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85CB33C" w:rsidR="00FC4DD3" w:rsidRPr="008568A7" w:rsidDel="00644197" w:rsidRDefault="00FC4DD3" w:rsidP="00FC4DD3">
            <w:pPr>
              <w:rPr>
                <w:del w:id="2582" w:author="Aleksander Hansen" w:date="2013-02-14T11:51:00Z"/>
                <w:rFonts w:ascii="Calibri" w:hAnsi="Calibri"/>
              </w:rPr>
            </w:pPr>
            <w:del w:id="2583" w:author="Aleksander Hansen" w:date="2013-02-14T11:51:00Z">
              <w:r w:rsidRPr="008568A7" w:rsidDel="00644197">
                <w:rPr>
                  <w:rFonts w:ascii="Calibri" w:hAnsi="Calibri"/>
                </w:rPr>
                <w:delText>Interest rate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1754EED3" w:rsidR="00FC4DD3" w:rsidRPr="008568A7" w:rsidDel="00644197" w:rsidRDefault="00FC4DD3" w:rsidP="00FC4DD3">
            <w:pPr>
              <w:rPr>
                <w:del w:id="2584" w:author="Aleksander Hansen" w:date="2013-02-14T11:51:00Z"/>
                <w:rFonts w:ascii="Calibri" w:hAnsi="Calibri"/>
              </w:rPr>
            </w:pPr>
            <w:del w:id="2585" w:author="Aleksander Hansen" w:date="2013-02-14T11:51:00Z">
              <w:r w:rsidRPr="008568A7" w:rsidDel="00644197">
                <w:rPr>
                  <w:rFonts w:ascii="Calibri" w:hAnsi="Calibri"/>
                </w:rPr>
                <w:delText>10%</w:delText>
              </w:r>
            </w:del>
          </w:p>
        </w:tc>
      </w:tr>
      <w:tr w:rsidR="00FC4DD3" w:rsidRPr="008568A7" w:rsidDel="00644197" w14:paraId="58150F07" w14:textId="5B13AEAD" w:rsidTr="00644197">
        <w:tblPrEx>
          <w:tblW w:w="4695" w:type="dxa"/>
          <w:tblCellMar>
            <w:left w:w="0" w:type="dxa"/>
            <w:right w:w="0" w:type="dxa"/>
          </w:tblCellMar>
          <w:tblPrExChange w:id="2586" w:author="Aleksander Hansen" w:date="2013-02-14T11:47:00Z">
            <w:tblPrEx>
              <w:tblW w:w="4695" w:type="dxa"/>
              <w:tblCellMar>
                <w:left w:w="0" w:type="dxa"/>
                <w:right w:w="0" w:type="dxa"/>
              </w:tblCellMar>
            </w:tblPrEx>
          </w:tblPrExChange>
        </w:tblPrEx>
        <w:trPr>
          <w:trHeight w:val="288"/>
          <w:del w:id="2587" w:author="Aleksander Hansen" w:date="2013-02-14T11:51:00Z"/>
          <w:trPrChange w:id="2588"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89"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200B024D" w14:textId="25DEEA1C" w:rsidR="00FC4DD3" w:rsidRPr="008568A7" w:rsidDel="00644197" w:rsidRDefault="00FC4DD3" w:rsidP="00FC4DD3">
            <w:pPr>
              <w:rPr>
                <w:del w:id="2590" w:author="Aleksander Hansen" w:date="2013-02-14T11:51:00Z"/>
                <w:rFonts w:ascii="Calibri" w:hAnsi="Calibri"/>
              </w:rPr>
            </w:pPr>
            <w:del w:id="2591" w:author="Aleksander Hansen" w:date="2013-02-14T11:47:00Z">
              <w:r w:rsidRPr="008568A7" w:rsidDel="00644197">
                <w:rPr>
                  <w:rFonts w:ascii="Calibri" w:hAnsi="Calibri"/>
                </w:rPr>
                <w:delText>Conversion Factor</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592"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16418B7" w14:textId="73C80278" w:rsidR="00FC4DD3" w:rsidRPr="008568A7" w:rsidDel="00644197" w:rsidRDefault="00E963C6" w:rsidP="00FC4DD3">
            <w:pPr>
              <w:rPr>
                <w:del w:id="2593" w:author="Aleksander Hansen" w:date="2013-02-14T11:51:00Z"/>
                <w:rFonts w:ascii="Calibri" w:hAnsi="Calibri"/>
              </w:rPr>
            </w:pPr>
            <w:del w:id="2594" w:author="Aleksander Hansen" w:date="2013-02-14T11:47:00Z">
              <w:r w:rsidRPr="008568A7" w:rsidDel="00644197">
                <w:rPr>
                  <w:rFonts w:ascii="Calibri" w:hAnsi="Calibri"/>
                </w:rPr>
                <w:delText xml:space="preserve"> </w:delText>
              </w:r>
              <w:r w:rsidR="00FC4DD3" w:rsidRPr="008568A7" w:rsidDel="00644197">
                <w:rPr>
                  <w:rFonts w:ascii="Calibri" w:hAnsi="Calibri"/>
                </w:rPr>
                <w:delText xml:space="preserve">1.40 </w:delText>
              </w:r>
            </w:del>
          </w:p>
        </w:tc>
      </w:tr>
      <w:tr w:rsidR="00FC4DD3" w:rsidRPr="008568A7" w:rsidDel="00644197" w14:paraId="4A56206B" w14:textId="31696553" w:rsidTr="00644197">
        <w:tblPrEx>
          <w:tblW w:w="4695" w:type="dxa"/>
          <w:tblCellMar>
            <w:left w:w="0" w:type="dxa"/>
            <w:right w:w="0" w:type="dxa"/>
          </w:tblCellMar>
          <w:tblPrExChange w:id="2595" w:author="Aleksander Hansen" w:date="2013-02-14T11:47:00Z">
            <w:tblPrEx>
              <w:tblW w:w="4695" w:type="dxa"/>
              <w:tblCellMar>
                <w:left w:w="0" w:type="dxa"/>
                <w:right w:w="0" w:type="dxa"/>
              </w:tblCellMar>
            </w:tblPrEx>
          </w:tblPrExChange>
        </w:tblPrEx>
        <w:trPr>
          <w:trHeight w:val="288"/>
          <w:del w:id="2596" w:author="Aleksander Hansen" w:date="2013-02-14T11:51:00Z"/>
          <w:trPrChange w:id="2597"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98"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AEE649F" w14:textId="1D211112" w:rsidR="00FC4DD3" w:rsidRPr="008568A7" w:rsidDel="00644197" w:rsidRDefault="00FC4DD3" w:rsidP="00FC4DD3">
            <w:pPr>
              <w:rPr>
                <w:del w:id="2599" w:author="Aleksander Hansen" w:date="2013-02-14T11:51:00Z"/>
                <w:rFonts w:ascii="Calibri" w:hAnsi="Calibri"/>
              </w:rPr>
            </w:pPr>
            <w:del w:id="2600" w:author="Aleksander Hansen" w:date="2013-02-14T11:47:00Z">
              <w:r w:rsidRPr="008568A7" w:rsidDel="00644197">
                <w:rPr>
                  <w:rFonts w:ascii="Calibri" w:hAnsi="Calibri"/>
                </w:rPr>
                <w:delText>Delivery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601"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69702DF" w14:textId="18989A6F" w:rsidR="00FC4DD3" w:rsidRPr="008568A7" w:rsidDel="00644197" w:rsidRDefault="00FC4DD3" w:rsidP="00FC4DD3">
            <w:pPr>
              <w:rPr>
                <w:del w:id="2602" w:author="Aleksander Hansen" w:date="2013-02-14T11:51:00Z"/>
                <w:rFonts w:ascii="Calibri" w:hAnsi="Calibri"/>
              </w:rPr>
            </w:pPr>
            <w:del w:id="2603" w:author="Aleksander Hansen" w:date="2013-02-14T11:47:00Z">
              <w:r w:rsidRPr="008568A7" w:rsidDel="00644197">
                <w:rPr>
                  <w:rFonts w:ascii="Calibri" w:hAnsi="Calibri"/>
                </w:rPr>
                <w:delText xml:space="preserve"> 270 </w:delText>
              </w:r>
            </w:del>
          </w:p>
        </w:tc>
      </w:tr>
      <w:tr w:rsidR="00FC4DD3" w:rsidRPr="008568A7" w:rsidDel="00644197" w14:paraId="042FE0B4" w14:textId="6ABE3A7E" w:rsidTr="00644197">
        <w:tblPrEx>
          <w:tblW w:w="4695" w:type="dxa"/>
          <w:tblCellMar>
            <w:left w:w="0" w:type="dxa"/>
            <w:right w:w="0" w:type="dxa"/>
          </w:tblCellMar>
          <w:tblPrExChange w:id="2604" w:author="Aleksander Hansen" w:date="2013-02-14T11:47:00Z">
            <w:tblPrEx>
              <w:tblW w:w="4695" w:type="dxa"/>
              <w:tblCellMar>
                <w:left w:w="0" w:type="dxa"/>
                <w:right w:w="0" w:type="dxa"/>
              </w:tblCellMar>
            </w:tblPrEx>
          </w:tblPrExChange>
        </w:tblPrEx>
        <w:trPr>
          <w:trHeight w:val="288"/>
          <w:del w:id="2605" w:author="Aleksander Hansen" w:date="2013-02-14T11:51:00Z"/>
          <w:trPrChange w:id="2606"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607"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652688ED" w14:textId="3360E231" w:rsidR="00FC4DD3" w:rsidRPr="008568A7" w:rsidDel="00644197" w:rsidRDefault="00FC4DD3" w:rsidP="00FC4DD3">
            <w:pPr>
              <w:rPr>
                <w:del w:id="2608" w:author="Aleksander Hansen" w:date="2013-02-14T11:51:00Z"/>
                <w:rFonts w:ascii="Calibri" w:hAnsi="Calibri"/>
              </w:rPr>
            </w:pPr>
            <w:del w:id="2609" w:author="Aleksander Hansen" w:date="2013-02-14T11:47:00Z">
              <w:r w:rsidRPr="008568A7" w:rsidDel="00644197">
                <w:rPr>
                  <w:rFonts w:ascii="Calibri" w:hAnsi="Calibri"/>
                </w:rPr>
                <w:delText>Last Coupon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610"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25FE70F" w14:textId="26D23EC1" w:rsidR="00FC4DD3" w:rsidRPr="008568A7" w:rsidDel="00644197" w:rsidRDefault="00FC4DD3" w:rsidP="00FC4DD3">
            <w:pPr>
              <w:rPr>
                <w:del w:id="2611" w:author="Aleksander Hansen" w:date="2013-02-14T11:51:00Z"/>
                <w:rFonts w:ascii="Calibri" w:hAnsi="Calibri"/>
              </w:rPr>
            </w:pPr>
            <w:del w:id="2612" w:author="Aleksander Hansen" w:date="2013-02-14T11:47:00Z">
              <w:r w:rsidRPr="008568A7" w:rsidDel="00644197">
                <w:rPr>
                  <w:rFonts w:ascii="Calibri" w:hAnsi="Calibri"/>
                </w:rPr>
                <w:delText xml:space="preserve">   60 </w:delText>
              </w:r>
            </w:del>
          </w:p>
        </w:tc>
      </w:tr>
      <w:tr w:rsidR="00FC4DD3" w:rsidRPr="008568A7" w:rsidDel="00644197" w14:paraId="50DC50BB" w14:textId="20E25820" w:rsidTr="00644197">
        <w:tblPrEx>
          <w:tblW w:w="4695" w:type="dxa"/>
          <w:tblCellMar>
            <w:left w:w="0" w:type="dxa"/>
            <w:right w:w="0" w:type="dxa"/>
          </w:tblCellMar>
          <w:tblPrExChange w:id="2613" w:author="Aleksander Hansen" w:date="2013-02-14T11:47:00Z">
            <w:tblPrEx>
              <w:tblW w:w="4695" w:type="dxa"/>
              <w:tblCellMar>
                <w:left w:w="0" w:type="dxa"/>
                <w:right w:w="0" w:type="dxa"/>
              </w:tblCellMar>
            </w:tblPrEx>
          </w:tblPrExChange>
        </w:tblPrEx>
        <w:trPr>
          <w:trHeight w:val="288"/>
          <w:del w:id="2614" w:author="Aleksander Hansen" w:date="2013-02-14T11:51:00Z"/>
          <w:trPrChange w:id="2615"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616"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BCBF9FC" w14:textId="1ED6DF73" w:rsidR="00FC4DD3" w:rsidRPr="008568A7" w:rsidDel="00644197" w:rsidRDefault="00FC4DD3" w:rsidP="00FC4DD3">
            <w:pPr>
              <w:rPr>
                <w:del w:id="2617" w:author="Aleksander Hansen" w:date="2013-02-14T11:51:00Z"/>
                <w:rFonts w:ascii="Calibri" w:hAnsi="Calibri"/>
              </w:rPr>
            </w:pPr>
            <w:del w:id="2618" w:author="Aleksander Hansen" w:date="2013-02-14T11:47:00Z">
              <w:r w:rsidRPr="008568A7" w:rsidDel="00644197">
                <w:rPr>
                  <w:rFonts w:ascii="Calibri" w:hAnsi="Calibri"/>
                </w:rPr>
                <w:delText>Next Coupon (+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619"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B4212EA" w14:textId="3446F2EE" w:rsidR="00FC4DD3" w:rsidRPr="008568A7" w:rsidDel="00644197" w:rsidRDefault="00FC4DD3" w:rsidP="00FC4DD3">
            <w:pPr>
              <w:rPr>
                <w:del w:id="2620" w:author="Aleksander Hansen" w:date="2013-02-14T11:51:00Z"/>
                <w:rFonts w:ascii="Calibri" w:hAnsi="Calibri"/>
              </w:rPr>
            </w:pPr>
            <w:del w:id="2621" w:author="Aleksander Hansen" w:date="2013-02-14T11:47:00Z">
              <w:r w:rsidRPr="008568A7" w:rsidDel="00644197">
                <w:rPr>
                  <w:rFonts w:ascii="Calibri" w:hAnsi="Calibri"/>
                </w:rPr>
                <w:delText xml:space="preserve"> 122 </w:delText>
              </w:r>
            </w:del>
          </w:p>
        </w:tc>
      </w:tr>
    </w:tbl>
    <w:p w14:paraId="2F11F8D7" w14:textId="29465C24" w:rsidR="005F2397" w:rsidRPr="008568A7" w:rsidDel="001364C7" w:rsidRDefault="005F2397" w:rsidP="005F2397">
      <w:pPr>
        <w:rPr>
          <w:rFonts w:ascii="Calibri" w:hAnsi="Calibri"/>
        </w:rPr>
      </w:pPr>
      <w:moveFromRangeStart w:id="2622" w:author="Aleksander Hansen" w:date="2013-02-14T11:34:00Z" w:name="move222460984"/>
      <w:moveFrom w:id="2623" w:author="Aleksander Hansen" w:date="2013-02-14T11:34:00Z">
        <w:r w:rsidRPr="008568A7" w:rsidDel="001364C7">
          <w:rPr>
            <w:rFonts w:ascii="Calibri" w:hAnsi="Calibri"/>
          </w:rPr>
          <w:t>Because the cheapest-to-deliver (CTD) is based on standardizing the yield at 6%, long-maturity bonds will be favored if the yield is high and/or there is a long time-to-maturity:</w:t>
        </w:r>
      </w:moveFrom>
    </w:p>
    <w:p w14:paraId="5F8420F4" w14:textId="0B499857" w:rsidR="005F2397" w:rsidRPr="008568A7" w:rsidDel="001364C7" w:rsidRDefault="005F2397" w:rsidP="005F2397">
      <w:pPr>
        <w:rPr>
          <w:rFonts w:ascii="Calibri" w:hAnsi="Calibri"/>
        </w:rPr>
      </w:pPr>
      <w:moveFrom w:id="2624" w:author="Aleksander Hansen" w:date="2013-02-14T11:34:00Z">
        <w:r w:rsidRPr="008568A7" w:rsidDel="001364C7">
          <w:rPr>
            <w:rFonts w:ascii="Calibri" w:hAnsi="Calibri"/>
          </w:rPr>
          <w:t>Bond yields &gt; 6%</w:t>
        </w:r>
      </w:moveFrom>
    </w:p>
    <w:p w14:paraId="6AF10A1A" w14:textId="5DF9A980" w:rsidR="005F2397" w:rsidRPr="008568A7" w:rsidDel="001364C7" w:rsidRDefault="005F2397" w:rsidP="005F2397">
      <w:pPr>
        <w:rPr>
          <w:rFonts w:ascii="Calibri" w:hAnsi="Calibri"/>
        </w:rPr>
      </w:pPr>
      <w:moveFrom w:id="2625" w:author="Aleksander Hansen" w:date="2013-02-14T11:34:00Z">
        <w:r w:rsidRPr="008568A7" w:rsidDel="001364C7">
          <w:rPr>
            <w:rFonts w:ascii="Calibri" w:hAnsi="Calibri"/>
          </w:rPr>
          <w:t>Favors delivery of low-coupon, long-maturity bonds</w:t>
        </w:r>
        <w:r w:rsidRPr="008568A7" w:rsidDel="001364C7">
          <w:rPr>
            <w:rFonts w:ascii="Calibri" w:hAnsi="Calibri"/>
          </w:rPr>
          <w:tab/>
        </w:r>
      </w:moveFrom>
    </w:p>
    <w:moveFromRangeEnd w:id="2622"/>
    <w:p w14:paraId="3C1D8301" w14:textId="3C3B6F02" w:rsidR="005F2397" w:rsidRPr="008568A7" w:rsidDel="001364C7" w:rsidRDefault="005F2397" w:rsidP="005F2397">
      <w:pPr>
        <w:rPr>
          <w:del w:id="2626" w:author="Aleksander Hansen" w:date="2013-02-14T11:34:00Z"/>
          <w:rFonts w:ascii="Calibri" w:hAnsi="Calibri"/>
        </w:rPr>
      </w:pPr>
      <w:del w:id="2627" w:author="Aleksander Hansen" w:date="2013-02-14T11:34:00Z">
        <w:r w:rsidRPr="008568A7" w:rsidDel="001364C7">
          <w:rPr>
            <w:rFonts w:ascii="Calibri" w:hAnsi="Calibri"/>
          </w:rPr>
          <w:delText>Bond yields &lt; 6%</w:delText>
        </w:r>
      </w:del>
    </w:p>
    <w:p w14:paraId="53378512" w14:textId="4F1E7DB0" w:rsidR="005F2397" w:rsidRPr="008568A7" w:rsidDel="001364C7" w:rsidRDefault="005F2397" w:rsidP="005F2397">
      <w:pPr>
        <w:rPr>
          <w:del w:id="2628" w:author="Aleksander Hansen" w:date="2013-02-14T11:34:00Z"/>
          <w:rFonts w:ascii="Calibri" w:hAnsi="Calibri"/>
        </w:rPr>
      </w:pPr>
      <w:del w:id="2629" w:author="Aleksander Hansen" w:date="2013-02-14T11:34:00Z">
        <w:r w:rsidRPr="008568A7" w:rsidDel="001364C7">
          <w:rPr>
            <w:rFonts w:ascii="Calibri" w:hAnsi="Calibri"/>
          </w:rPr>
          <w:delText>Favors delivery of high-coupon, short-maturity bonds</w:delText>
        </w:r>
        <w:r w:rsidRPr="008568A7" w:rsidDel="001364C7">
          <w:rPr>
            <w:rFonts w:ascii="Calibri" w:hAnsi="Calibri"/>
          </w:rPr>
          <w:tab/>
        </w:r>
      </w:del>
    </w:p>
    <w:p w14:paraId="13F8D6DD" w14:textId="5FC89A3C" w:rsidR="005F2397" w:rsidRPr="008568A7" w:rsidDel="001364C7" w:rsidRDefault="005F2397" w:rsidP="005F2397">
      <w:pPr>
        <w:rPr>
          <w:del w:id="2630" w:author="Aleksander Hansen" w:date="2013-02-14T11:34:00Z"/>
          <w:rFonts w:ascii="Calibri" w:hAnsi="Calibri"/>
        </w:rPr>
      </w:pPr>
      <w:del w:id="2631" w:author="Aleksander Hansen" w:date="2013-02-14T11:34:00Z">
        <w:r w:rsidRPr="008568A7" w:rsidDel="001364C7">
          <w:rPr>
            <w:rFonts w:ascii="Calibri" w:hAnsi="Calibri"/>
          </w:rPr>
          <w:delText>Upward-sloping yield curve</w:delText>
        </w:r>
      </w:del>
    </w:p>
    <w:p w14:paraId="4C578F29" w14:textId="2DD1CCB6" w:rsidR="005F2397" w:rsidRPr="008568A7" w:rsidDel="001364C7" w:rsidRDefault="005F2397" w:rsidP="005F2397">
      <w:pPr>
        <w:rPr>
          <w:del w:id="2632" w:author="Aleksander Hansen" w:date="2013-02-14T11:34:00Z"/>
          <w:rFonts w:ascii="Calibri" w:hAnsi="Calibri"/>
        </w:rPr>
      </w:pPr>
      <w:del w:id="2633" w:author="Aleksander Hansen" w:date="2013-02-14T11:34:00Z">
        <w:r w:rsidRPr="008568A7" w:rsidDel="001364C7">
          <w:rPr>
            <w:rFonts w:ascii="Calibri" w:hAnsi="Calibri"/>
          </w:rPr>
          <w:delText>Favors long time-to-maturity bonds</w:delText>
        </w:r>
      </w:del>
    </w:p>
    <w:p w14:paraId="561BFE8C" w14:textId="64A71E95" w:rsidR="005F2397" w:rsidRPr="008568A7" w:rsidDel="001364C7" w:rsidRDefault="005F2397" w:rsidP="005F2397">
      <w:pPr>
        <w:rPr>
          <w:del w:id="2634" w:author="Aleksander Hansen" w:date="2013-02-14T11:34:00Z"/>
          <w:rFonts w:ascii="Calibri" w:hAnsi="Calibri"/>
        </w:rPr>
      </w:pPr>
      <w:del w:id="2635" w:author="Aleksander Hansen" w:date="2013-02-14T11:34:00Z">
        <w:r w:rsidRPr="008568A7" w:rsidDel="001364C7">
          <w:rPr>
            <w:rFonts w:ascii="Calibri" w:hAnsi="Calibri"/>
          </w:rPr>
          <w:delText>Downward-sloping yield curve</w:delText>
        </w:r>
      </w:del>
    </w:p>
    <w:p w14:paraId="0B0114DC" w14:textId="7A4D2A5E" w:rsidR="005F2397" w:rsidRPr="008568A7" w:rsidDel="001364C7" w:rsidRDefault="005F2397" w:rsidP="005F2397">
      <w:pPr>
        <w:rPr>
          <w:del w:id="2636" w:author="Aleksander Hansen" w:date="2013-02-14T11:34:00Z"/>
          <w:rFonts w:ascii="Calibri" w:hAnsi="Calibri"/>
        </w:rPr>
      </w:pPr>
      <w:del w:id="2637" w:author="Aleksander Hansen" w:date="2013-02-14T11:34:00Z">
        <w:r w:rsidRPr="008568A7" w:rsidDel="001364C7">
          <w:rPr>
            <w:rFonts w:ascii="Calibri" w:hAnsi="Calibri"/>
          </w:rPr>
          <w:delText>Favors short time-to-maturity bonds</w:delText>
        </w:r>
      </w:del>
    </w:p>
    <w:p w14:paraId="4389E0C9" w14:textId="77777777" w:rsidR="00FC4DD3" w:rsidRPr="008568A7" w:rsidDel="003108B5" w:rsidRDefault="00FC4DD3" w:rsidP="005F2397">
      <w:pPr>
        <w:rPr>
          <w:del w:id="2638" w:author="Aleksander Hansen" w:date="2013-02-14T12:00:00Z"/>
          <w:rFonts w:ascii="Calibri" w:hAnsi="Calibri"/>
        </w:rPr>
      </w:pPr>
    </w:p>
    <w:p w14:paraId="0F2C0130" w14:textId="77777777" w:rsidR="001364C7" w:rsidRDefault="001364C7" w:rsidP="001364C7">
      <w:pPr>
        <w:rPr>
          <w:ins w:id="2639" w:author="Aleksander Hansen" w:date="2013-02-14T11:34:00Z"/>
          <w:rFonts w:ascii="Calibri" w:hAnsi="Calibri"/>
        </w:rPr>
        <w:sectPr w:rsidR="001364C7" w:rsidSect="001364C7">
          <w:footerReference w:type="even" r:id="rId72"/>
          <w:footerReference w:type="default" r:id="rId73"/>
          <w:pgSz w:w="12240" w:h="15840" w:code="1"/>
          <w:pgMar w:top="994" w:right="990" w:bottom="1440" w:left="2160" w:header="576" w:footer="576" w:gutter="0"/>
          <w:pgNumType w:chapStyle="1"/>
          <w:cols w:space="708"/>
          <w:titlePg/>
          <w:docGrid w:linePitch="360"/>
        </w:sectPr>
      </w:pPr>
    </w:p>
    <w:p w14:paraId="636F3941" w14:textId="5308A5B8" w:rsidR="001364C7" w:rsidRDefault="001364C7">
      <w:pPr>
        <w:pStyle w:val="Heading2"/>
        <w:rPr>
          <w:ins w:id="2640" w:author="Aleksander Hansen" w:date="2013-02-14T11:35:00Z"/>
          <w:rFonts w:ascii="Calibri" w:hAnsi="Calibri"/>
        </w:rPr>
        <w:pPrChange w:id="2641" w:author="Aleksander Hansen" w:date="2013-02-14T11:35:00Z">
          <w:pPr/>
        </w:pPrChange>
      </w:pPr>
      <w:bookmarkStart w:id="2642" w:name="_Toc222561312"/>
      <w:moveToRangeStart w:id="2643" w:author="Aleksander Hansen" w:date="2013-02-14T11:35:00Z" w:name="move222461067"/>
      <w:moveTo w:id="2644" w:author="Aleksander Hansen" w:date="2013-02-14T11:35:00Z">
        <w:r w:rsidRPr="008568A7">
          <w:lastRenderedPageBreak/>
          <w:t>Describe the impact of the level and shape of the yield curve on the cheapest</w:t>
        </w:r>
        <w:r w:rsidRPr="008568A7">
          <w:rPr>
            <w:rFonts w:cs="Monaco"/>
          </w:rPr>
          <w:t>‐</w:t>
        </w:r>
        <w:r w:rsidRPr="008568A7">
          <w:t>to</w:t>
        </w:r>
        <w:r w:rsidRPr="008568A7">
          <w:rPr>
            <w:rFonts w:cs="Monaco"/>
          </w:rPr>
          <w:t>‐</w:t>
        </w:r>
        <w:r w:rsidRPr="008568A7">
          <w:t>deliver bond decision</w:t>
        </w:r>
      </w:moveTo>
      <w:bookmarkEnd w:id="2642"/>
      <w:moveToRangeEnd w:id="2643"/>
      <w:ins w:id="2645" w:author="Aleksander Hansen" w:date="2013-02-14T11:35:00Z">
        <w:r>
          <w:br/>
        </w:r>
      </w:ins>
    </w:p>
    <w:p w14:paraId="739DEA35" w14:textId="77777777" w:rsidR="001364C7" w:rsidRDefault="001364C7" w:rsidP="001364C7">
      <w:pPr>
        <w:rPr>
          <w:ins w:id="2646" w:author="Aleksander Hansen" w:date="2013-02-14T11:37:00Z"/>
          <w:rFonts w:ascii="Calibri" w:hAnsi="Calibri"/>
        </w:rPr>
        <w:sectPr w:rsidR="001364C7" w:rsidSect="001364C7">
          <w:type w:val="continuous"/>
          <w:pgSz w:w="12240" w:h="15840" w:code="1"/>
          <w:pgMar w:top="994" w:right="990" w:bottom="1440" w:left="2160" w:header="576" w:footer="576" w:gutter="0"/>
          <w:pgNumType w:chapStyle="1"/>
          <w:cols w:space="708"/>
          <w:titlePg/>
          <w:docGrid w:linePitch="360"/>
        </w:sectPr>
      </w:pPr>
    </w:p>
    <w:p w14:paraId="5D704DB6" w14:textId="4F00FAAF" w:rsidR="001364C7" w:rsidRPr="008568A7" w:rsidRDefault="001364C7" w:rsidP="001364C7">
      <w:pPr>
        <w:rPr>
          <w:ins w:id="2647" w:author="Aleksander Hansen" w:date="2013-02-14T11:34:00Z"/>
          <w:rFonts w:ascii="Calibri" w:hAnsi="Calibri"/>
        </w:rPr>
      </w:pPr>
      <w:ins w:id="2648" w:author="Aleksander Hansen" w:date="2013-02-14T11:34:00Z">
        <w:r w:rsidRPr="008568A7">
          <w:rPr>
            <w:rFonts w:ascii="Calibri" w:hAnsi="Calibri"/>
          </w:rPr>
          <w:lastRenderedPageBreak/>
          <w:t>Bond yields &lt; 6%</w:t>
        </w:r>
      </w:ins>
      <w:ins w:id="2649" w:author="Aleksander Hansen" w:date="2013-02-14T11:35:00Z">
        <w:r>
          <w:rPr>
            <w:rFonts w:ascii="Calibri" w:hAnsi="Calibri"/>
          </w:rPr>
          <w:t xml:space="preserve"> f</w:t>
        </w:r>
      </w:ins>
      <w:ins w:id="2650" w:author="Aleksander Hansen" w:date="2013-02-14T11:34:00Z">
        <w:r w:rsidRPr="008568A7">
          <w:rPr>
            <w:rFonts w:ascii="Calibri" w:hAnsi="Calibri"/>
          </w:rPr>
          <w:t>avors delivery of high-coupon, short-maturity bonds</w:t>
        </w:r>
      </w:ins>
      <w:ins w:id="2651" w:author="Aleksander Hansen" w:date="2013-02-14T11:35:00Z">
        <w:r>
          <w:rPr>
            <w:rFonts w:ascii="Calibri" w:hAnsi="Calibri"/>
          </w:rPr>
          <w:t>.</w:t>
        </w:r>
      </w:ins>
      <w:ins w:id="2652" w:author="Aleksander Hansen" w:date="2013-02-14T11:34:00Z">
        <w:r w:rsidRPr="008568A7">
          <w:rPr>
            <w:rFonts w:ascii="Calibri" w:hAnsi="Calibri"/>
          </w:rPr>
          <w:tab/>
        </w:r>
      </w:ins>
    </w:p>
    <w:p w14:paraId="27C5D0C5" w14:textId="4CC9B8EC" w:rsidR="001364C7" w:rsidRPr="008568A7" w:rsidRDefault="001364C7" w:rsidP="001364C7">
      <w:pPr>
        <w:rPr>
          <w:ins w:id="2653" w:author="Aleksander Hansen" w:date="2013-02-14T11:34:00Z"/>
          <w:rFonts w:ascii="Calibri" w:hAnsi="Calibri"/>
        </w:rPr>
      </w:pPr>
      <w:ins w:id="2654" w:author="Aleksander Hansen" w:date="2013-02-14T11:34:00Z">
        <w:r w:rsidRPr="008568A7">
          <w:rPr>
            <w:rFonts w:ascii="Calibri" w:hAnsi="Calibri"/>
          </w:rPr>
          <w:t>Upward-sloping yield curve</w:t>
        </w:r>
      </w:ins>
      <w:ins w:id="2655" w:author="Aleksander Hansen" w:date="2013-02-14T11:36:00Z">
        <w:r>
          <w:rPr>
            <w:rFonts w:ascii="Calibri" w:hAnsi="Calibri"/>
          </w:rPr>
          <w:t xml:space="preserve"> f</w:t>
        </w:r>
      </w:ins>
      <w:ins w:id="2656" w:author="Aleksander Hansen" w:date="2013-02-14T11:34:00Z">
        <w:r w:rsidRPr="008568A7">
          <w:rPr>
            <w:rFonts w:ascii="Calibri" w:hAnsi="Calibri"/>
          </w:rPr>
          <w:t>avors long time-to-maturity bonds</w:t>
        </w:r>
      </w:ins>
      <w:ins w:id="2657" w:author="Aleksander Hansen" w:date="2013-02-14T11:36:00Z">
        <w:r>
          <w:rPr>
            <w:rFonts w:ascii="Calibri" w:hAnsi="Calibri"/>
          </w:rPr>
          <w:t>.</w:t>
        </w:r>
      </w:ins>
    </w:p>
    <w:p w14:paraId="0B043A40" w14:textId="2EF865C0" w:rsidR="001364C7" w:rsidRDefault="001364C7" w:rsidP="001364C7">
      <w:pPr>
        <w:rPr>
          <w:ins w:id="2658" w:author="Aleksander Hansen" w:date="2013-02-14T11:34:00Z"/>
          <w:rFonts w:ascii="Calibri" w:hAnsi="Calibri"/>
        </w:rPr>
        <w:sectPr w:rsidR="001364C7" w:rsidSect="009927FB">
          <w:type w:val="continuous"/>
          <w:pgSz w:w="12240" w:h="15840" w:code="1"/>
          <w:pgMar w:top="994" w:right="990" w:bottom="1440" w:left="2160" w:header="576" w:footer="576" w:gutter="0"/>
          <w:pgNumType w:chapStyle="1"/>
          <w:cols w:space="708"/>
          <w:titlePg/>
          <w:docGrid w:linePitch="360"/>
        </w:sectPr>
      </w:pPr>
      <w:ins w:id="2659" w:author="Aleksander Hansen" w:date="2013-02-14T11:34:00Z">
        <w:r w:rsidRPr="008568A7">
          <w:rPr>
            <w:rFonts w:ascii="Calibri" w:hAnsi="Calibri"/>
          </w:rPr>
          <w:t>Downward-sloping yield curve</w:t>
        </w:r>
      </w:ins>
      <w:ins w:id="2660" w:author="Aleksander Hansen" w:date="2013-02-14T11:36:00Z">
        <w:r>
          <w:rPr>
            <w:rFonts w:ascii="Calibri" w:hAnsi="Calibri"/>
          </w:rPr>
          <w:t xml:space="preserve"> f</w:t>
        </w:r>
      </w:ins>
      <w:ins w:id="2661" w:author="Aleksander Hansen" w:date="2013-02-14T11:34:00Z">
        <w:r w:rsidRPr="008568A7">
          <w:rPr>
            <w:rFonts w:ascii="Calibri" w:hAnsi="Calibri"/>
          </w:rPr>
          <w:t>av</w:t>
        </w:r>
        <w:r>
          <w:rPr>
            <w:rFonts w:ascii="Calibri" w:hAnsi="Calibri"/>
          </w:rPr>
          <w:t>ors short time-to-maturity bond</w:t>
        </w:r>
      </w:ins>
      <w:ins w:id="2662" w:author="Aleksander Hansen" w:date="2013-02-14T11:37:00Z">
        <w:r>
          <w:rPr>
            <w:rFonts w:ascii="Calibri" w:hAnsi="Calibri"/>
          </w:rPr>
          <w:t>. Because the cheapest-to-deliver (CTD) is based on standardizing the yields at 6%, long</w:t>
        </w:r>
      </w:ins>
    </w:p>
    <w:p w14:paraId="1DBCF3C5" w14:textId="77777777" w:rsidR="001364C7" w:rsidRPr="008568A7" w:rsidRDefault="001364C7" w:rsidP="001364C7">
      <w:pPr>
        <w:rPr>
          <w:rFonts w:ascii="Calibri" w:hAnsi="Calibri"/>
        </w:rPr>
      </w:pPr>
      <w:moveToRangeStart w:id="2663" w:author="Aleksander Hansen" w:date="2013-02-14T11:34:00Z" w:name="move222460984"/>
      <w:moveTo w:id="2664" w:author="Aleksander Hansen" w:date="2013-02-14T11:34:00Z">
        <w:r w:rsidRPr="008568A7">
          <w:rPr>
            <w:rFonts w:ascii="Calibri" w:hAnsi="Calibri"/>
          </w:rPr>
          <w:lastRenderedPageBreak/>
          <w:t>Because the cheapest-to-deliver (CTD) is based on standardizing the yield at 6%, long-maturity bonds will be favored if the yield is high and/or there is a long time-to-maturity:</w:t>
        </w:r>
      </w:moveTo>
    </w:p>
    <w:p w14:paraId="74E082E3" w14:textId="64B36532" w:rsidR="001364C7" w:rsidRPr="008568A7" w:rsidDel="001364C7" w:rsidRDefault="001364C7" w:rsidP="001364C7">
      <w:pPr>
        <w:rPr>
          <w:del w:id="2665" w:author="Aleksander Hansen" w:date="2013-02-14T11:36:00Z"/>
          <w:rFonts w:ascii="Calibri" w:hAnsi="Calibri"/>
        </w:rPr>
      </w:pPr>
      <w:moveTo w:id="2666" w:author="Aleksander Hansen" w:date="2013-02-14T11:34:00Z">
        <w:r w:rsidRPr="008568A7">
          <w:rPr>
            <w:rFonts w:ascii="Calibri" w:hAnsi="Calibri"/>
          </w:rPr>
          <w:t>Bond yields &gt; 6%</w:t>
        </w:r>
      </w:moveTo>
      <w:ins w:id="2667" w:author="Aleksander Hansen" w:date="2013-02-14T11:36:00Z">
        <w:r>
          <w:rPr>
            <w:rFonts w:ascii="Calibri" w:hAnsi="Calibri"/>
          </w:rPr>
          <w:t xml:space="preserve"> favors</w:t>
        </w:r>
      </w:ins>
    </w:p>
    <w:p w14:paraId="640A32C0" w14:textId="77777777" w:rsidR="001364C7" w:rsidRPr="008568A7" w:rsidRDefault="001364C7" w:rsidP="001364C7">
      <w:pPr>
        <w:rPr>
          <w:rFonts w:ascii="Calibri" w:hAnsi="Calibri"/>
        </w:rPr>
      </w:pPr>
      <w:moveTo w:id="2668" w:author="Aleksander Hansen" w:date="2013-02-14T11:34:00Z">
        <w:del w:id="2669" w:author="Aleksander Hansen" w:date="2013-02-14T11:36:00Z">
          <w:r w:rsidRPr="008568A7" w:rsidDel="001364C7">
            <w:rPr>
              <w:rFonts w:ascii="Calibri" w:hAnsi="Calibri"/>
            </w:rPr>
            <w:delText>Favors</w:delText>
          </w:r>
        </w:del>
        <w:r w:rsidRPr="008568A7">
          <w:rPr>
            <w:rFonts w:ascii="Calibri" w:hAnsi="Calibri"/>
          </w:rPr>
          <w:t xml:space="preserve"> delivery of low-coupon, long-maturity bonds</w:t>
        </w:r>
        <w:r w:rsidRPr="008568A7">
          <w:rPr>
            <w:rFonts w:ascii="Calibri" w:hAnsi="Calibri"/>
          </w:rPr>
          <w:tab/>
        </w:r>
      </w:moveTo>
    </w:p>
    <w:moveToRangeEnd w:id="2663"/>
    <w:p w14:paraId="595C5E35" w14:textId="77777777" w:rsidR="001364C7" w:rsidRDefault="001364C7">
      <w:pPr>
        <w:pStyle w:val="Heading2"/>
        <w:rPr>
          <w:ins w:id="2670" w:author="Aleksander Hansen" w:date="2013-02-14T11:37:00Z"/>
        </w:rPr>
        <w:sectPr w:rsidR="001364C7" w:rsidSect="00F35B00">
          <w:type w:val="continuous"/>
          <w:pgSz w:w="12240" w:h="15840" w:code="1"/>
          <w:pgMar w:top="994" w:right="990" w:bottom="1440" w:left="2160" w:header="576" w:footer="576" w:gutter="0"/>
          <w:pgNumType w:chapStyle="1"/>
          <w:cols w:space="708"/>
          <w:titlePg/>
          <w:docGrid w:linePitch="360"/>
        </w:sectPr>
        <w:pPrChange w:id="2671" w:author="Aleksander Hansen" w:date="2013-02-11T16:21:00Z">
          <w:pPr/>
        </w:pPrChange>
      </w:pPr>
    </w:p>
    <w:p w14:paraId="6A4CC20A" w14:textId="20362CAB" w:rsidR="001364C7" w:rsidRDefault="001364C7">
      <w:pPr>
        <w:pStyle w:val="Heading2"/>
        <w:rPr>
          <w:ins w:id="2672" w:author="Aleksander Hansen" w:date="2013-02-14T11:34:00Z"/>
        </w:rPr>
        <w:pPrChange w:id="2673" w:author="Aleksander Hansen" w:date="2013-02-11T16:21:00Z">
          <w:pPr/>
        </w:pPrChange>
      </w:pPr>
    </w:p>
    <w:p w14:paraId="1B8166F3" w14:textId="77777777" w:rsidR="005F2397" w:rsidRDefault="005F2397">
      <w:pPr>
        <w:pStyle w:val="Heading2"/>
        <w:rPr>
          <w:ins w:id="2674" w:author="Aleksander Hansen" w:date="2013-02-14T12:42:00Z"/>
        </w:rPr>
        <w:pPrChange w:id="2675" w:author="Aleksander Hansen" w:date="2013-02-11T16:21:00Z">
          <w:pPr/>
        </w:pPrChange>
      </w:pPr>
      <w:bookmarkStart w:id="2676" w:name="_Toc222561313"/>
      <w:r w:rsidRPr="008568A7">
        <w:t xml:space="preserve">Calculate the theoretical </w:t>
      </w:r>
      <w:r w:rsidR="00972464" w:rsidRPr="008568A7">
        <w:t>Futures</w:t>
      </w:r>
      <w:r w:rsidRPr="008568A7">
        <w:t xml:space="preserve"> price for a Treasury bond </w:t>
      </w:r>
      <w:r w:rsidR="00972464" w:rsidRPr="008568A7">
        <w:t>Futures</w:t>
      </w:r>
      <w:r w:rsidRPr="008568A7">
        <w:t xml:space="preserve"> contract</w:t>
      </w:r>
      <w:bookmarkEnd w:id="2676"/>
    </w:p>
    <w:p w14:paraId="523C1282" w14:textId="659ED5D9" w:rsidR="008506C7" w:rsidRPr="008506C7" w:rsidDel="008506C7" w:rsidRDefault="008506C7">
      <w:pPr>
        <w:pStyle w:val="Paragraph"/>
        <w:rPr>
          <w:del w:id="2677" w:author="Aleksander Hansen" w:date="2013-02-14T12:42:00Z"/>
          <w:rPrChange w:id="2678" w:author="Aleksander Hansen" w:date="2013-02-14T12:42:00Z">
            <w:rPr>
              <w:del w:id="2679" w:author="Aleksander Hansen" w:date="2013-02-14T12:42:00Z"/>
            </w:rPr>
          </w:rPrChange>
        </w:rPr>
        <w:pPrChange w:id="2680" w:author="Aleksander Hansen" w:date="2013-02-14T12:42:00Z">
          <w:pPr/>
        </w:pPrChange>
      </w:pPr>
      <w:ins w:id="2681" w:author="Aleksander Hansen" w:date="2013-02-14T12:42:00Z">
        <w:r>
          <w:rPr>
            <w:rFonts w:ascii="Calibri" w:hAnsi="Calibri"/>
          </w:rPr>
          <w:br/>
        </w:r>
      </w:ins>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39A7D303" w:rsidR="005F2397" w:rsidRPr="008568A7" w:rsidDel="00CC188C" w:rsidRDefault="005F2397" w:rsidP="005F2397">
      <w:pPr>
        <w:rPr>
          <w:del w:id="2682" w:author="Aleksander Hansen" w:date="2013-02-14T10:49:00Z"/>
          <w:rFonts w:ascii="Calibri" w:hAnsi="Calibri"/>
        </w:rPr>
      </w:pPr>
      <w:r w:rsidRPr="008568A7">
        <w:rPr>
          <w:rFonts w:ascii="Calibri" w:hAnsi="Calibri"/>
        </w:rPr>
        <w:t>Cheapest to deliver bond is a 12% coupon bond with a conversion factor of 1.</w:t>
      </w:r>
      <w:ins w:id="2683" w:author="Aleksander Hansen" w:date="2013-02-14T11:56:00Z">
        <w:r w:rsidR="003108B5">
          <w:rPr>
            <w:rFonts w:ascii="Calibri" w:hAnsi="Calibri"/>
          </w:rPr>
          <w:t>6</w:t>
        </w:r>
      </w:ins>
      <w:del w:id="2684" w:author="Aleksander Hansen" w:date="2013-02-14T11:56:00Z">
        <w:r w:rsidRPr="008568A7" w:rsidDel="003108B5">
          <w:rPr>
            <w:rFonts w:ascii="Calibri" w:hAnsi="Calibri"/>
          </w:rPr>
          <w:delText>4</w:delText>
        </w:r>
      </w:del>
      <w:ins w:id="2685" w:author="Aleksander Hansen" w:date="2013-02-14T10:49:00Z">
        <w:r w:rsidR="00CC188C">
          <w:rPr>
            <w:rFonts w:ascii="Calibri" w:hAnsi="Calibri"/>
          </w:rPr>
          <w:t xml:space="preserve"> and </w:t>
        </w:r>
      </w:ins>
    </w:p>
    <w:p w14:paraId="667EBE04" w14:textId="77FFAF50" w:rsidR="005F2397" w:rsidRPr="008568A7" w:rsidDel="00CC188C" w:rsidRDefault="00CC188C" w:rsidP="005F2397">
      <w:pPr>
        <w:rPr>
          <w:del w:id="2686" w:author="Aleksander Hansen" w:date="2013-02-14T10:50:00Z"/>
          <w:rFonts w:ascii="Calibri" w:hAnsi="Calibri"/>
        </w:rPr>
      </w:pPr>
      <w:ins w:id="2687" w:author="Aleksander Hansen" w:date="2013-02-14T10:50:00Z">
        <w:r>
          <w:rPr>
            <w:rFonts w:ascii="Calibri" w:hAnsi="Calibri"/>
          </w:rPr>
          <w:t>d</w:t>
        </w:r>
      </w:ins>
      <w:del w:id="2688" w:author="Aleksander Hansen" w:date="2013-02-14T10:50:00Z">
        <w:r w:rsidR="005F2397" w:rsidRPr="008568A7" w:rsidDel="00CC188C">
          <w:rPr>
            <w:rFonts w:ascii="Calibri" w:hAnsi="Calibri"/>
          </w:rPr>
          <w:delText>D</w:delText>
        </w:r>
      </w:del>
      <w:r w:rsidR="005F2397" w:rsidRPr="008568A7">
        <w:rPr>
          <w:rFonts w:ascii="Calibri" w:hAnsi="Calibri"/>
        </w:rPr>
        <w:t xml:space="preserve">elivery </w:t>
      </w:r>
      <w:ins w:id="2689" w:author="Aleksander Hansen" w:date="2013-02-14T10:50:00Z">
        <w:r>
          <w:rPr>
            <w:rFonts w:ascii="Calibri" w:hAnsi="Calibri"/>
          </w:rPr>
          <w:t xml:space="preserve">is </w:t>
        </w:r>
      </w:ins>
      <w:r w:rsidR="005F2397" w:rsidRPr="008568A7">
        <w:rPr>
          <w:rFonts w:ascii="Calibri" w:hAnsi="Calibri"/>
        </w:rPr>
        <w:t>in 270 days</w:t>
      </w:r>
      <w:ins w:id="2690" w:author="Aleksander Hansen" w:date="2013-02-14T10:50:00Z">
        <w:r>
          <w:rPr>
            <w:rFonts w:ascii="Calibri" w:hAnsi="Calibri"/>
          </w:rPr>
          <w:t xml:space="preserve">. </w:t>
        </w:r>
      </w:ins>
    </w:p>
    <w:p w14:paraId="274C87AE" w14:textId="0DAC8475" w:rsidR="005F2397" w:rsidRPr="008568A7" w:rsidDel="00CC188C" w:rsidRDefault="005F2397" w:rsidP="005F2397">
      <w:pPr>
        <w:rPr>
          <w:del w:id="2691" w:author="Aleksander Hansen" w:date="2013-02-14T10:50:00Z"/>
          <w:rFonts w:ascii="Calibri" w:hAnsi="Calibri"/>
        </w:rPr>
      </w:pPr>
      <w:r w:rsidRPr="008568A7">
        <w:rPr>
          <w:rFonts w:ascii="Calibri" w:hAnsi="Calibri"/>
        </w:rPr>
        <w:t xml:space="preserve">Coupons </w:t>
      </w:r>
      <w:ins w:id="2692" w:author="Aleksander Hansen" w:date="2013-02-14T12:30:00Z">
        <w:r w:rsidR="00460244">
          <w:rPr>
            <w:rFonts w:ascii="Calibri" w:hAnsi="Calibri"/>
          </w:rPr>
          <w:t>pay</w:t>
        </w:r>
      </w:ins>
      <w:del w:id="2693" w:author="Aleksander Hansen" w:date="2013-02-14T11:00:00Z">
        <w:r w:rsidRPr="008568A7" w:rsidDel="0028261E">
          <w:rPr>
            <w:rFonts w:ascii="Calibri" w:hAnsi="Calibri"/>
          </w:rPr>
          <w:delText>pay</w:delText>
        </w:r>
      </w:del>
      <w:r w:rsidRPr="008568A7">
        <w:rPr>
          <w:rFonts w:ascii="Calibri" w:hAnsi="Calibri"/>
        </w:rPr>
        <w:t xml:space="preserve"> semi</w:t>
      </w:r>
      <w:ins w:id="2694" w:author="Aleksander Hansen" w:date="2013-02-14T10:51:00Z">
        <w:r w:rsidR="00CC188C">
          <w:rPr>
            <w:rFonts w:ascii="Calibri" w:hAnsi="Calibri"/>
          </w:rPr>
          <w:t>-</w:t>
        </w:r>
      </w:ins>
      <w:r w:rsidRPr="008568A7">
        <w:rPr>
          <w:rFonts w:ascii="Calibri" w:hAnsi="Calibri"/>
        </w:rPr>
        <w:t>annually</w:t>
      </w:r>
    </w:p>
    <w:p w14:paraId="3DFDF68D" w14:textId="4BB47118" w:rsidR="005F2397" w:rsidRPr="008568A7" w:rsidDel="00CC188C" w:rsidRDefault="00CC188C" w:rsidP="005F2397">
      <w:pPr>
        <w:rPr>
          <w:del w:id="2695" w:author="Aleksander Hansen" w:date="2013-02-14T10:50:00Z"/>
          <w:rFonts w:ascii="Calibri" w:hAnsi="Calibri"/>
        </w:rPr>
      </w:pPr>
      <w:ins w:id="2696" w:author="Aleksander Hansen" w:date="2013-02-14T10:50:00Z">
        <w:r>
          <w:rPr>
            <w:rFonts w:ascii="Calibri" w:hAnsi="Calibri"/>
          </w:rPr>
          <w:t xml:space="preserve"> and the l</w:t>
        </w:r>
      </w:ins>
      <w:del w:id="2697" w:author="Aleksander Hansen" w:date="2013-02-14T10:50:00Z">
        <w:r w:rsidR="005F2397" w:rsidRPr="008568A7" w:rsidDel="00CC188C">
          <w:rPr>
            <w:rFonts w:ascii="Calibri" w:hAnsi="Calibri"/>
          </w:rPr>
          <w:delText>L</w:delText>
        </w:r>
      </w:del>
      <w:r w:rsidR="005F2397" w:rsidRPr="008568A7">
        <w:rPr>
          <w:rFonts w:ascii="Calibri" w:hAnsi="Calibri"/>
        </w:rPr>
        <w:t xml:space="preserve">ast coupon </w:t>
      </w:r>
      <w:ins w:id="2698" w:author="Aleksander Hansen" w:date="2013-02-14T11:57:00Z">
        <w:r w:rsidR="003108B5">
          <w:rPr>
            <w:rFonts w:ascii="Calibri" w:hAnsi="Calibri"/>
          </w:rPr>
          <w:t xml:space="preserve">was </w:t>
        </w:r>
      </w:ins>
      <w:r w:rsidR="005F2397" w:rsidRPr="008568A7">
        <w:rPr>
          <w:rFonts w:ascii="Calibri" w:hAnsi="Calibri"/>
        </w:rPr>
        <w:t>paid 60 days</w:t>
      </w:r>
      <w:ins w:id="2699" w:author="Aleksander Hansen" w:date="2013-02-14T11:57:00Z">
        <w:r w:rsidR="003108B5">
          <w:rPr>
            <w:rFonts w:ascii="Calibri" w:hAnsi="Calibri"/>
          </w:rPr>
          <w:t xml:space="preserve"> ago,</w:t>
        </w:r>
      </w:ins>
      <w:del w:id="2700" w:author="Aleksander Hansen" w:date="2013-02-14T11:57:00Z">
        <w:r w:rsidR="005F2397" w:rsidRPr="008568A7" w:rsidDel="003108B5">
          <w:rPr>
            <w:rFonts w:ascii="Calibri" w:hAnsi="Calibri"/>
          </w:rPr>
          <w:delText xml:space="preserve">; </w:delText>
        </w:r>
      </w:del>
      <w:ins w:id="2701" w:author="Aleksander Hansen" w:date="2013-02-14T10:50:00Z">
        <w:r>
          <w:rPr>
            <w:rFonts w:ascii="Calibri" w:hAnsi="Calibri"/>
          </w:rPr>
          <w:t xml:space="preserve"> the </w:t>
        </w:r>
      </w:ins>
      <w:r w:rsidR="005F2397" w:rsidRPr="008568A7">
        <w:rPr>
          <w:rFonts w:ascii="Calibri" w:hAnsi="Calibri"/>
        </w:rPr>
        <w:lastRenderedPageBreak/>
        <w:t>next coupon pays in 122 days</w:t>
      </w:r>
      <w:ins w:id="2702" w:author="Aleksander Hansen" w:date="2013-02-14T11:58:00Z">
        <w:r w:rsidR="003108B5">
          <w:rPr>
            <w:rFonts w:ascii="Calibri" w:hAnsi="Calibri"/>
          </w:rPr>
          <w:t>, and the coupon thereafter is in 305 days</w:t>
        </w:r>
      </w:ins>
      <w:ins w:id="2703" w:author="Aleksander Hansen" w:date="2013-02-14T10:50:00Z">
        <w:r>
          <w:rPr>
            <w:rFonts w:ascii="Calibri" w:hAnsi="Calibri"/>
          </w:rPr>
          <w:t xml:space="preserve">. The </w:t>
        </w:r>
      </w:ins>
    </w:p>
    <w:p w14:paraId="52E85EFB" w14:textId="4E685664" w:rsidR="005F2397" w:rsidRPr="008568A7" w:rsidRDefault="00CC188C" w:rsidP="005F2397">
      <w:pPr>
        <w:rPr>
          <w:rFonts w:ascii="Calibri" w:hAnsi="Calibri"/>
        </w:rPr>
      </w:pPr>
      <w:ins w:id="2704" w:author="Aleksander Hansen" w:date="2013-02-14T10:50:00Z">
        <w:r>
          <w:rPr>
            <w:rFonts w:ascii="Calibri" w:hAnsi="Calibri"/>
          </w:rPr>
          <w:t>term-structure is f</w:t>
        </w:r>
      </w:ins>
      <w:del w:id="2705" w:author="Aleksander Hansen" w:date="2013-02-14T10:50:00Z">
        <w:r w:rsidR="005F2397" w:rsidRPr="008568A7" w:rsidDel="00CC188C">
          <w:rPr>
            <w:rFonts w:ascii="Calibri" w:hAnsi="Calibri"/>
          </w:rPr>
          <w:delText>F</w:delText>
        </w:r>
      </w:del>
      <w:r w:rsidR="005F2397" w:rsidRPr="008568A7">
        <w:rPr>
          <w:rFonts w:ascii="Calibri" w:hAnsi="Calibri"/>
        </w:rPr>
        <w:t>lat</w:t>
      </w:r>
      <w:del w:id="2706" w:author="Aleksander Hansen" w:date="2013-02-14T10:51:00Z">
        <w:r w:rsidR="005F2397" w:rsidRPr="008568A7" w:rsidDel="00CC188C">
          <w:rPr>
            <w:rFonts w:ascii="Calibri" w:hAnsi="Calibri"/>
          </w:rPr>
          <w:delText xml:space="preserve"> term structure</w:delText>
        </w:r>
      </w:del>
      <w:r w:rsidR="005F2397" w:rsidRPr="008568A7">
        <w:rPr>
          <w:rFonts w:ascii="Calibri" w:hAnsi="Calibri"/>
        </w:rPr>
        <w:t xml:space="preserve"> at 10%</w:t>
      </w:r>
      <w:ins w:id="2707" w:author="Aleksander Hansen" w:date="2013-02-14T10:51:00Z">
        <w:r>
          <w:rPr>
            <w:rFonts w:ascii="Calibri" w:hAnsi="Calibri"/>
          </w:rPr>
          <w:t>.</w:t>
        </w:r>
      </w:ins>
    </w:p>
    <w:p w14:paraId="3790A245" w14:textId="55F69B94" w:rsidR="005F2397" w:rsidRPr="008568A7" w:rsidRDefault="005F2397" w:rsidP="005F2397">
      <w:pPr>
        <w:rPr>
          <w:rFonts w:ascii="Calibri" w:hAnsi="Calibri"/>
        </w:rPr>
      </w:pPr>
      <w:r w:rsidRPr="008568A7">
        <w:rPr>
          <w:rFonts w:ascii="Calibri" w:hAnsi="Calibri"/>
        </w:rPr>
        <w:t xml:space="preserve">Calculations </w:t>
      </w:r>
      <w:ins w:id="2708" w:author="Aleksander Hansen" w:date="2013-02-14T11:58:00Z">
        <w:r w:rsidR="003108B5">
          <w:rPr>
            <w:rFonts w:ascii="Calibri" w:hAnsi="Calibri"/>
          </w:rPr>
          <w:t>are show below:</w:t>
        </w:r>
      </w:ins>
      <w:del w:id="2709" w:author="Aleksander Hansen" w:date="2013-02-14T11:58:00Z">
        <w:r w:rsidRPr="008568A7" w:rsidDel="003108B5">
          <w:rPr>
            <w:rFonts w:ascii="Calibri" w:hAnsi="Calibri"/>
          </w:rPr>
          <w:delText xml:space="preserve">shown in </w:delText>
        </w:r>
      </w:del>
      <w:del w:id="2710" w:author="Aleksander Hansen" w:date="2013-02-14T10:36:00Z">
        <w:r w:rsidRPr="008568A7" w:rsidDel="00FF2D4D">
          <w:rPr>
            <w:rFonts w:ascii="Calibri" w:hAnsi="Calibri"/>
          </w:rPr>
          <w:delText>right column</w:delText>
        </w:r>
      </w:del>
      <w:del w:id="2711" w:author="Aleksander Hansen" w:date="2013-02-14T11:58:00Z">
        <w:r w:rsidRPr="008568A7" w:rsidDel="003108B5">
          <w:rPr>
            <w:rFonts w:ascii="Calibri" w:hAnsi="Calibri"/>
          </w:rPr>
          <w:delText>:</w:delText>
        </w:r>
      </w:del>
    </w:p>
    <w:p w14:paraId="42ADF7CD" w14:textId="671CAD95" w:rsidR="005F2397" w:rsidRPr="008568A7" w:rsidRDefault="005F2397" w:rsidP="005F2397">
      <w:pPr>
        <w:rPr>
          <w:rFonts w:ascii="Calibri" w:hAnsi="Calibri"/>
        </w:rPr>
      </w:pPr>
      <w:r w:rsidRPr="008568A7">
        <w:rPr>
          <w:rFonts w:ascii="Calibri" w:hAnsi="Calibri"/>
        </w:rPr>
        <w:t>Cash price = Accrued interest + Quoted bond price = $</w:t>
      </w:r>
      <w:del w:id="2712" w:author="Aleksander Hansen" w:date="2013-02-14T12:42:00Z">
        <w:r w:rsidRPr="008568A7" w:rsidDel="008506C7">
          <w:rPr>
            <w:rFonts w:ascii="Calibri" w:hAnsi="Calibri"/>
          </w:rPr>
          <w:delText>121.978</w:delText>
        </w:r>
      </w:del>
      <w:ins w:id="2713" w:author="Aleksander Hansen" w:date="2013-02-14T12:42:00Z">
        <w:r w:rsidR="008506C7">
          <w:rPr>
            <w:rFonts w:ascii="Calibri" w:hAnsi="Calibri"/>
          </w:rPr>
          <w:t>116.978</w:t>
        </w:r>
      </w:ins>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61A15EF6"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w:t>
      </w:r>
      <w:del w:id="2714" w:author="Aleksander Hansen" w:date="2013-02-14T12:32:00Z">
        <w:r w:rsidRPr="008568A7" w:rsidDel="00460244">
          <w:rPr>
            <w:rFonts w:ascii="Calibri" w:hAnsi="Calibri"/>
          </w:rPr>
          <w:delText>121.978</w:delText>
        </w:r>
      </w:del>
      <w:ins w:id="2715" w:author="Aleksander Hansen" w:date="2013-02-14T12:32:00Z">
        <w:r w:rsidR="00460244">
          <w:rPr>
            <w:rFonts w:ascii="Calibri" w:hAnsi="Calibri"/>
          </w:rPr>
          <w:t>116.978</w:t>
        </w:r>
      </w:ins>
      <w:r w:rsidRPr="008568A7">
        <w:rPr>
          <w:rFonts w:ascii="Calibri" w:hAnsi="Calibri"/>
        </w:rPr>
        <w:t xml:space="preserve"> – 5.803) * </w:t>
      </w:r>
      <m:oMath>
        <m:sSup>
          <m:sSupPr>
            <m:ctrlPr>
              <w:ins w:id="2716" w:author="Aleksander Hansen" w:date="2013-02-14T12:32:00Z">
                <w:rPr>
                  <w:rFonts w:ascii="Cambria Math" w:hAnsi="Cambria Math"/>
                  <w:i/>
                  <w:iCs/>
                  <w:sz w:val="28"/>
                  <w:szCs w:val="28"/>
                </w:rPr>
              </w:ins>
            </m:ctrlPr>
          </m:sSupPr>
          <m:e>
            <w:ins w:id="2717" w:author="Aleksander Hansen" w:date="2013-02-14T12:32:00Z">
              <m:r>
                <w:rPr>
                  <w:rFonts w:ascii="Cambria Math" w:hAnsi="Cambria Math"/>
                  <w:sz w:val="28"/>
                  <w:szCs w:val="28"/>
                  <w:rPrChange w:id="2718" w:author="Aleksander Hansen" w:date="2013-02-14T12:33:00Z">
                    <w:rPr>
                      <w:rFonts w:ascii="Cambria Math" w:hAnsi="Cambria Math"/>
                    </w:rPr>
                  </w:rPrChange>
                </w:rPr>
                <m:t>e</m:t>
              </m:r>
            </w:ins>
          </m:e>
          <m:sup>
            <w:ins w:id="2719" w:author="Aleksander Hansen" w:date="2013-02-14T12:32:00Z">
              <m:r>
                <w:rPr>
                  <w:rFonts w:ascii="Cambria Math" w:hAnsi="Cambria Math"/>
                  <w:sz w:val="28"/>
                  <w:szCs w:val="28"/>
                  <w:rPrChange w:id="2720" w:author="Aleksander Hansen" w:date="2013-02-14T12:33:00Z">
                    <w:rPr>
                      <w:rFonts w:ascii="Cambria Math" w:hAnsi="Cambria Math"/>
                    </w:rPr>
                  </w:rPrChange>
                </w:rPr>
                <m:t>10%*270/365</m:t>
              </m:r>
            </w:ins>
          </m:sup>
        </m:sSup>
      </m:oMath>
      <w:del w:id="2721" w:author="Aleksander Hansen" w:date="2013-02-14T12:15:00Z">
        <w:r w:rsidRPr="008506C7" w:rsidDel="000A3462">
          <w:rPr>
            <w:rFonts w:ascii="Calibri" w:hAnsi="Calibri"/>
            <w:sz w:val="28"/>
            <w:szCs w:val="28"/>
            <w:rPrChange w:id="2722" w:author="Aleksander Hansen" w:date="2013-02-14T12:33:00Z">
              <w:rPr>
                <w:rFonts w:ascii="Calibri" w:hAnsi="Calibri"/>
              </w:rPr>
            </w:rPrChange>
          </w:rPr>
          <w:delText>EXP[</w:delText>
        </w:r>
      </w:del>
      <w:del w:id="2723" w:author="Aleksander Hansen" w:date="2013-02-14T12:33:00Z">
        <w:r w:rsidRPr="008506C7" w:rsidDel="008506C7">
          <w:rPr>
            <w:rFonts w:ascii="Calibri" w:hAnsi="Calibri"/>
            <w:sz w:val="28"/>
            <w:szCs w:val="28"/>
            <w:rPrChange w:id="2724" w:author="Aleksander Hansen" w:date="2013-02-14T12:33:00Z">
              <w:rPr>
                <w:rFonts w:ascii="Calibri" w:hAnsi="Calibri"/>
              </w:rPr>
            </w:rPrChange>
          </w:rPr>
          <w:delText xml:space="preserve">10% * 270/365 days] </w:delText>
        </w:r>
      </w:del>
      <w:r w:rsidRPr="008506C7">
        <w:rPr>
          <w:rFonts w:ascii="Calibri" w:hAnsi="Calibri"/>
          <w:sz w:val="28"/>
          <w:szCs w:val="28"/>
          <w:rPrChange w:id="2725" w:author="Aleksander Hansen" w:date="2013-02-14T12:33:00Z">
            <w:rPr>
              <w:rFonts w:ascii="Calibri" w:hAnsi="Calibri"/>
            </w:rPr>
          </w:rPrChange>
        </w:rPr>
        <w:t>=</w:t>
      </w:r>
      <w:r w:rsidRPr="008568A7">
        <w:rPr>
          <w:rFonts w:ascii="Calibri" w:hAnsi="Calibri"/>
        </w:rPr>
        <w:t xml:space="preserve"> $</w:t>
      </w:r>
      <w:del w:id="2726" w:author="Aleksander Hansen" w:date="2013-02-14T12:33:00Z">
        <w:r w:rsidRPr="008568A7" w:rsidDel="008506C7">
          <w:rPr>
            <w:rFonts w:ascii="Calibri" w:hAnsi="Calibri"/>
          </w:rPr>
          <w:delText>125.095</w:delText>
        </w:r>
      </w:del>
      <w:ins w:id="2727" w:author="Aleksander Hansen" w:date="2013-02-14T12:33:00Z">
        <w:r w:rsidR="008506C7">
          <w:rPr>
            <w:rFonts w:ascii="Calibri" w:hAnsi="Calibri"/>
          </w:rPr>
          <w:t>119.711</w:t>
        </w:r>
      </w:ins>
    </w:p>
    <w:p w14:paraId="304CCE6D" w14:textId="4242FF5E"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w:t>
      </w:r>
      <w:ins w:id="2728" w:author="Aleksander Hansen" w:date="2013-02-14T12:34:00Z">
        <w:r w:rsidR="008506C7">
          <w:rPr>
            <w:rFonts w:ascii="Calibri" w:hAnsi="Calibri"/>
          </w:rPr>
          <w:t>119.711</w:t>
        </w:r>
      </w:ins>
      <w:del w:id="2729" w:author="Aleksander Hansen" w:date="2013-02-14T12:34:00Z">
        <w:r w:rsidRPr="008568A7" w:rsidDel="008506C7">
          <w:rPr>
            <w:rFonts w:ascii="Calibri" w:hAnsi="Calibri"/>
          </w:rPr>
          <w:delText>125.095</w:delText>
        </w:r>
      </w:del>
      <w:r w:rsidRPr="008568A7">
        <w:rPr>
          <w:rFonts w:ascii="Calibri" w:hAnsi="Calibri"/>
        </w:rPr>
        <w:t xml:space="preserve"> – (6 * 148/(148+35)) = $1</w:t>
      </w:r>
      <w:ins w:id="2730" w:author="Aleksander Hansen" w:date="2013-02-14T12:34:00Z">
        <w:r w:rsidR="008506C7">
          <w:rPr>
            <w:rFonts w:ascii="Calibri" w:hAnsi="Calibri"/>
          </w:rPr>
          <w:t>14.859</w:t>
        </w:r>
      </w:ins>
      <w:del w:id="2731" w:author="Aleksander Hansen" w:date="2013-02-14T12:34:00Z">
        <w:r w:rsidRPr="008568A7" w:rsidDel="008506C7">
          <w:rPr>
            <w:rFonts w:ascii="Calibri" w:hAnsi="Calibri"/>
          </w:rPr>
          <w:delText>20.242</w:delText>
        </w:r>
      </w:del>
    </w:p>
    <w:p w14:paraId="0D980704" w14:textId="230AC4F5"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w:t>
      </w:r>
      <w:ins w:id="2732" w:author="Aleksander Hansen" w:date="2013-02-14T12:34:00Z">
        <w:r w:rsidR="008506C7">
          <w:rPr>
            <w:rFonts w:ascii="Calibri" w:hAnsi="Calibri"/>
          </w:rPr>
          <w:t xml:space="preserve">114.859 </w:t>
        </w:r>
      </w:ins>
      <w:del w:id="2733" w:author="Aleksander Hansen" w:date="2013-02-14T12:34:00Z">
        <w:r w:rsidRPr="008568A7" w:rsidDel="008506C7">
          <w:rPr>
            <w:rFonts w:ascii="Calibri" w:hAnsi="Calibri"/>
          </w:rPr>
          <w:delText xml:space="preserve">120.242 </w:delText>
        </w:r>
      </w:del>
      <w:r w:rsidRPr="008568A7">
        <w:rPr>
          <w:rFonts w:ascii="Calibri" w:hAnsi="Calibri"/>
        </w:rPr>
        <w:t>/ 1.</w:t>
      </w:r>
      <w:ins w:id="2734" w:author="Aleksander Hansen" w:date="2013-02-14T12:34:00Z">
        <w:r w:rsidR="008506C7">
          <w:rPr>
            <w:rFonts w:ascii="Calibri" w:hAnsi="Calibri"/>
          </w:rPr>
          <w:t>6</w:t>
        </w:r>
      </w:ins>
      <w:del w:id="2735" w:author="Aleksander Hansen" w:date="2013-02-14T12:34:00Z">
        <w:r w:rsidRPr="008568A7" w:rsidDel="008506C7">
          <w:rPr>
            <w:rFonts w:ascii="Calibri" w:hAnsi="Calibri"/>
          </w:rPr>
          <w:delText>4</w:delText>
        </w:r>
      </w:del>
      <w:r w:rsidRPr="008568A7">
        <w:rPr>
          <w:rFonts w:ascii="Calibri" w:hAnsi="Calibri"/>
        </w:rPr>
        <w:t xml:space="preserve"> = </w:t>
      </w:r>
      <w:ins w:id="2736" w:author="Aleksander Hansen" w:date="2013-02-14T12:34:00Z">
        <w:r w:rsidR="008506C7">
          <w:rPr>
            <w:rFonts w:ascii="Calibri" w:hAnsi="Calibri"/>
          </w:rPr>
          <w:t>71.79</w:t>
        </w:r>
      </w:ins>
      <w:del w:id="2737" w:author="Aleksander Hansen" w:date="2013-02-14T12:34:00Z">
        <w:r w:rsidRPr="008568A7" w:rsidDel="008506C7">
          <w:rPr>
            <w:rFonts w:ascii="Calibri" w:hAnsi="Calibri"/>
          </w:rPr>
          <w:delText>85.887</w:delText>
        </w:r>
      </w:del>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rsidDel="00CC188C" w14:paraId="0F149103" w14:textId="6857B775" w:rsidTr="005F2397">
        <w:trPr>
          <w:trHeight w:val="288"/>
          <w:del w:id="273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53CDC4A4" w:rsidR="005F2397" w:rsidRPr="008568A7" w:rsidDel="00CC188C" w:rsidRDefault="005F2397" w:rsidP="005F2397">
            <w:pPr>
              <w:rPr>
                <w:del w:id="2739" w:author="Aleksander Hansen" w:date="2013-02-14T10:44:00Z"/>
                <w:rFonts w:ascii="Calibri" w:hAnsi="Calibri"/>
              </w:rPr>
            </w:pPr>
            <w:moveFromRangeStart w:id="2740" w:author="Aleksander Hansen" w:date="2013-02-11T16:23:00Z" w:name="move222219099"/>
            <w:moveFrom w:id="2741" w:author="Aleksander Hansen" w:date="2013-02-11T16:23:00Z">
              <w:del w:id="2742" w:author="Aleksander Hansen" w:date="2013-02-14T10:44:00Z">
                <w:r w:rsidRPr="008568A7" w:rsidDel="00CC188C">
                  <w:rPr>
                    <w:rFonts w:ascii="Calibri" w:hAnsi="Calibri"/>
                  </w:rPr>
                  <w:delText>Accrued Interest</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6DBC66A" w:rsidR="005F2397" w:rsidRPr="008568A7" w:rsidDel="00CC188C" w:rsidRDefault="005F2397" w:rsidP="005F2397">
            <w:pPr>
              <w:rPr>
                <w:del w:id="2743" w:author="Aleksander Hansen" w:date="2013-02-14T10:44:00Z"/>
                <w:rFonts w:ascii="Calibri" w:hAnsi="Calibri"/>
              </w:rPr>
            </w:pPr>
            <w:moveFrom w:id="2744" w:author="Aleksander Hansen" w:date="2013-02-11T16:23:00Z">
              <w:del w:id="2745" w:author="Aleksander Hansen" w:date="2013-02-14T10:44:00Z">
                <w:r w:rsidRPr="008568A7" w:rsidDel="00CC188C">
                  <w:rPr>
                    <w:rFonts w:ascii="Calibri" w:hAnsi="Calibri"/>
                  </w:rPr>
                  <w:delText>$1.978</w:delText>
                </w:r>
              </w:del>
            </w:moveFrom>
          </w:p>
        </w:tc>
      </w:tr>
      <w:tr w:rsidR="005F2397" w:rsidRPr="008568A7" w:rsidDel="00CC188C" w14:paraId="3573CBA2" w14:textId="444570C4" w:rsidTr="005F2397">
        <w:trPr>
          <w:trHeight w:val="288"/>
          <w:del w:id="274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32FC245C" w:rsidR="005F2397" w:rsidRPr="008568A7" w:rsidDel="00CC188C" w:rsidRDefault="005F2397" w:rsidP="005F2397">
            <w:pPr>
              <w:rPr>
                <w:del w:id="2747" w:author="Aleksander Hansen" w:date="2013-02-14T10:44:00Z"/>
                <w:rFonts w:ascii="Calibri" w:hAnsi="Calibri"/>
              </w:rPr>
            </w:pPr>
            <w:moveFrom w:id="2748" w:author="Aleksander Hansen" w:date="2013-02-11T16:23:00Z">
              <w:del w:id="2749" w:author="Aleksander Hansen" w:date="2013-02-14T10:44:00Z">
                <w:r w:rsidRPr="008568A7" w:rsidDel="00CC188C">
                  <w:rPr>
                    <w:rFonts w:ascii="Calibri" w:hAnsi="Calibri"/>
                  </w:rPr>
                  <w:delText>Cash (Dirty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39C0A56" w:rsidR="005F2397" w:rsidRPr="008568A7" w:rsidDel="00CC188C" w:rsidRDefault="005F2397" w:rsidP="005F2397">
            <w:pPr>
              <w:rPr>
                <w:del w:id="2750" w:author="Aleksander Hansen" w:date="2013-02-14T10:44:00Z"/>
                <w:rFonts w:ascii="Calibri" w:hAnsi="Calibri"/>
              </w:rPr>
            </w:pPr>
            <w:moveFrom w:id="2751" w:author="Aleksander Hansen" w:date="2013-02-11T16:23:00Z">
              <w:del w:id="2752" w:author="Aleksander Hansen" w:date="2013-02-14T10:44:00Z">
                <w:r w:rsidRPr="008568A7" w:rsidDel="00CC188C">
                  <w:rPr>
                    <w:rFonts w:ascii="Calibri" w:hAnsi="Calibri"/>
                  </w:rPr>
                  <w:delText>$121.978</w:delText>
                </w:r>
              </w:del>
            </w:moveFrom>
          </w:p>
        </w:tc>
      </w:tr>
      <w:tr w:rsidR="005F2397" w:rsidRPr="008568A7" w:rsidDel="00CC188C" w14:paraId="235B5F55" w14:textId="3D94ECBC" w:rsidTr="005F2397">
        <w:trPr>
          <w:trHeight w:val="288"/>
          <w:del w:id="275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2A16336E" w:rsidR="005F2397" w:rsidRPr="008568A7" w:rsidDel="00CC188C" w:rsidRDefault="005F2397" w:rsidP="005F2397">
            <w:pPr>
              <w:rPr>
                <w:del w:id="2754" w:author="Aleksander Hansen" w:date="2013-02-14T10:44:00Z"/>
                <w:rFonts w:ascii="Calibri" w:hAnsi="Calibri"/>
              </w:rPr>
            </w:pPr>
            <w:moveFrom w:id="2755" w:author="Aleksander Hansen" w:date="2013-02-11T16:23:00Z">
              <w:del w:id="2756" w:author="Aleksander Hansen" w:date="2013-02-14T10:44:00Z">
                <w:r w:rsidRPr="008568A7" w:rsidDel="00CC188C">
                  <w:rPr>
                    <w:rFonts w:ascii="Calibri" w:hAnsi="Calibri"/>
                  </w:rPr>
                  <w:delText>PV of coupon</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4AEB3D21" w:rsidR="005F2397" w:rsidRPr="008568A7" w:rsidDel="00CC188C" w:rsidRDefault="005F2397" w:rsidP="005F2397">
            <w:pPr>
              <w:rPr>
                <w:del w:id="2757" w:author="Aleksander Hansen" w:date="2013-02-14T10:44:00Z"/>
                <w:rFonts w:ascii="Calibri" w:hAnsi="Calibri"/>
              </w:rPr>
            </w:pPr>
            <w:moveFrom w:id="2758" w:author="Aleksander Hansen" w:date="2013-02-11T16:23:00Z">
              <w:del w:id="2759" w:author="Aleksander Hansen" w:date="2013-02-14T10:44:00Z">
                <w:r w:rsidRPr="008568A7" w:rsidDel="00CC188C">
                  <w:rPr>
                    <w:rFonts w:ascii="Calibri" w:hAnsi="Calibri"/>
                  </w:rPr>
                  <w:delText>$5.803</w:delText>
                </w:r>
              </w:del>
            </w:moveFrom>
          </w:p>
        </w:tc>
      </w:tr>
      <w:tr w:rsidR="005F2397" w:rsidRPr="008568A7" w:rsidDel="00CC188C" w14:paraId="317A0AB8" w14:textId="7502135F" w:rsidTr="005F2397">
        <w:trPr>
          <w:trHeight w:val="288"/>
          <w:del w:id="276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1009F22" w:rsidR="005F2397" w:rsidRPr="008568A7" w:rsidDel="00CC188C" w:rsidRDefault="005F2397" w:rsidP="005F2397">
            <w:pPr>
              <w:rPr>
                <w:del w:id="2761" w:author="Aleksander Hansen" w:date="2013-02-14T10:44:00Z"/>
                <w:rFonts w:ascii="Calibri" w:hAnsi="Calibri"/>
              </w:rPr>
            </w:pPr>
            <w:moveFrom w:id="2762" w:author="Aleksander Hansen" w:date="2013-02-11T16:23:00Z">
              <w:del w:id="2763" w:author="Aleksander Hansen" w:date="2013-02-14T10:44:00Z">
                <w:r w:rsidRPr="008568A7" w:rsidDel="00CC188C">
                  <w:rPr>
                    <w:rFonts w:ascii="Calibri" w:hAnsi="Calibri"/>
                  </w:rPr>
                  <w:delText>Cash Futures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6E169FEC" w:rsidR="005F2397" w:rsidRPr="008568A7" w:rsidDel="00CC188C" w:rsidRDefault="005F2397" w:rsidP="005F2397">
            <w:pPr>
              <w:rPr>
                <w:del w:id="2764" w:author="Aleksander Hansen" w:date="2013-02-14T10:44:00Z"/>
                <w:rFonts w:ascii="Calibri" w:hAnsi="Calibri"/>
              </w:rPr>
            </w:pPr>
            <w:moveFrom w:id="2765" w:author="Aleksander Hansen" w:date="2013-02-11T16:23:00Z">
              <w:del w:id="2766" w:author="Aleksander Hansen" w:date="2013-02-14T10:44:00Z">
                <w:r w:rsidRPr="008568A7" w:rsidDel="00CC188C">
                  <w:rPr>
                    <w:rFonts w:ascii="Calibri" w:hAnsi="Calibri"/>
                  </w:rPr>
                  <w:delText>$125.095</w:delText>
                </w:r>
              </w:del>
            </w:moveFrom>
          </w:p>
        </w:tc>
      </w:tr>
      <w:tr w:rsidR="005F2397" w:rsidRPr="008568A7" w:rsidDel="00CC188C" w14:paraId="23ED7018" w14:textId="622BCDF5" w:rsidTr="005F2397">
        <w:trPr>
          <w:trHeight w:val="65"/>
          <w:del w:id="2767"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121E7AEC" w:rsidR="005F2397" w:rsidRPr="008568A7" w:rsidDel="00CC188C" w:rsidRDefault="005F2397" w:rsidP="005F2397">
            <w:pPr>
              <w:rPr>
                <w:del w:id="2768" w:author="Aleksander Hansen" w:date="2013-02-14T10:44:00Z"/>
                <w:rFonts w:ascii="Calibri" w:hAnsi="Calibri"/>
              </w:rPr>
            </w:pPr>
            <w:moveFrom w:id="2769" w:author="Aleksander Hansen" w:date="2013-02-11T16:23:00Z">
              <w:del w:id="2770" w:author="Aleksander Hansen" w:date="2013-02-14T10:44:00Z">
                <w:r w:rsidRPr="008568A7" w:rsidDel="00CC188C">
                  <w:rPr>
                    <w:rFonts w:ascii="Calibri" w:hAnsi="Calibri"/>
                  </w:rPr>
                  <w:delText>Days Accrue,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5D7B6703" w:rsidR="005F2397" w:rsidRPr="008568A7" w:rsidDel="00CC188C" w:rsidRDefault="005F2397" w:rsidP="005F2397">
            <w:pPr>
              <w:rPr>
                <w:del w:id="2771" w:author="Aleksander Hansen" w:date="2013-02-14T10:44:00Z"/>
                <w:rFonts w:ascii="Calibri" w:hAnsi="Calibri"/>
              </w:rPr>
            </w:pPr>
            <w:moveFrom w:id="2772" w:author="Aleksander Hansen" w:date="2013-02-11T16:23:00Z">
              <w:del w:id="2773" w:author="Aleksander Hansen" w:date="2013-02-14T10:44:00Z">
                <w:r w:rsidRPr="008568A7" w:rsidDel="00CC188C">
                  <w:rPr>
                    <w:rFonts w:ascii="Calibri" w:hAnsi="Calibri"/>
                  </w:rPr>
                  <w:delText xml:space="preserve">             148 </w:delText>
                </w:r>
              </w:del>
            </w:moveFrom>
          </w:p>
        </w:tc>
      </w:tr>
      <w:tr w:rsidR="005F2397" w:rsidRPr="008568A7" w:rsidDel="00CC188C" w14:paraId="48C7493B" w14:textId="721CDAE8" w:rsidTr="005F2397">
        <w:trPr>
          <w:trHeight w:val="65"/>
          <w:del w:id="277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36624899" w:rsidR="005F2397" w:rsidRPr="008568A7" w:rsidDel="00CC188C" w:rsidRDefault="005F2397" w:rsidP="005F2397">
            <w:pPr>
              <w:rPr>
                <w:del w:id="2775" w:author="Aleksander Hansen" w:date="2013-02-14T10:44:00Z"/>
                <w:rFonts w:ascii="Calibri" w:hAnsi="Calibri"/>
              </w:rPr>
            </w:pPr>
            <w:moveFrom w:id="2776" w:author="Aleksander Hansen" w:date="2013-02-11T16:23:00Z">
              <w:del w:id="2777" w:author="Aleksander Hansen" w:date="2013-02-14T10:44:00Z">
                <w:r w:rsidRPr="008568A7" w:rsidDel="00CC188C">
                  <w:rPr>
                    <w:rFonts w:ascii="Calibri" w:hAnsi="Calibri"/>
                  </w:rPr>
                  <w:delText>Days Remain,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3E7D907D" w:rsidR="005F2397" w:rsidRPr="008568A7" w:rsidDel="00CC188C" w:rsidRDefault="005F2397" w:rsidP="005F2397">
            <w:pPr>
              <w:rPr>
                <w:del w:id="2778" w:author="Aleksander Hansen" w:date="2013-02-14T10:44:00Z"/>
                <w:rFonts w:ascii="Calibri" w:hAnsi="Calibri"/>
              </w:rPr>
            </w:pPr>
            <w:moveFrom w:id="2779" w:author="Aleksander Hansen" w:date="2013-02-11T16:23:00Z">
              <w:del w:id="2780" w:author="Aleksander Hansen" w:date="2013-02-14T10:44:00Z">
                <w:r w:rsidRPr="008568A7" w:rsidDel="00CC188C">
                  <w:rPr>
                    <w:rFonts w:ascii="Calibri" w:hAnsi="Calibri"/>
                  </w:rPr>
                  <w:delText xml:space="preserve">              35 </w:delText>
                </w:r>
              </w:del>
            </w:moveFrom>
          </w:p>
        </w:tc>
      </w:tr>
      <w:tr w:rsidR="005F2397" w:rsidRPr="008568A7" w:rsidDel="00CC188C" w14:paraId="49FC6825" w14:textId="44D7202A" w:rsidTr="005F2397">
        <w:trPr>
          <w:trHeight w:val="288"/>
          <w:del w:id="278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1C8FB737" w:rsidR="005F2397" w:rsidRPr="008568A7" w:rsidDel="00CC188C" w:rsidRDefault="005F2397" w:rsidP="005F2397">
            <w:pPr>
              <w:rPr>
                <w:del w:id="2782" w:author="Aleksander Hansen" w:date="2013-02-14T10:44:00Z"/>
                <w:rFonts w:ascii="Calibri" w:hAnsi="Calibri"/>
              </w:rPr>
            </w:pPr>
            <w:moveFrom w:id="2783" w:author="Aleksander Hansen" w:date="2013-02-11T16:23:00Z">
              <w:del w:id="2784" w:author="Aleksander Hansen" w:date="2013-02-14T10:44:00Z">
                <w:r w:rsidRPr="008568A7" w:rsidDel="00CC188C">
                  <w:rPr>
                    <w:rFonts w:ascii="Calibri" w:hAnsi="Calibri"/>
                  </w:rPr>
                  <w:delText>Quoted FP, 12% bond</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1F741F07" w:rsidR="005F2397" w:rsidRPr="008568A7" w:rsidDel="00CC188C" w:rsidRDefault="005F2397" w:rsidP="005F2397">
            <w:pPr>
              <w:rPr>
                <w:del w:id="2785" w:author="Aleksander Hansen" w:date="2013-02-14T10:44:00Z"/>
                <w:rFonts w:ascii="Calibri" w:hAnsi="Calibri"/>
              </w:rPr>
            </w:pPr>
            <w:moveFrom w:id="2786" w:author="Aleksander Hansen" w:date="2013-02-11T16:23:00Z">
              <w:del w:id="2787" w:author="Aleksander Hansen" w:date="2013-02-14T10:44:00Z">
                <w:r w:rsidRPr="008568A7" w:rsidDel="00CC188C">
                  <w:rPr>
                    <w:rFonts w:ascii="Calibri" w:hAnsi="Calibri"/>
                  </w:rPr>
                  <w:delText>$120.242</w:delText>
                </w:r>
              </w:del>
            </w:moveFrom>
          </w:p>
        </w:tc>
      </w:tr>
      <w:tr w:rsidR="005F2397" w:rsidRPr="008568A7" w:rsidDel="00CC188C" w14:paraId="40120937" w14:textId="439C0B52" w:rsidTr="005F2397">
        <w:trPr>
          <w:trHeight w:val="288"/>
          <w:del w:id="2788" w:author="Aleksander Hansen" w:date="2013-02-14T10:44:00Z"/>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0BF9D62F" w:rsidR="005F2397" w:rsidRPr="008568A7" w:rsidDel="00CC188C" w:rsidRDefault="005F2397" w:rsidP="005F2397">
            <w:pPr>
              <w:rPr>
                <w:del w:id="2789"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0A9A8445" w:rsidR="005F2397" w:rsidRPr="008568A7" w:rsidDel="00CC188C" w:rsidRDefault="005F2397" w:rsidP="005F2397">
            <w:pPr>
              <w:rPr>
                <w:del w:id="2790" w:author="Aleksander Hansen" w:date="2013-02-14T10:44:00Z"/>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64D11192" w:rsidR="005F2397" w:rsidRPr="008568A7" w:rsidDel="00CC188C" w:rsidRDefault="005F2397" w:rsidP="005F2397">
            <w:pPr>
              <w:rPr>
                <w:del w:id="2791" w:author="Aleksander Hansen" w:date="2013-02-14T10:44:00Z"/>
                <w:rFonts w:ascii="Calibri" w:hAnsi="Calibri"/>
              </w:rPr>
            </w:pPr>
          </w:p>
        </w:tc>
      </w:tr>
      <w:tr w:rsidR="005F2397" w:rsidRPr="008568A7" w:rsidDel="00CC188C" w14:paraId="2EE18818" w14:textId="73DA7B0D" w:rsidTr="005F2397">
        <w:trPr>
          <w:trHeight w:val="288"/>
          <w:del w:id="279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2B675FD2" w:rsidR="005F2397" w:rsidRPr="008568A7" w:rsidDel="00CC188C" w:rsidRDefault="005F2397" w:rsidP="005F2397">
            <w:pPr>
              <w:rPr>
                <w:del w:id="2793" w:author="Aleksander Hansen" w:date="2013-02-14T10:44:00Z"/>
                <w:rFonts w:ascii="Calibri" w:hAnsi="Calibri"/>
              </w:rPr>
            </w:pPr>
            <w:moveFrom w:id="2794" w:author="Aleksander Hansen" w:date="2013-02-11T16:23:00Z">
              <w:del w:id="2795" w:author="Aleksander Hansen" w:date="2013-02-14T10:44:00Z">
                <w:r w:rsidRPr="008568A7" w:rsidDel="00CC188C">
                  <w:rPr>
                    <w:rFonts w:ascii="Calibri" w:hAnsi="Calibri"/>
                  </w:rPr>
                  <w:delText>Quoted FP, CTD</w:delText>
                </w:r>
              </w:del>
            </w:moveFrom>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50B611EC" w:rsidR="005F2397" w:rsidRPr="008568A7" w:rsidDel="00CC188C" w:rsidRDefault="005F2397" w:rsidP="005F2397">
            <w:pPr>
              <w:rPr>
                <w:del w:id="2796" w:author="Aleksander Hansen" w:date="2013-02-14T10:44:00Z"/>
                <w:rFonts w:ascii="Calibri" w:hAnsi="Calibri"/>
              </w:rPr>
            </w:pPr>
            <w:moveFrom w:id="2797" w:author="Aleksander Hansen" w:date="2013-02-11T16:23:00Z">
              <w:del w:id="2798" w:author="Aleksander Hansen" w:date="2013-02-14T10:44:00Z">
                <w:r w:rsidRPr="008568A7" w:rsidDel="00CC188C">
                  <w:rPr>
                    <w:rFonts w:ascii="Calibri" w:hAnsi="Calibri"/>
                  </w:rPr>
                  <w:delText>$85.887</w:delText>
                </w:r>
              </w:del>
            </w:moveFrom>
          </w:p>
        </w:tc>
      </w:tr>
    </w:tbl>
    <w:tbl>
      <w:tblPr>
        <w:tblpPr w:leftFromText="187" w:rightFromText="187" w:vertAnchor="page" w:horzAnchor="page" w:tblpX="2176" w:tblpY="3875"/>
        <w:tblW w:w="4065" w:type="dxa"/>
        <w:tblCellMar>
          <w:left w:w="0" w:type="dxa"/>
          <w:right w:w="0" w:type="dxa"/>
        </w:tblCellMar>
        <w:tblLook w:val="04A0" w:firstRow="1" w:lastRow="0" w:firstColumn="1" w:lastColumn="0" w:noHBand="0" w:noVBand="1"/>
      </w:tblPr>
      <w:tblGrid>
        <w:gridCol w:w="1480"/>
        <w:gridCol w:w="1235"/>
        <w:gridCol w:w="1350"/>
        <w:tblGridChange w:id="2799">
          <w:tblGrid>
            <w:gridCol w:w="93"/>
            <w:gridCol w:w="1387"/>
            <w:gridCol w:w="1235"/>
            <w:gridCol w:w="93"/>
            <w:gridCol w:w="1257"/>
            <w:gridCol w:w="93"/>
          </w:tblGrid>
        </w:tblGridChange>
      </w:tblGrid>
      <w:tr w:rsidR="008D378D" w:rsidRPr="008568A7" w:rsidDel="00CC188C" w14:paraId="3A7D8710" w14:textId="1CC73E44" w:rsidTr="008D378D">
        <w:trPr>
          <w:trHeight w:val="288"/>
          <w:del w:id="280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moveFromRangeEnd w:id="2740"/>
          <w:p w14:paraId="77452C51" w14:textId="66657FD8" w:rsidR="008D378D" w:rsidRPr="008568A7" w:rsidDel="00CC188C" w:rsidRDefault="008D378D" w:rsidP="008D378D">
            <w:pPr>
              <w:rPr>
                <w:del w:id="2801" w:author="Aleksander Hansen" w:date="2013-02-14T10:44:00Z"/>
                <w:rFonts w:ascii="Calibri" w:hAnsi="Calibri"/>
              </w:rPr>
            </w:pPr>
            <w:moveToRangeStart w:id="2802" w:author="Aleksander Hansen" w:date="2013-02-11T16:23:00Z" w:name="move222219099"/>
            <w:moveTo w:id="2803" w:author="Aleksander Hansen" w:date="2013-02-11T16:23:00Z">
              <w:del w:id="2804" w:author="Aleksander Hansen" w:date="2013-02-14T10:44:00Z">
                <w:r w:rsidRPr="008568A7" w:rsidDel="00CC188C">
                  <w:rPr>
                    <w:rFonts w:ascii="Calibri" w:hAnsi="Calibri"/>
                  </w:rPr>
                  <w:delText>Accrued Interest</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C227CC" w14:textId="472CCD27" w:rsidR="008D378D" w:rsidRPr="008568A7" w:rsidDel="00CC188C" w:rsidRDefault="008D378D" w:rsidP="008D378D">
            <w:pPr>
              <w:rPr>
                <w:del w:id="2805" w:author="Aleksander Hansen" w:date="2013-02-14T10:44:00Z"/>
                <w:rFonts w:ascii="Calibri" w:hAnsi="Calibri"/>
              </w:rPr>
            </w:pPr>
            <w:moveTo w:id="2806" w:author="Aleksander Hansen" w:date="2013-02-11T16:23:00Z">
              <w:del w:id="2807" w:author="Aleksander Hansen" w:date="2013-02-14T10:44:00Z">
                <w:r w:rsidRPr="008568A7" w:rsidDel="00CC188C">
                  <w:rPr>
                    <w:rFonts w:ascii="Calibri" w:hAnsi="Calibri"/>
                  </w:rPr>
                  <w:delText>$1.978</w:delText>
                </w:r>
              </w:del>
            </w:moveTo>
          </w:p>
        </w:tc>
      </w:tr>
      <w:tr w:rsidR="008D378D" w:rsidRPr="008568A7" w:rsidDel="00CC188C" w14:paraId="2BA59B70" w14:textId="315968D0" w:rsidTr="008D378D">
        <w:trPr>
          <w:trHeight w:val="288"/>
          <w:del w:id="280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B3555D" w14:textId="4E241958" w:rsidR="008D378D" w:rsidRPr="008568A7" w:rsidDel="00CC188C" w:rsidRDefault="008D378D" w:rsidP="008D378D">
            <w:pPr>
              <w:rPr>
                <w:del w:id="2809" w:author="Aleksander Hansen" w:date="2013-02-14T10:44:00Z"/>
                <w:rFonts w:ascii="Calibri" w:hAnsi="Calibri"/>
              </w:rPr>
            </w:pPr>
            <w:moveTo w:id="2810" w:author="Aleksander Hansen" w:date="2013-02-11T16:23:00Z">
              <w:del w:id="2811" w:author="Aleksander Hansen" w:date="2013-02-14T10:44:00Z">
                <w:r w:rsidRPr="008568A7" w:rsidDel="00CC188C">
                  <w:rPr>
                    <w:rFonts w:ascii="Calibri" w:hAnsi="Calibri"/>
                  </w:rPr>
                  <w:delText>Cash (Dirty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6DEC7DA" w14:textId="79F46F29" w:rsidR="008D378D" w:rsidRPr="008568A7" w:rsidDel="00CC188C" w:rsidRDefault="008D378D" w:rsidP="008D378D">
            <w:pPr>
              <w:rPr>
                <w:del w:id="2812" w:author="Aleksander Hansen" w:date="2013-02-14T10:44:00Z"/>
                <w:rFonts w:ascii="Calibri" w:hAnsi="Calibri"/>
              </w:rPr>
            </w:pPr>
            <w:moveTo w:id="2813" w:author="Aleksander Hansen" w:date="2013-02-11T16:23:00Z">
              <w:del w:id="2814" w:author="Aleksander Hansen" w:date="2013-02-14T10:44:00Z">
                <w:r w:rsidRPr="008568A7" w:rsidDel="00CC188C">
                  <w:rPr>
                    <w:rFonts w:ascii="Calibri" w:hAnsi="Calibri"/>
                  </w:rPr>
                  <w:delText>$121.978</w:delText>
                </w:r>
              </w:del>
            </w:moveTo>
          </w:p>
        </w:tc>
      </w:tr>
      <w:tr w:rsidR="008D378D" w:rsidRPr="008568A7" w:rsidDel="00CC188C" w14:paraId="13186570" w14:textId="1084069C" w:rsidTr="008D378D">
        <w:trPr>
          <w:trHeight w:val="288"/>
          <w:del w:id="281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48D5BB" w14:textId="5A4BCBAD" w:rsidR="008D378D" w:rsidRPr="008568A7" w:rsidDel="00CC188C" w:rsidRDefault="008D378D" w:rsidP="008D378D">
            <w:pPr>
              <w:rPr>
                <w:del w:id="2816" w:author="Aleksander Hansen" w:date="2013-02-14T10:44:00Z"/>
                <w:rFonts w:ascii="Calibri" w:hAnsi="Calibri"/>
              </w:rPr>
            </w:pPr>
            <w:moveTo w:id="2817" w:author="Aleksander Hansen" w:date="2013-02-11T16:23:00Z">
              <w:del w:id="2818" w:author="Aleksander Hansen" w:date="2013-02-14T10:44:00Z">
                <w:r w:rsidRPr="008568A7" w:rsidDel="00CC188C">
                  <w:rPr>
                    <w:rFonts w:ascii="Calibri" w:hAnsi="Calibri"/>
                  </w:rPr>
                  <w:delText>PV of coupon</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43C29B3" w14:textId="0C721B0A" w:rsidR="008D378D" w:rsidRPr="008568A7" w:rsidDel="00CC188C" w:rsidRDefault="008D378D" w:rsidP="008D378D">
            <w:pPr>
              <w:rPr>
                <w:del w:id="2819" w:author="Aleksander Hansen" w:date="2013-02-14T10:44:00Z"/>
                <w:rFonts w:ascii="Calibri" w:hAnsi="Calibri"/>
              </w:rPr>
            </w:pPr>
            <w:moveTo w:id="2820" w:author="Aleksander Hansen" w:date="2013-02-11T16:23:00Z">
              <w:del w:id="2821" w:author="Aleksander Hansen" w:date="2013-02-14T10:44:00Z">
                <w:r w:rsidRPr="008568A7" w:rsidDel="00CC188C">
                  <w:rPr>
                    <w:rFonts w:ascii="Calibri" w:hAnsi="Calibri"/>
                  </w:rPr>
                  <w:delText>$5.803</w:delText>
                </w:r>
              </w:del>
            </w:moveTo>
          </w:p>
        </w:tc>
      </w:tr>
      <w:tr w:rsidR="008D378D" w:rsidRPr="008568A7" w:rsidDel="00CC188C" w14:paraId="65D1BCB2" w14:textId="1C1E2751" w:rsidTr="008D378D">
        <w:trPr>
          <w:trHeight w:val="288"/>
          <w:del w:id="282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F83003" w14:textId="3A6DB24C" w:rsidR="008D378D" w:rsidRPr="008568A7" w:rsidDel="00CC188C" w:rsidRDefault="008D378D" w:rsidP="008D378D">
            <w:pPr>
              <w:rPr>
                <w:del w:id="2823" w:author="Aleksander Hansen" w:date="2013-02-14T10:44:00Z"/>
                <w:rFonts w:ascii="Calibri" w:hAnsi="Calibri"/>
              </w:rPr>
            </w:pPr>
            <w:moveTo w:id="2824" w:author="Aleksander Hansen" w:date="2013-02-11T16:23:00Z">
              <w:del w:id="2825" w:author="Aleksander Hansen" w:date="2013-02-14T10:44:00Z">
                <w:r w:rsidRPr="008568A7" w:rsidDel="00CC188C">
                  <w:rPr>
                    <w:rFonts w:ascii="Calibri" w:hAnsi="Calibri"/>
                  </w:rPr>
                  <w:delText>Cash Futures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156B104" w14:textId="3825C5B3" w:rsidR="008D378D" w:rsidRPr="008568A7" w:rsidDel="00CC188C" w:rsidRDefault="008D378D" w:rsidP="008D378D">
            <w:pPr>
              <w:rPr>
                <w:del w:id="2826" w:author="Aleksander Hansen" w:date="2013-02-14T10:44:00Z"/>
                <w:rFonts w:ascii="Calibri" w:hAnsi="Calibri"/>
              </w:rPr>
            </w:pPr>
            <w:moveTo w:id="2827" w:author="Aleksander Hansen" w:date="2013-02-11T16:23:00Z">
              <w:del w:id="2828" w:author="Aleksander Hansen" w:date="2013-02-14T10:44:00Z">
                <w:r w:rsidRPr="008568A7" w:rsidDel="00CC188C">
                  <w:rPr>
                    <w:rFonts w:ascii="Calibri" w:hAnsi="Calibri"/>
                  </w:rPr>
                  <w:delText>$125.095</w:delText>
                </w:r>
              </w:del>
            </w:moveTo>
          </w:p>
        </w:tc>
      </w:tr>
      <w:tr w:rsidR="008D378D" w:rsidRPr="008568A7" w:rsidDel="00CC188C" w14:paraId="15028B56" w14:textId="51FB8482" w:rsidTr="008D378D">
        <w:trPr>
          <w:trHeight w:val="65"/>
          <w:del w:id="282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40D520" w14:textId="085993E8" w:rsidR="008D378D" w:rsidRPr="008568A7" w:rsidDel="00CC188C" w:rsidRDefault="008D378D" w:rsidP="008D378D">
            <w:pPr>
              <w:rPr>
                <w:del w:id="2830" w:author="Aleksander Hansen" w:date="2013-02-14T10:44:00Z"/>
                <w:rFonts w:ascii="Calibri" w:hAnsi="Calibri"/>
              </w:rPr>
            </w:pPr>
            <w:moveTo w:id="2831" w:author="Aleksander Hansen" w:date="2013-02-11T16:23:00Z">
              <w:del w:id="2832" w:author="Aleksander Hansen" w:date="2013-02-14T10:44:00Z">
                <w:r w:rsidRPr="008568A7" w:rsidDel="00CC188C">
                  <w:rPr>
                    <w:rFonts w:ascii="Calibri" w:hAnsi="Calibri"/>
                  </w:rPr>
                  <w:delText>Days Accrue,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3D0C02" w14:textId="657198B0" w:rsidR="008D378D" w:rsidRPr="008568A7" w:rsidDel="00CC188C" w:rsidRDefault="008D378D" w:rsidP="008D378D">
            <w:pPr>
              <w:rPr>
                <w:del w:id="2833" w:author="Aleksander Hansen" w:date="2013-02-14T10:44:00Z"/>
                <w:rFonts w:ascii="Calibri" w:hAnsi="Calibri"/>
              </w:rPr>
            </w:pPr>
            <w:moveTo w:id="2834" w:author="Aleksander Hansen" w:date="2013-02-11T16:23:00Z">
              <w:del w:id="2835" w:author="Aleksander Hansen" w:date="2013-02-14T10:44:00Z">
                <w:r w:rsidRPr="008568A7" w:rsidDel="00CC188C">
                  <w:rPr>
                    <w:rFonts w:ascii="Calibri" w:hAnsi="Calibri"/>
                  </w:rPr>
                  <w:delText xml:space="preserve">             148 </w:delText>
                </w:r>
              </w:del>
            </w:moveTo>
          </w:p>
        </w:tc>
      </w:tr>
      <w:tr w:rsidR="008D378D" w:rsidRPr="008568A7" w:rsidDel="00CC188C" w14:paraId="209EB828" w14:textId="7AD1C4D8" w:rsidTr="008D378D">
        <w:trPr>
          <w:trHeight w:val="65"/>
          <w:del w:id="283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DA81738" w14:textId="4E7D35C9" w:rsidR="008D378D" w:rsidRPr="008568A7" w:rsidDel="00CC188C" w:rsidRDefault="008D378D" w:rsidP="008D378D">
            <w:pPr>
              <w:rPr>
                <w:del w:id="2837" w:author="Aleksander Hansen" w:date="2013-02-14T10:44:00Z"/>
                <w:rFonts w:ascii="Calibri" w:hAnsi="Calibri"/>
              </w:rPr>
            </w:pPr>
            <w:moveTo w:id="2838" w:author="Aleksander Hansen" w:date="2013-02-11T16:23:00Z">
              <w:del w:id="2839" w:author="Aleksander Hansen" w:date="2013-02-14T10:44:00Z">
                <w:r w:rsidRPr="008568A7" w:rsidDel="00CC188C">
                  <w:rPr>
                    <w:rFonts w:ascii="Calibri" w:hAnsi="Calibri"/>
                  </w:rPr>
                  <w:delText>Days Remain,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F82EE" w14:textId="76D59569" w:rsidR="008D378D" w:rsidRPr="008568A7" w:rsidDel="00CC188C" w:rsidRDefault="008D378D" w:rsidP="008D378D">
            <w:pPr>
              <w:rPr>
                <w:del w:id="2840" w:author="Aleksander Hansen" w:date="2013-02-14T10:44:00Z"/>
                <w:rFonts w:ascii="Calibri" w:hAnsi="Calibri"/>
              </w:rPr>
            </w:pPr>
            <w:moveTo w:id="2841" w:author="Aleksander Hansen" w:date="2013-02-11T16:23:00Z">
              <w:del w:id="2842" w:author="Aleksander Hansen" w:date="2013-02-14T10:44:00Z">
                <w:r w:rsidRPr="008568A7" w:rsidDel="00CC188C">
                  <w:rPr>
                    <w:rFonts w:ascii="Calibri" w:hAnsi="Calibri"/>
                  </w:rPr>
                  <w:delText xml:space="preserve">              35 </w:delText>
                </w:r>
              </w:del>
            </w:moveTo>
          </w:p>
        </w:tc>
      </w:tr>
      <w:tr w:rsidR="008D378D" w:rsidRPr="008568A7" w:rsidDel="00CC188C" w14:paraId="64F86A7A" w14:textId="445E1632" w:rsidTr="008D378D">
        <w:trPr>
          <w:trHeight w:val="288"/>
          <w:del w:id="284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0BAC41" w14:textId="3B7BCA95" w:rsidR="008D378D" w:rsidRPr="008568A7" w:rsidDel="00CC188C" w:rsidRDefault="008D378D" w:rsidP="008D378D">
            <w:pPr>
              <w:rPr>
                <w:del w:id="2844" w:author="Aleksander Hansen" w:date="2013-02-14T10:44:00Z"/>
                <w:rFonts w:ascii="Calibri" w:hAnsi="Calibri"/>
              </w:rPr>
            </w:pPr>
            <w:moveTo w:id="2845" w:author="Aleksander Hansen" w:date="2013-02-11T16:23:00Z">
              <w:del w:id="2846" w:author="Aleksander Hansen" w:date="2013-02-14T10:44:00Z">
                <w:r w:rsidRPr="008568A7" w:rsidDel="00CC188C">
                  <w:rPr>
                    <w:rFonts w:ascii="Calibri" w:hAnsi="Calibri"/>
                  </w:rPr>
                  <w:delText>Quoted FP, 12% bond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EDBE54C" w14:textId="7C2C2395" w:rsidR="008D378D" w:rsidRPr="008568A7" w:rsidDel="00CC188C" w:rsidRDefault="008D378D" w:rsidP="008D378D">
            <w:pPr>
              <w:rPr>
                <w:del w:id="2847" w:author="Aleksander Hansen" w:date="2013-02-14T10:44:00Z"/>
                <w:rFonts w:ascii="Calibri" w:hAnsi="Calibri"/>
              </w:rPr>
            </w:pPr>
            <w:moveTo w:id="2848" w:author="Aleksander Hansen" w:date="2013-02-11T16:23:00Z">
              <w:del w:id="2849" w:author="Aleksander Hansen" w:date="2013-02-14T10:44:00Z">
                <w:r w:rsidRPr="008568A7" w:rsidDel="00CC188C">
                  <w:rPr>
                    <w:rFonts w:ascii="Calibri" w:hAnsi="Calibri"/>
                  </w:rPr>
                  <w:delText>$120.242</w:delText>
                </w:r>
              </w:del>
            </w:moveTo>
          </w:p>
        </w:tc>
      </w:tr>
      <w:tr w:rsidR="008D378D" w:rsidRPr="008568A7" w:rsidDel="00CC188C" w14:paraId="742A2906" w14:textId="15E4BE9A" w:rsidTr="008D378D">
        <w:tblPrEx>
          <w:tblW w:w="4065" w:type="dxa"/>
          <w:tblCellMar>
            <w:left w:w="0" w:type="dxa"/>
            <w:right w:w="0" w:type="dxa"/>
          </w:tblCellMar>
          <w:tblPrExChange w:id="2850" w:author="Aleksander Hansen" w:date="2013-02-11T16:23:00Z">
            <w:tblPrEx>
              <w:tblW w:w="4065" w:type="dxa"/>
              <w:tblCellMar>
                <w:left w:w="0" w:type="dxa"/>
                <w:right w:w="0" w:type="dxa"/>
              </w:tblCellMar>
            </w:tblPrEx>
          </w:tblPrExChange>
        </w:tblPrEx>
        <w:trPr>
          <w:trHeight w:val="288"/>
          <w:del w:id="2851" w:author="Aleksander Hansen" w:date="2013-02-14T10:44:00Z"/>
          <w:trPrChange w:id="2852" w:author="Aleksander Hansen" w:date="2013-02-11T16:23:00Z">
            <w:trPr>
              <w:gridAfter w:val="0"/>
              <w:trHeight w:val="288"/>
            </w:trPr>
          </w:trPrChange>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Change w:id="2853" w:author="Aleksander Hansen" w:date="2013-02-11T16:23:00Z">
              <w:tcPr>
                <w:tcW w:w="14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919AA4E" w14:textId="68865ACC" w:rsidR="008D378D" w:rsidRPr="008568A7" w:rsidDel="00CC188C" w:rsidRDefault="008D378D" w:rsidP="008D378D">
            <w:pPr>
              <w:rPr>
                <w:del w:id="2854"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Change w:id="2855" w:author="Aleksander Hansen" w:date="2013-02-11T16:23:00Z">
              <w:tcPr>
                <w:tcW w:w="123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A73FF6" w14:textId="05562DC3" w:rsidR="008D378D" w:rsidRPr="008568A7" w:rsidDel="00CC188C" w:rsidRDefault="008D378D" w:rsidP="008D378D">
            <w:pPr>
              <w:rPr>
                <w:del w:id="2856" w:author="Aleksander Hansen" w:date="2013-02-14T10:44:00Z"/>
                <w:rFonts w:ascii="Calibri" w:hAnsi="Calibri"/>
              </w:rPr>
            </w:pPr>
          </w:p>
        </w:tc>
        <w:tc>
          <w:tcPr>
            <w:tcW w:w="1350" w:type="dxa"/>
            <w:tcBorders>
              <w:top w:val="nil"/>
              <w:left w:val="nil"/>
              <w:right w:val="nil"/>
            </w:tcBorders>
            <w:shd w:val="clear" w:color="auto" w:fill="auto"/>
            <w:tcMar>
              <w:top w:w="15" w:type="dxa"/>
              <w:left w:w="15" w:type="dxa"/>
              <w:bottom w:w="0" w:type="dxa"/>
              <w:right w:w="15" w:type="dxa"/>
            </w:tcMar>
            <w:vAlign w:val="center"/>
            <w:hideMark/>
            <w:tcPrChange w:id="2857" w:author="Aleksander Hansen" w:date="2013-02-11T16:23:00Z">
              <w:tcPr>
                <w:tcW w:w="135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4DA11A" w14:textId="562649A9" w:rsidR="008D378D" w:rsidRPr="008568A7" w:rsidDel="00CC188C" w:rsidRDefault="008D378D" w:rsidP="008D378D">
            <w:pPr>
              <w:rPr>
                <w:del w:id="2858" w:author="Aleksander Hansen" w:date="2013-02-14T10:44:00Z"/>
                <w:rFonts w:ascii="Calibri" w:hAnsi="Calibri"/>
              </w:rPr>
            </w:pPr>
          </w:p>
        </w:tc>
      </w:tr>
      <w:tr w:rsidR="008D378D" w:rsidRPr="008568A7" w:rsidDel="00CC188C" w14:paraId="66AACCC9" w14:textId="1FAA261E" w:rsidTr="008D378D">
        <w:tblPrEx>
          <w:tblW w:w="4065" w:type="dxa"/>
          <w:tblCellMar>
            <w:left w:w="0" w:type="dxa"/>
            <w:right w:w="0" w:type="dxa"/>
          </w:tblCellMar>
          <w:tblPrExChange w:id="2859" w:author="Aleksander Hansen" w:date="2013-02-11T16:23:00Z">
            <w:tblPrEx>
              <w:tblW w:w="4065" w:type="dxa"/>
              <w:tblCellMar>
                <w:left w:w="0" w:type="dxa"/>
                <w:right w:w="0" w:type="dxa"/>
              </w:tblCellMar>
            </w:tblPrEx>
          </w:tblPrExChange>
        </w:tblPrEx>
        <w:trPr>
          <w:trHeight w:val="288"/>
          <w:del w:id="2860" w:author="Aleksander Hansen" w:date="2013-02-14T10:44:00Z"/>
          <w:trPrChange w:id="2861" w:author="Aleksander Hansen" w:date="2013-02-11T16:23:00Z">
            <w:trPr>
              <w:gridAfter w:val="0"/>
              <w:trHeight w:val="288"/>
            </w:trPr>
          </w:trPrChange>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862" w:author="Aleksander Hansen" w:date="2013-02-11T16:23:00Z">
              <w:tcPr>
                <w:tcW w:w="27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74CF6E" w14:textId="182109F2" w:rsidR="008D378D" w:rsidRPr="008568A7" w:rsidDel="00CC188C" w:rsidRDefault="008D378D" w:rsidP="008D378D">
            <w:pPr>
              <w:rPr>
                <w:del w:id="2863" w:author="Aleksander Hansen" w:date="2013-02-14T10:44:00Z"/>
                <w:rFonts w:ascii="Calibri" w:hAnsi="Calibri"/>
              </w:rPr>
            </w:pPr>
            <w:moveTo w:id="2864" w:author="Aleksander Hansen" w:date="2013-02-11T16:23:00Z">
              <w:del w:id="2865" w:author="Aleksander Hansen" w:date="2013-02-14T10:44:00Z">
                <w:r w:rsidRPr="008568A7" w:rsidDel="00CC188C">
                  <w:rPr>
                    <w:rFonts w:ascii="Calibri" w:hAnsi="Calibri"/>
                  </w:rPr>
                  <w:delText>Quoted FP, CTD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Change w:id="2866" w:author="Aleksander Hansen" w:date="2013-02-11T16:23:00Z">
              <w:tcPr>
                <w:tcW w:w="1350" w:type="dxa"/>
                <w:gridSpan w:val="2"/>
                <w:tcBorders>
                  <w:top w:val="nil"/>
                  <w:left w:val="nil"/>
                  <w:bottom w:val="nil"/>
                  <w:right w:val="nil"/>
                </w:tcBorders>
                <w:shd w:val="clear" w:color="auto" w:fill="DBEEF3"/>
                <w:tcMar>
                  <w:top w:w="15" w:type="dxa"/>
                  <w:left w:w="15" w:type="dxa"/>
                  <w:bottom w:w="0" w:type="dxa"/>
                  <w:right w:w="15" w:type="dxa"/>
                </w:tcMar>
                <w:vAlign w:val="center"/>
                <w:hideMark/>
              </w:tcPr>
            </w:tcPrChange>
          </w:tcPr>
          <w:p w14:paraId="6C46795D" w14:textId="4EEAC591" w:rsidR="008D378D" w:rsidRPr="008568A7" w:rsidDel="00CC188C" w:rsidRDefault="008D378D" w:rsidP="008D378D">
            <w:pPr>
              <w:rPr>
                <w:del w:id="2867" w:author="Aleksander Hansen" w:date="2013-02-14T10:44:00Z"/>
                <w:rFonts w:ascii="Calibri" w:hAnsi="Calibri"/>
              </w:rPr>
            </w:pPr>
            <w:moveTo w:id="2868" w:author="Aleksander Hansen" w:date="2013-02-11T16:23:00Z">
              <w:del w:id="2869" w:author="Aleksander Hansen" w:date="2013-02-14T10:44:00Z">
                <w:r w:rsidRPr="008568A7" w:rsidDel="00CC188C">
                  <w:rPr>
                    <w:rFonts w:ascii="Calibri" w:hAnsi="Calibri"/>
                  </w:rPr>
                  <w:delText>$85.887</w:delText>
                </w:r>
              </w:del>
            </w:moveTo>
          </w:p>
        </w:tc>
      </w:tr>
      <w:moveToRangeEnd w:id="2802"/>
    </w:tbl>
    <w:p w14:paraId="1D2ED5FD" w14:textId="77777777" w:rsidR="005F2397" w:rsidRPr="008568A7" w:rsidDel="00CC188C" w:rsidRDefault="005F2397" w:rsidP="005F2397">
      <w:pPr>
        <w:rPr>
          <w:del w:id="2870" w:author="Aleksander Hansen" w:date="2013-02-14T10:48:00Z"/>
          <w:rFonts w:ascii="Calibri" w:hAnsi="Calibri"/>
        </w:rPr>
      </w:pPr>
    </w:p>
    <w:p w14:paraId="28D41983" w14:textId="77777777" w:rsidR="005F2397" w:rsidRPr="008568A7" w:rsidDel="00CC188C" w:rsidRDefault="005F2397" w:rsidP="005F2397">
      <w:pPr>
        <w:rPr>
          <w:del w:id="2871" w:author="Aleksander Hansen" w:date="2013-02-14T10:48:00Z"/>
          <w:rFonts w:ascii="Calibri" w:hAnsi="Calibri"/>
        </w:rPr>
      </w:pPr>
    </w:p>
    <w:p w14:paraId="04575CA7" w14:textId="77777777" w:rsidR="00CC188C" w:rsidRDefault="00CC188C" w:rsidP="005F2397">
      <w:pPr>
        <w:rPr>
          <w:ins w:id="2872" w:author="Aleksander Hansen" w:date="2013-02-14T10:43:00Z"/>
          <w:rFonts w:ascii="Calibri" w:hAnsi="Calibri"/>
        </w:rPr>
      </w:pPr>
    </w:p>
    <w:tbl>
      <w:tblPr>
        <w:tblW w:w="5197" w:type="dxa"/>
        <w:jc w:val="center"/>
        <w:tblInd w:w="93" w:type="dxa"/>
        <w:tblLook w:val="04A0" w:firstRow="1" w:lastRow="0" w:firstColumn="1" w:lastColumn="0" w:noHBand="0" w:noVBand="1"/>
        <w:tblPrChange w:id="2873" w:author="Aleksander Hansen" w:date="2013-02-14T12:43:00Z">
          <w:tblPr>
            <w:tblW w:w="4940" w:type="dxa"/>
            <w:tblInd w:w="93" w:type="dxa"/>
            <w:tblLook w:val="04A0" w:firstRow="1" w:lastRow="0" w:firstColumn="1" w:lastColumn="0" w:noHBand="0" w:noVBand="1"/>
          </w:tblPr>
        </w:tblPrChange>
      </w:tblPr>
      <w:tblGrid>
        <w:gridCol w:w="2706"/>
        <w:gridCol w:w="271"/>
        <w:gridCol w:w="754"/>
        <w:gridCol w:w="238"/>
        <w:gridCol w:w="1174"/>
        <w:gridCol w:w="54"/>
        <w:tblGridChange w:id="2874">
          <w:tblGrid>
            <w:gridCol w:w="2605"/>
            <w:gridCol w:w="200"/>
            <w:gridCol w:w="1055"/>
            <w:gridCol w:w="16"/>
            <w:gridCol w:w="90"/>
            <w:gridCol w:w="1176"/>
          </w:tblGrid>
        </w:tblGridChange>
      </w:tblGrid>
      <w:tr w:rsidR="003108B5" w:rsidRPr="00644197" w14:paraId="70CE43AE" w14:textId="77777777" w:rsidTr="007E311A">
        <w:trPr>
          <w:gridAfter w:val="2"/>
          <w:wAfter w:w="1262" w:type="dxa"/>
          <w:trHeight w:val="300"/>
          <w:jc w:val="center"/>
          <w:ins w:id="2875" w:author="Aleksander Hansen" w:date="2013-02-14T12:00:00Z"/>
          <w:trPrChange w:id="2876"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2877"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570EE0AD" w14:textId="77777777" w:rsidR="003108B5" w:rsidRPr="00644197" w:rsidRDefault="003108B5" w:rsidP="003108B5">
            <w:pPr>
              <w:rPr>
                <w:ins w:id="2878" w:author="Aleksander Hansen" w:date="2013-02-14T12:00:00Z"/>
                <w:rFonts w:ascii="Calibri" w:eastAsia="Times New Roman" w:hAnsi="Calibri" w:cs="Times New Roman"/>
                <w:color w:val="000000"/>
              </w:rPr>
            </w:pPr>
            <w:ins w:id="2879" w:author="Aleksander Hansen" w:date="2013-02-14T12:00:00Z">
              <w:r>
                <w:rPr>
                  <w:rFonts w:ascii="Calibri" w:eastAsia="Times New Roman" w:hAnsi="Calibri" w:cs="Times New Roman"/>
                  <w:color w:val="000000"/>
                </w:rPr>
                <w:t>Hull 6.2</w:t>
              </w:r>
              <w:r w:rsidRPr="00644197">
                <w:rPr>
                  <w:rFonts w:ascii="Calibri" w:eastAsia="Times New Roman" w:hAnsi="Calibri" w:cs="Times New Roman"/>
                  <w:color w:val="000000"/>
                </w:rPr>
                <w:t>: Theoretical Price of Treasury Bond Futures Contract</w:t>
              </w:r>
            </w:ins>
          </w:p>
        </w:tc>
      </w:tr>
      <w:tr w:rsidR="003108B5" w:rsidRPr="00644197" w14:paraId="1C02F0D3" w14:textId="77777777" w:rsidTr="007E311A">
        <w:trPr>
          <w:gridAfter w:val="2"/>
          <w:wAfter w:w="1262" w:type="dxa"/>
          <w:trHeight w:val="300"/>
          <w:jc w:val="center"/>
          <w:ins w:id="2880" w:author="Aleksander Hansen" w:date="2013-02-14T12:00:00Z"/>
          <w:trPrChange w:id="2881"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2882"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34076D90" w14:textId="77777777" w:rsidR="003108B5" w:rsidRPr="003108B5" w:rsidRDefault="003108B5" w:rsidP="003108B5">
            <w:pPr>
              <w:rPr>
                <w:ins w:id="2883" w:author="Aleksander Hansen" w:date="2013-02-14T12:00:00Z"/>
                <w:rFonts w:ascii="Calibri" w:eastAsia="Times New Roman" w:hAnsi="Calibri" w:cs="Times New Roman"/>
                <w:color w:val="000000"/>
              </w:rPr>
            </w:pPr>
            <w:ins w:id="2884" w:author="Aleksander Hansen" w:date="2013-02-14T12:00:00Z">
              <w:r w:rsidRPr="003108B5">
                <w:rPr>
                  <w:rFonts w:ascii="Calibri" w:eastAsia="Times New Roman" w:hAnsi="Calibri" w:cs="Times New Roman"/>
                  <w:color w:val="000000"/>
                </w:rPr>
                <w:t>Cheapest to Deliver (CTD)</w:t>
              </w:r>
            </w:ins>
          </w:p>
        </w:tc>
      </w:tr>
      <w:tr w:rsidR="008506C7" w:rsidRPr="00644197" w14:paraId="1FD32294" w14:textId="77777777" w:rsidTr="007E311A">
        <w:tblPrEx>
          <w:tblPrExChange w:id="2885" w:author="Aleksander Hansen" w:date="2013-02-14T12:43:00Z">
            <w:tblPrEx>
              <w:tblW w:w="5142" w:type="dxa"/>
              <w:jc w:val="center"/>
            </w:tblPrEx>
          </w:tblPrExChange>
        </w:tblPrEx>
        <w:trPr>
          <w:trHeight w:val="300"/>
          <w:jc w:val="center"/>
          <w:ins w:id="2886" w:author="Aleksander Hansen" w:date="2013-02-14T12:00:00Z"/>
          <w:trPrChange w:id="2887"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88" w:author="Aleksander Hansen" w:date="2013-02-14T12:43:00Z">
              <w:tcPr>
                <w:tcW w:w="2605" w:type="dxa"/>
                <w:tcBorders>
                  <w:top w:val="nil"/>
                  <w:left w:val="nil"/>
                  <w:bottom w:val="nil"/>
                  <w:right w:val="nil"/>
                </w:tcBorders>
                <w:shd w:val="clear" w:color="000000" w:fill="FFFFFF"/>
                <w:vAlign w:val="center"/>
                <w:hideMark/>
              </w:tcPr>
            </w:tcPrChange>
          </w:tcPr>
          <w:p w14:paraId="37DD9B61" w14:textId="77777777" w:rsidR="003108B5" w:rsidRPr="00644197" w:rsidRDefault="003108B5" w:rsidP="003108B5">
            <w:pPr>
              <w:rPr>
                <w:ins w:id="2889" w:author="Aleksander Hansen" w:date="2013-02-14T12:00:00Z"/>
                <w:rFonts w:ascii="Calibri" w:eastAsia="Times New Roman" w:hAnsi="Calibri" w:cs="Times New Roman"/>
                <w:color w:val="000000"/>
              </w:rPr>
            </w:pPr>
            <w:ins w:id="2890" w:author="Aleksander Hansen" w:date="2013-02-14T12:00:00Z">
              <w:r w:rsidRPr="00644197">
                <w:rPr>
                  <w:rFonts w:ascii="Calibri" w:eastAsia="Times New Roman" w:hAnsi="Calibri" w:cs="Times New Roman"/>
                  <w:color w:val="000000"/>
                </w:rPr>
                <w:t>Face</w:t>
              </w:r>
            </w:ins>
          </w:p>
        </w:tc>
        <w:tc>
          <w:tcPr>
            <w:tcW w:w="236" w:type="dxa"/>
            <w:tcBorders>
              <w:top w:val="nil"/>
              <w:left w:val="nil"/>
              <w:bottom w:val="nil"/>
              <w:right w:val="nil"/>
            </w:tcBorders>
            <w:shd w:val="clear" w:color="000000" w:fill="FFFFFF"/>
            <w:noWrap/>
            <w:vAlign w:val="bottom"/>
            <w:hideMark/>
            <w:tcPrChange w:id="2891"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9EB214" w14:textId="77777777" w:rsidR="003108B5" w:rsidRPr="00644197" w:rsidRDefault="003108B5" w:rsidP="003108B5">
            <w:pPr>
              <w:rPr>
                <w:ins w:id="2892" w:author="Aleksander Hansen" w:date="2013-02-14T12:00:00Z"/>
                <w:rFonts w:ascii="Calibri" w:eastAsia="Times New Roman" w:hAnsi="Calibri" w:cs="Times New Roman"/>
                <w:color w:val="000000"/>
              </w:rPr>
            </w:pPr>
            <w:ins w:id="2893"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94" w:author="Aleksander Hansen" w:date="2013-02-14T12:43:00Z">
              <w:tcPr>
                <w:tcW w:w="1266" w:type="dxa"/>
                <w:gridSpan w:val="2"/>
                <w:tcBorders>
                  <w:top w:val="nil"/>
                  <w:left w:val="nil"/>
                  <w:bottom w:val="nil"/>
                  <w:right w:val="nil"/>
                </w:tcBorders>
                <w:shd w:val="clear" w:color="000000" w:fill="FFFFFF"/>
                <w:vAlign w:val="center"/>
                <w:hideMark/>
              </w:tcPr>
            </w:tcPrChange>
          </w:tcPr>
          <w:p w14:paraId="22227AF1" w14:textId="77777777" w:rsidR="003108B5" w:rsidRPr="00644197" w:rsidRDefault="003108B5">
            <w:pPr>
              <w:rPr>
                <w:ins w:id="2895" w:author="Aleksander Hansen" w:date="2013-02-14T12:00:00Z"/>
                <w:rFonts w:ascii="Calibri" w:eastAsia="Times New Roman" w:hAnsi="Calibri" w:cs="Times New Roman"/>
                <w:color w:val="000000"/>
              </w:rPr>
              <w:pPrChange w:id="2896" w:author="Aleksander Hansen" w:date="2013-02-14T12:39:00Z">
                <w:pPr>
                  <w:jc w:val="right"/>
                </w:pPr>
              </w:pPrChange>
            </w:pPr>
            <w:ins w:id="2897" w:author="Aleksander Hansen" w:date="2013-02-14T12:00:00Z">
              <w:r w:rsidRPr="00644197">
                <w:rPr>
                  <w:rFonts w:ascii="Calibri" w:eastAsia="Times New Roman" w:hAnsi="Calibri" w:cs="Times New Roman"/>
                  <w:color w:val="000000"/>
                </w:rPr>
                <w:t xml:space="preserve">$100.00 </w:t>
              </w:r>
            </w:ins>
          </w:p>
        </w:tc>
      </w:tr>
      <w:tr w:rsidR="008506C7" w:rsidRPr="00644197" w14:paraId="7366C333" w14:textId="77777777" w:rsidTr="007E311A">
        <w:tblPrEx>
          <w:tblPrExChange w:id="2898" w:author="Aleksander Hansen" w:date="2013-02-14T12:43:00Z">
            <w:tblPrEx>
              <w:tblW w:w="5142" w:type="dxa"/>
              <w:jc w:val="center"/>
            </w:tblPrEx>
          </w:tblPrExChange>
        </w:tblPrEx>
        <w:trPr>
          <w:trHeight w:val="300"/>
          <w:jc w:val="center"/>
          <w:ins w:id="2899" w:author="Aleksander Hansen" w:date="2013-02-14T12:00:00Z"/>
          <w:trPrChange w:id="2900"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01" w:author="Aleksander Hansen" w:date="2013-02-14T12:43:00Z">
              <w:tcPr>
                <w:tcW w:w="2605" w:type="dxa"/>
                <w:tcBorders>
                  <w:top w:val="nil"/>
                  <w:left w:val="nil"/>
                  <w:bottom w:val="nil"/>
                  <w:right w:val="nil"/>
                </w:tcBorders>
                <w:shd w:val="clear" w:color="000000" w:fill="FFFFFF"/>
                <w:vAlign w:val="center"/>
                <w:hideMark/>
              </w:tcPr>
            </w:tcPrChange>
          </w:tcPr>
          <w:p w14:paraId="01E255FF" w14:textId="77777777" w:rsidR="003108B5" w:rsidRPr="00644197" w:rsidRDefault="003108B5" w:rsidP="003108B5">
            <w:pPr>
              <w:rPr>
                <w:ins w:id="2902" w:author="Aleksander Hansen" w:date="2013-02-14T12:00:00Z"/>
                <w:rFonts w:ascii="Calibri" w:eastAsia="Times New Roman" w:hAnsi="Calibri" w:cs="Times New Roman"/>
                <w:color w:val="000000"/>
              </w:rPr>
            </w:pPr>
            <w:ins w:id="2903" w:author="Aleksander Hansen" w:date="2013-02-14T12:00:00Z">
              <w:r w:rsidRPr="00644197">
                <w:rPr>
                  <w:rFonts w:ascii="Calibri" w:eastAsia="Times New Roman" w:hAnsi="Calibri" w:cs="Times New Roman"/>
                  <w:color w:val="000000"/>
                </w:rPr>
                <w:t>Current Quoted Price</w:t>
              </w:r>
            </w:ins>
          </w:p>
        </w:tc>
        <w:tc>
          <w:tcPr>
            <w:tcW w:w="236" w:type="dxa"/>
            <w:tcBorders>
              <w:top w:val="nil"/>
              <w:left w:val="nil"/>
              <w:bottom w:val="nil"/>
              <w:right w:val="nil"/>
            </w:tcBorders>
            <w:shd w:val="clear" w:color="000000" w:fill="FFFFFF"/>
            <w:noWrap/>
            <w:vAlign w:val="bottom"/>
            <w:hideMark/>
            <w:tcPrChange w:id="2904"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309BD06" w14:textId="77777777" w:rsidR="003108B5" w:rsidRPr="00644197" w:rsidRDefault="003108B5" w:rsidP="003108B5">
            <w:pPr>
              <w:rPr>
                <w:ins w:id="2905" w:author="Aleksander Hansen" w:date="2013-02-14T12:00:00Z"/>
                <w:rFonts w:ascii="Calibri" w:eastAsia="Times New Roman" w:hAnsi="Calibri" w:cs="Times New Roman"/>
                <w:color w:val="000000"/>
              </w:rPr>
            </w:pPr>
            <w:ins w:id="2906"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07" w:author="Aleksander Hansen" w:date="2013-02-14T12:43:00Z">
              <w:tcPr>
                <w:tcW w:w="1266" w:type="dxa"/>
                <w:gridSpan w:val="2"/>
                <w:tcBorders>
                  <w:top w:val="nil"/>
                  <w:left w:val="nil"/>
                  <w:bottom w:val="nil"/>
                  <w:right w:val="nil"/>
                </w:tcBorders>
                <w:shd w:val="clear" w:color="000000" w:fill="FFFFFF"/>
                <w:vAlign w:val="center"/>
                <w:hideMark/>
              </w:tcPr>
            </w:tcPrChange>
          </w:tcPr>
          <w:p w14:paraId="07A58187" w14:textId="4CCA204F" w:rsidR="003108B5" w:rsidRPr="00644197" w:rsidRDefault="003108B5">
            <w:pPr>
              <w:rPr>
                <w:ins w:id="2908" w:author="Aleksander Hansen" w:date="2013-02-14T12:00:00Z"/>
                <w:rFonts w:ascii="Calibri" w:eastAsia="Times New Roman" w:hAnsi="Calibri" w:cs="Times New Roman"/>
                <w:color w:val="000000"/>
              </w:rPr>
              <w:pPrChange w:id="2909" w:author="Aleksander Hansen" w:date="2013-02-14T12:39:00Z">
                <w:pPr>
                  <w:jc w:val="right"/>
                </w:pPr>
              </w:pPrChange>
            </w:pPr>
            <w:ins w:id="2910" w:author="Aleksander Hansen" w:date="2013-02-14T12:00:00Z">
              <w:r>
                <w:rPr>
                  <w:rFonts w:ascii="Calibri" w:eastAsia="Times New Roman" w:hAnsi="Calibri" w:cs="Times New Roman"/>
                  <w:color w:val="000000"/>
                </w:rPr>
                <w:t>$1</w:t>
              </w:r>
              <w:r w:rsidR="000A3462">
                <w:rPr>
                  <w:rFonts w:ascii="Calibri" w:eastAsia="Times New Roman" w:hAnsi="Calibri" w:cs="Times New Roman"/>
                  <w:color w:val="000000"/>
                </w:rPr>
                <w:t>15</w:t>
              </w:r>
              <w:r w:rsidRPr="00644197">
                <w:rPr>
                  <w:rFonts w:ascii="Calibri" w:eastAsia="Times New Roman" w:hAnsi="Calibri" w:cs="Times New Roman"/>
                  <w:color w:val="000000"/>
                </w:rPr>
                <w:t xml:space="preserve">.00 </w:t>
              </w:r>
            </w:ins>
          </w:p>
        </w:tc>
      </w:tr>
      <w:tr w:rsidR="008506C7" w:rsidRPr="00644197" w14:paraId="6CCC015C" w14:textId="77777777" w:rsidTr="007E311A">
        <w:tblPrEx>
          <w:tblPrExChange w:id="2911" w:author="Aleksander Hansen" w:date="2013-02-14T12:43:00Z">
            <w:tblPrEx>
              <w:tblW w:w="5142" w:type="dxa"/>
              <w:jc w:val="center"/>
            </w:tblPrEx>
          </w:tblPrExChange>
        </w:tblPrEx>
        <w:trPr>
          <w:trHeight w:val="300"/>
          <w:jc w:val="center"/>
          <w:ins w:id="2912" w:author="Aleksander Hansen" w:date="2013-02-14T12:00:00Z"/>
          <w:trPrChange w:id="2913"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14" w:author="Aleksander Hansen" w:date="2013-02-14T12:43:00Z">
              <w:tcPr>
                <w:tcW w:w="2605" w:type="dxa"/>
                <w:tcBorders>
                  <w:top w:val="nil"/>
                  <w:left w:val="nil"/>
                  <w:bottom w:val="nil"/>
                  <w:right w:val="nil"/>
                </w:tcBorders>
                <w:shd w:val="clear" w:color="000000" w:fill="FFFFFF"/>
                <w:vAlign w:val="center"/>
                <w:hideMark/>
              </w:tcPr>
            </w:tcPrChange>
          </w:tcPr>
          <w:p w14:paraId="485B6D58" w14:textId="77777777" w:rsidR="003108B5" w:rsidRPr="00644197" w:rsidRDefault="003108B5" w:rsidP="003108B5">
            <w:pPr>
              <w:rPr>
                <w:ins w:id="2915" w:author="Aleksander Hansen" w:date="2013-02-14T12:00:00Z"/>
                <w:rFonts w:ascii="Calibri" w:eastAsia="Times New Roman" w:hAnsi="Calibri" w:cs="Times New Roman"/>
                <w:color w:val="000000"/>
              </w:rPr>
            </w:pPr>
            <w:ins w:id="2916" w:author="Aleksander Hansen" w:date="2013-02-14T12:00:00Z">
              <w:r w:rsidRPr="00644197">
                <w:rPr>
                  <w:rFonts w:ascii="Calibri" w:eastAsia="Times New Roman" w:hAnsi="Calibri" w:cs="Times New Roman"/>
                  <w:color w:val="000000"/>
                </w:rPr>
                <w:t>Coupon</w:t>
              </w:r>
            </w:ins>
          </w:p>
        </w:tc>
        <w:tc>
          <w:tcPr>
            <w:tcW w:w="236" w:type="dxa"/>
            <w:tcBorders>
              <w:top w:val="nil"/>
              <w:left w:val="nil"/>
              <w:bottom w:val="nil"/>
              <w:right w:val="nil"/>
            </w:tcBorders>
            <w:shd w:val="clear" w:color="000000" w:fill="FFFFFF"/>
            <w:noWrap/>
            <w:vAlign w:val="bottom"/>
            <w:hideMark/>
            <w:tcPrChange w:id="2917"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767E9F82" w14:textId="77777777" w:rsidR="003108B5" w:rsidRPr="00644197" w:rsidRDefault="003108B5" w:rsidP="003108B5">
            <w:pPr>
              <w:rPr>
                <w:ins w:id="2918" w:author="Aleksander Hansen" w:date="2013-02-14T12:00:00Z"/>
                <w:rFonts w:ascii="Calibri" w:eastAsia="Times New Roman" w:hAnsi="Calibri" w:cs="Times New Roman"/>
                <w:color w:val="000000"/>
              </w:rPr>
            </w:pPr>
            <w:ins w:id="2919"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20" w:author="Aleksander Hansen" w:date="2013-02-14T12:43:00Z">
              <w:tcPr>
                <w:tcW w:w="1266" w:type="dxa"/>
                <w:gridSpan w:val="2"/>
                <w:tcBorders>
                  <w:top w:val="nil"/>
                  <w:left w:val="nil"/>
                  <w:bottom w:val="nil"/>
                  <w:right w:val="nil"/>
                </w:tcBorders>
                <w:shd w:val="clear" w:color="000000" w:fill="FFFFFF"/>
                <w:vAlign w:val="center"/>
                <w:hideMark/>
              </w:tcPr>
            </w:tcPrChange>
          </w:tcPr>
          <w:p w14:paraId="72BA368F" w14:textId="77777777" w:rsidR="003108B5" w:rsidRPr="00644197" w:rsidRDefault="003108B5">
            <w:pPr>
              <w:rPr>
                <w:ins w:id="2921" w:author="Aleksander Hansen" w:date="2013-02-14T12:00:00Z"/>
                <w:rFonts w:ascii="Calibri" w:eastAsia="Times New Roman" w:hAnsi="Calibri" w:cs="Times New Roman"/>
                <w:color w:val="000000"/>
              </w:rPr>
              <w:pPrChange w:id="2922" w:author="Aleksander Hansen" w:date="2013-02-14T12:39:00Z">
                <w:pPr>
                  <w:jc w:val="right"/>
                </w:pPr>
              </w:pPrChange>
            </w:pPr>
            <w:ins w:id="2923" w:author="Aleksander Hansen" w:date="2013-02-14T12:00:00Z">
              <w:r w:rsidRPr="00644197">
                <w:rPr>
                  <w:rFonts w:ascii="Calibri" w:eastAsia="Times New Roman" w:hAnsi="Calibri" w:cs="Times New Roman"/>
                  <w:color w:val="000000"/>
                </w:rPr>
                <w:t>12%</w:t>
              </w:r>
            </w:ins>
          </w:p>
        </w:tc>
      </w:tr>
      <w:tr w:rsidR="008506C7" w:rsidRPr="00644197" w14:paraId="03478080" w14:textId="77777777" w:rsidTr="007E311A">
        <w:tblPrEx>
          <w:tblPrExChange w:id="2924" w:author="Aleksander Hansen" w:date="2013-02-14T12:43:00Z">
            <w:tblPrEx>
              <w:tblW w:w="5142" w:type="dxa"/>
              <w:jc w:val="center"/>
            </w:tblPrEx>
          </w:tblPrExChange>
        </w:tblPrEx>
        <w:trPr>
          <w:trHeight w:val="300"/>
          <w:jc w:val="center"/>
          <w:ins w:id="2925" w:author="Aleksander Hansen" w:date="2013-02-14T12:00:00Z"/>
          <w:trPrChange w:id="2926"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27" w:author="Aleksander Hansen" w:date="2013-02-14T12:43:00Z">
              <w:tcPr>
                <w:tcW w:w="2605" w:type="dxa"/>
                <w:tcBorders>
                  <w:top w:val="nil"/>
                  <w:left w:val="nil"/>
                  <w:bottom w:val="nil"/>
                  <w:right w:val="nil"/>
                </w:tcBorders>
                <w:shd w:val="clear" w:color="000000" w:fill="FFFFFF"/>
                <w:vAlign w:val="center"/>
                <w:hideMark/>
              </w:tcPr>
            </w:tcPrChange>
          </w:tcPr>
          <w:p w14:paraId="695D1889" w14:textId="77777777" w:rsidR="003108B5" w:rsidRPr="00644197" w:rsidRDefault="003108B5" w:rsidP="003108B5">
            <w:pPr>
              <w:rPr>
                <w:ins w:id="2928" w:author="Aleksander Hansen" w:date="2013-02-14T12:00:00Z"/>
                <w:rFonts w:ascii="Calibri" w:eastAsia="Times New Roman" w:hAnsi="Calibri" w:cs="Times New Roman"/>
                <w:color w:val="000000"/>
              </w:rPr>
            </w:pPr>
            <w:ins w:id="2929" w:author="Aleksander Hansen" w:date="2013-02-14T12:00:00Z">
              <w:r w:rsidRPr="00644197">
                <w:rPr>
                  <w:rFonts w:ascii="Calibri" w:eastAsia="Times New Roman" w:hAnsi="Calibri" w:cs="Times New Roman"/>
                  <w:color w:val="000000"/>
                </w:rPr>
                <w:t>Interest rate</w:t>
              </w:r>
            </w:ins>
          </w:p>
        </w:tc>
        <w:tc>
          <w:tcPr>
            <w:tcW w:w="236" w:type="dxa"/>
            <w:tcBorders>
              <w:top w:val="nil"/>
              <w:left w:val="nil"/>
              <w:bottom w:val="nil"/>
              <w:right w:val="nil"/>
            </w:tcBorders>
            <w:shd w:val="clear" w:color="000000" w:fill="FFFFFF"/>
            <w:noWrap/>
            <w:vAlign w:val="bottom"/>
            <w:hideMark/>
            <w:tcPrChange w:id="2930"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3833230" w14:textId="77777777" w:rsidR="003108B5" w:rsidRPr="00644197" w:rsidRDefault="003108B5" w:rsidP="003108B5">
            <w:pPr>
              <w:rPr>
                <w:ins w:id="2931" w:author="Aleksander Hansen" w:date="2013-02-14T12:00:00Z"/>
                <w:rFonts w:ascii="Calibri" w:eastAsia="Times New Roman" w:hAnsi="Calibri" w:cs="Times New Roman"/>
                <w:color w:val="000000"/>
              </w:rPr>
            </w:pPr>
            <w:ins w:id="2932"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33" w:author="Aleksander Hansen" w:date="2013-02-14T12:43:00Z">
              <w:tcPr>
                <w:tcW w:w="1266" w:type="dxa"/>
                <w:gridSpan w:val="2"/>
                <w:tcBorders>
                  <w:top w:val="nil"/>
                  <w:left w:val="nil"/>
                  <w:bottom w:val="nil"/>
                  <w:right w:val="nil"/>
                </w:tcBorders>
                <w:shd w:val="clear" w:color="000000" w:fill="FFFFFF"/>
                <w:vAlign w:val="center"/>
                <w:hideMark/>
              </w:tcPr>
            </w:tcPrChange>
          </w:tcPr>
          <w:p w14:paraId="4B291CED" w14:textId="77777777" w:rsidR="003108B5" w:rsidRPr="00644197" w:rsidRDefault="003108B5">
            <w:pPr>
              <w:rPr>
                <w:ins w:id="2934" w:author="Aleksander Hansen" w:date="2013-02-14T12:00:00Z"/>
                <w:rFonts w:ascii="Calibri" w:eastAsia="Times New Roman" w:hAnsi="Calibri" w:cs="Times New Roman"/>
                <w:color w:val="000000"/>
              </w:rPr>
              <w:pPrChange w:id="2935" w:author="Aleksander Hansen" w:date="2013-02-14T12:39:00Z">
                <w:pPr>
                  <w:jc w:val="right"/>
                </w:pPr>
              </w:pPrChange>
            </w:pPr>
            <w:ins w:id="2936" w:author="Aleksander Hansen" w:date="2013-02-14T12:00:00Z">
              <w:r w:rsidRPr="00644197">
                <w:rPr>
                  <w:rFonts w:ascii="Calibri" w:eastAsia="Times New Roman" w:hAnsi="Calibri" w:cs="Times New Roman"/>
                  <w:color w:val="000000"/>
                </w:rPr>
                <w:t>10%</w:t>
              </w:r>
            </w:ins>
          </w:p>
        </w:tc>
      </w:tr>
      <w:tr w:rsidR="008506C7" w:rsidRPr="00644197" w14:paraId="0C83F371" w14:textId="77777777" w:rsidTr="007E311A">
        <w:tblPrEx>
          <w:tblPrExChange w:id="2937" w:author="Aleksander Hansen" w:date="2013-02-14T12:43:00Z">
            <w:tblPrEx>
              <w:tblW w:w="5142" w:type="dxa"/>
              <w:jc w:val="center"/>
            </w:tblPrEx>
          </w:tblPrExChange>
        </w:tblPrEx>
        <w:trPr>
          <w:gridAfter w:val="1"/>
          <w:wAfter w:w="55" w:type="dxa"/>
          <w:trHeight w:val="300"/>
          <w:jc w:val="center"/>
          <w:ins w:id="2938" w:author="Aleksander Hansen" w:date="2013-02-14T12:00:00Z"/>
          <w:trPrChange w:id="2939"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40" w:author="Aleksander Hansen" w:date="2013-02-14T12:43:00Z">
              <w:tcPr>
                <w:tcW w:w="2605" w:type="dxa"/>
                <w:tcBorders>
                  <w:top w:val="nil"/>
                  <w:left w:val="nil"/>
                  <w:bottom w:val="nil"/>
                  <w:right w:val="nil"/>
                </w:tcBorders>
                <w:shd w:val="clear" w:color="000000" w:fill="FFFFFF"/>
                <w:vAlign w:val="center"/>
                <w:hideMark/>
              </w:tcPr>
            </w:tcPrChange>
          </w:tcPr>
          <w:p w14:paraId="69195E27" w14:textId="77777777" w:rsidR="003108B5" w:rsidRPr="00644197" w:rsidRDefault="003108B5" w:rsidP="003108B5">
            <w:pPr>
              <w:rPr>
                <w:ins w:id="2941" w:author="Aleksander Hansen" w:date="2013-02-14T12:00:00Z"/>
                <w:rFonts w:ascii="Calibri" w:eastAsia="Times New Roman" w:hAnsi="Calibri" w:cs="Times New Roman"/>
                <w:color w:val="000000"/>
              </w:rPr>
            </w:pPr>
            <w:ins w:id="2942" w:author="Aleksander Hansen" w:date="2013-02-14T12:00:00Z">
              <w:r w:rsidRPr="00644197">
                <w:rPr>
                  <w:rFonts w:ascii="Calibri" w:eastAsia="Times New Roman" w:hAnsi="Calibri" w:cs="Times New Roman"/>
                  <w:color w:val="000000"/>
                </w:rPr>
                <w:t>Conversion Factor</w:t>
              </w:r>
            </w:ins>
          </w:p>
        </w:tc>
        <w:tc>
          <w:tcPr>
            <w:tcW w:w="991" w:type="dxa"/>
            <w:gridSpan w:val="2"/>
            <w:tcBorders>
              <w:top w:val="nil"/>
              <w:left w:val="nil"/>
              <w:bottom w:val="nil"/>
              <w:right w:val="nil"/>
            </w:tcBorders>
            <w:shd w:val="clear" w:color="000000" w:fill="FFFFFF"/>
            <w:noWrap/>
            <w:vAlign w:val="bottom"/>
            <w:hideMark/>
            <w:tcPrChange w:id="2943" w:author="Aleksander Hansen" w:date="2013-02-14T12:43:00Z">
              <w:tcPr>
                <w:tcW w:w="1361" w:type="dxa"/>
                <w:gridSpan w:val="4"/>
                <w:tcBorders>
                  <w:top w:val="nil"/>
                  <w:left w:val="nil"/>
                  <w:bottom w:val="nil"/>
                  <w:right w:val="nil"/>
                </w:tcBorders>
                <w:shd w:val="clear" w:color="000000" w:fill="FFFFFF"/>
                <w:noWrap/>
                <w:vAlign w:val="bottom"/>
                <w:hideMark/>
              </w:tcPr>
            </w:tcPrChange>
          </w:tcPr>
          <w:p w14:paraId="0D3DEC18" w14:textId="087A325F" w:rsidR="003108B5" w:rsidRPr="00644197" w:rsidRDefault="003108B5" w:rsidP="009927FB">
            <w:pPr>
              <w:rPr>
                <w:ins w:id="2944" w:author="Aleksander Hansen" w:date="2013-02-14T12:00:00Z"/>
                <w:rFonts w:ascii="Calibri" w:eastAsia="Times New Roman" w:hAnsi="Calibri" w:cs="Times New Roman"/>
                <w:color w:val="000000"/>
              </w:rPr>
            </w:pPr>
            <w:ins w:id="2945" w:author="Aleksander Hansen" w:date="2013-02-14T12:00:00Z">
              <w:r w:rsidRPr="00644197">
                <w:rPr>
                  <w:rFonts w:ascii="Calibri" w:eastAsia="Times New Roman" w:hAnsi="Calibri" w:cs="Times New Roman"/>
                  <w:color w:val="000000"/>
                </w:rPr>
                <w:t> </w:t>
              </w:r>
            </w:ins>
            <w:ins w:id="2946" w:author="Aleksander Hansen" w:date="2013-02-14T12:39:00Z">
              <w:r w:rsidR="008506C7">
                <w:rPr>
                  <w:rFonts w:ascii="Calibri" w:eastAsia="Times New Roman" w:hAnsi="Calibri" w:cs="Times New Roman"/>
                  <w:color w:val="000000"/>
                </w:rPr>
                <w:t xml:space="preserve">     1.6</w:t>
              </w:r>
            </w:ins>
          </w:p>
        </w:tc>
        <w:tc>
          <w:tcPr>
            <w:tcW w:w="1445" w:type="dxa"/>
            <w:gridSpan w:val="2"/>
            <w:tcBorders>
              <w:top w:val="nil"/>
              <w:left w:val="nil"/>
              <w:bottom w:val="nil"/>
              <w:right w:val="nil"/>
            </w:tcBorders>
            <w:shd w:val="clear" w:color="000000" w:fill="FFFFFF"/>
            <w:vAlign w:val="center"/>
            <w:hideMark/>
            <w:tcPrChange w:id="2947" w:author="Aleksander Hansen" w:date="2013-02-14T12:43:00Z">
              <w:tcPr>
                <w:tcW w:w="1176" w:type="dxa"/>
                <w:tcBorders>
                  <w:top w:val="nil"/>
                  <w:left w:val="nil"/>
                  <w:bottom w:val="nil"/>
                  <w:right w:val="nil"/>
                </w:tcBorders>
                <w:shd w:val="clear" w:color="000000" w:fill="FFFFFF"/>
                <w:vAlign w:val="center"/>
                <w:hideMark/>
              </w:tcPr>
            </w:tcPrChange>
          </w:tcPr>
          <w:p w14:paraId="1B970ABF" w14:textId="1F315D84" w:rsidR="003108B5" w:rsidRPr="00644197" w:rsidRDefault="003108B5">
            <w:pPr>
              <w:rPr>
                <w:ins w:id="2948" w:author="Aleksander Hansen" w:date="2013-02-14T12:00:00Z"/>
                <w:rFonts w:ascii="Calibri" w:eastAsia="Times New Roman" w:hAnsi="Calibri" w:cs="Times New Roman"/>
                <w:color w:val="000000"/>
              </w:rPr>
              <w:pPrChange w:id="2949" w:author="Aleksander Hansen" w:date="2013-02-14T12:39:00Z">
                <w:pPr>
                  <w:jc w:val="right"/>
                </w:pPr>
              </w:pPrChange>
            </w:pPr>
          </w:p>
        </w:tc>
      </w:tr>
      <w:tr w:rsidR="008506C7" w:rsidRPr="00644197" w14:paraId="33C4261D" w14:textId="77777777" w:rsidTr="007E311A">
        <w:tblPrEx>
          <w:tblPrExChange w:id="2950" w:author="Aleksander Hansen" w:date="2013-02-14T12:43:00Z">
            <w:tblPrEx>
              <w:tblW w:w="5142" w:type="dxa"/>
              <w:jc w:val="center"/>
            </w:tblPrEx>
          </w:tblPrExChange>
        </w:tblPrEx>
        <w:trPr>
          <w:trHeight w:val="300"/>
          <w:jc w:val="center"/>
          <w:ins w:id="2951" w:author="Aleksander Hansen" w:date="2013-02-14T12:00:00Z"/>
          <w:trPrChange w:id="2952"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53" w:author="Aleksander Hansen" w:date="2013-02-14T12:43:00Z">
              <w:tcPr>
                <w:tcW w:w="2605" w:type="dxa"/>
                <w:tcBorders>
                  <w:top w:val="nil"/>
                  <w:left w:val="nil"/>
                  <w:bottom w:val="nil"/>
                  <w:right w:val="nil"/>
                </w:tcBorders>
                <w:shd w:val="clear" w:color="000000" w:fill="FFFFFF"/>
                <w:vAlign w:val="center"/>
                <w:hideMark/>
              </w:tcPr>
            </w:tcPrChange>
          </w:tcPr>
          <w:p w14:paraId="3D1EF66A" w14:textId="77777777" w:rsidR="003108B5" w:rsidRPr="00644197" w:rsidRDefault="003108B5" w:rsidP="003108B5">
            <w:pPr>
              <w:rPr>
                <w:ins w:id="2954" w:author="Aleksander Hansen" w:date="2013-02-14T12:00:00Z"/>
                <w:rFonts w:ascii="Calibri" w:eastAsia="Times New Roman" w:hAnsi="Calibri" w:cs="Times New Roman"/>
                <w:color w:val="000000"/>
              </w:rPr>
            </w:pPr>
            <w:ins w:id="2955" w:author="Aleksander Hansen" w:date="2013-02-14T12:00:00Z">
              <w:r w:rsidRPr="00644197">
                <w:rPr>
                  <w:rFonts w:ascii="Calibri" w:eastAsia="Times New Roman" w:hAnsi="Calibri" w:cs="Times New Roman"/>
                  <w:color w:val="000000"/>
                </w:rPr>
                <w:t>Delivery (days)</w:t>
              </w:r>
            </w:ins>
          </w:p>
        </w:tc>
        <w:tc>
          <w:tcPr>
            <w:tcW w:w="236" w:type="dxa"/>
            <w:tcBorders>
              <w:top w:val="nil"/>
              <w:left w:val="nil"/>
              <w:bottom w:val="nil"/>
              <w:right w:val="nil"/>
            </w:tcBorders>
            <w:shd w:val="clear" w:color="000000" w:fill="FFFFFF"/>
            <w:noWrap/>
            <w:vAlign w:val="bottom"/>
            <w:hideMark/>
            <w:tcPrChange w:id="2956"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7E01B78" w14:textId="77777777" w:rsidR="003108B5" w:rsidRPr="00644197" w:rsidRDefault="003108B5" w:rsidP="003108B5">
            <w:pPr>
              <w:rPr>
                <w:ins w:id="2957" w:author="Aleksander Hansen" w:date="2013-02-14T12:00:00Z"/>
                <w:rFonts w:ascii="Calibri" w:eastAsia="Times New Roman" w:hAnsi="Calibri" w:cs="Times New Roman"/>
                <w:color w:val="000000"/>
              </w:rPr>
            </w:pPr>
            <w:ins w:id="2958"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59" w:author="Aleksander Hansen" w:date="2013-02-14T12:43:00Z">
              <w:tcPr>
                <w:tcW w:w="1266" w:type="dxa"/>
                <w:gridSpan w:val="2"/>
                <w:tcBorders>
                  <w:top w:val="nil"/>
                  <w:left w:val="nil"/>
                  <w:bottom w:val="nil"/>
                  <w:right w:val="nil"/>
                </w:tcBorders>
                <w:shd w:val="clear" w:color="000000" w:fill="FFFFFF"/>
                <w:vAlign w:val="center"/>
                <w:hideMark/>
              </w:tcPr>
            </w:tcPrChange>
          </w:tcPr>
          <w:p w14:paraId="1B8AB811" w14:textId="77777777" w:rsidR="003108B5" w:rsidRPr="00644197" w:rsidRDefault="003108B5">
            <w:pPr>
              <w:rPr>
                <w:ins w:id="2960" w:author="Aleksander Hansen" w:date="2013-02-14T12:00:00Z"/>
                <w:rFonts w:ascii="Calibri" w:eastAsia="Times New Roman" w:hAnsi="Calibri" w:cs="Times New Roman"/>
                <w:color w:val="000000"/>
              </w:rPr>
              <w:pPrChange w:id="2961" w:author="Aleksander Hansen" w:date="2013-02-14T12:39:00Z">
                <w:pPr>
                  <w:jc w:val="right"/>
                </w:pPr>
              </w:pPrChange>
            </w:pPr>
            <w:ins w:id="2962" w:author="Aleksander Hansen" w:date="2013-02-14T12:00:00Z">
              <w:r w:rsidRPr="00644197">
                <w:rPr>
                  <w:rFonts w:ascii="Calibri" w:eastAsia="Times New Roman" w:hAnsi="Calibri" w:cs="Times New Roman"/>
                  <w:color w:val="000000"/>
                </w:rPr>
                <w:t>270</w:t>
              </w:r>
            </w:ins>
          </w:p>
        </w:tc>
      </w:tr>
      <w:tr w:rsidR="008506C7" w:rsidRPr="00644197" w14:paraId="38922D41" w14:textId="77777777" w:rsidTr="007E311A">
        <w:tblPrEx>
          <w:tblPrExChange w:id="2963" w:author="Aleksander Hansen" w:date="2013-02-14T12:43:00Z">
            <w:tblPrEx>
              <w:tblW w:w="5142" w:type="dxa"/>
              <w:jc w:val="center"/>
            </w:tblPrEx>
          </w:tblPrExChange>
        </w:tblPrEx>
        <w:trPr>
          <w:trHeight w:val="300"/>
          <w:jc w:val="center"/>
          <w:ins w:id="2964" w:author="Aleksander Hansen" w:date="2013-02-14T12:00:00Z"/>
          <w:trPrChange w:id="2965"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66" w:author="Aleksander Hansen" w:date="2013-02-14T12:43:00Z">
              <w:tcPr>
                <w:tcW w:w="2605" w:type="dxa"/>
                <w:tcBorders>
                  <w:top w:val="nil"/>
                  <w:left w:val="nil"/>
                  <w:bottom w:val="nil"/>
                  <w:right w:val="nil"/>
                </w:tcBorders>
                <w:shd w:val="clear" w:color="000000" w:fill="FFFFFF"/>
                <w:vAlign w:val="center"/>
                <w:hideMark/>
              </w:tcPr>
            </w:tcPrChange>
          </w:tcPr>
          <w:p w14:paraId="06F6FA62" w14:textId="77777777" w:rsidR="003108B5" w:rsidRPr="00644197" w:rsidRDefault="003108B5" w:rsidP="003108B5">
            <w:pPr>
              <w:rPr>
                <w:ins w:id="2967" w:author="Aleksander Hansen" w:date="2013-02-14T12:00:00Z"/>
                <w:rFonts w:ascii="Calibri" w:eastAsia="Times New Roman" w:hAnsi="Calibri" w:cs="Times New Roman"/>
                <w:color w:val="000000"/>
              </w:rPr>
            </w:pPr>
            <w:ins w:id="2968" w:author="Aleksander Hansen" w:date="2013-02-14T12:00:00Z">
              <w:r w:rsidRPr="00644197">
                <w:rPr>
                  <w:rFonts w:ascii="Calibri" w:eastAsia="Times New Roman" w:hAnsi="Calibri" w:cs="Times New Roman"/>
                  <w:color w:val="000000"/>
                </w:rPr>
                <w:t>Last Coupon (-days)</w:t>
              </w:r>
            </w:ins>
          </w:p>
        </w:tc>
        <w:tc>
          <w:tcPr>
            <w:tcW w:w="236" w:type="dxa"/>
            <w:tcBorders>
              <w:top w:val="nil"/>
              <w:left w:val="nil"/>
              <w:bottom w:val="nil"/>
              <w:right w:val="nil"/>
            </w:tcBorders>
            <w:shd w:val="clear" w:color="000000" w:fill="FFFFFF"/>
            <w:noWrap/>
            <w:vAlign w:val="bottom"/>
            <w:hideMark/>
            <w:tcPrChange w:id="2969"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F03EE4" w14:textId="77777777" w:rsidR="003108B5" w:rsidRPr="00644197" w:rsidRDefault="003108B5" w:rsidP="003108B5">
            <w:pPr>
              <w:rPr>
                <w:ins w:id="2970" w:author="Aleksander Hansen" w:date="2013-02-14T12:00:00Z"/>
                <w:rFonts w:ascii="Calibri" w:eastAsia="Times New Roman" w:hAnsi="Calibri" w:cs="Times New Roman"/>
                <w:color w:val="000000"/>
              </w:rPr>
            </w:pPr>
            <w:ins w:id="2971"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72" w:author="Aleksander Hansen" w:date="2013-02-14T12:43:00Z">
              <w:tcPr>
                <w:tcW w:w="1266" w:type="dxa"/>
                <w:gridSpan w:val="2"/>
                <w:tcBorders>
                  <w:top w:val="nil"/>
                  <w:left w:val="nil"/>
                  <w:bottom w:val="nil"/>
                  <w:right w:val="nil"/>
                </w:tcBorders>
                <w:shd w:val="clear" w:color="000000" w:fill="FFFFFF"/>
                <w:vAlign w:val="center"/>
                <w:hideMark/>
              </w:tcPr>
            </w:tcPrChange>
          </w:tcPr>
          <w:p w14:paraId="5AA9A0FF" w14:textId="77777777" w:rsidR="003108B5" w:rsidRPr="00644197" w:rsidRDefault="003108B5">
            <w:pPr>
              <w:rPr>
                <w:ins w:id="2973" w:author="Aleksander Hansen" w:date="2013-02-14T12:00:00Z"/>
                <w:rFonts w:ascii="Calibri" w:eastAsia="Times New Roman" w:hAnsi="Calibri" w:cs="Times New Roman"/>
                <w:color w:val="000000"/>
              </w:rPr>
              <w:pPrChange w:id="2974" w:author="Aleksander Hansen" w:date="2013-02-14T12:39:00Z">
                <w:pPr>
                  <w:jc w:val="right"/>
                </w:pPr>
              </w:pPrChange>
            </w:pPr>
            <w:ins w:id="2975" w:author="Aleksander Hansen" w:date="2013-02-14T12:00:00Z">
              <w:r w:rsidRPr="00644197">
                <w:rPr>
                  <w:rFonts w:ascii="Calibri" w:eastAsia="Times New Roman" w:hAnsi="Calibri" w:cs="Times New Roman"/>
                  <w:color w:val="000000"/>
                </w:rPr>
                <w:t>60</w:t>
              </w:r>
            </w:ins>
          </w:p>
        </w:tc>
      </w:tr>
      <w:tr w:rsidR="008506C7" w:rsidRPr="00644197" w14:paraId="406ACB6F" w14:textId="77777777" w:rsidTr="007E311A">
        <w:tblPrEx>
          <w:tblPrExChange w:id="2976" w:author="Aleksander Hansen" w:date="2013-02-14T12:43:00Z">
            <w:tblPrEx>
              <w:tblW w:w="5142" w:type="dxa"/>
              <w:jc w:val="center"/>
            </w:tblPrEx>
          </w:tblPrExChange>
        </w:tblPrEx>
        <w:trPr>
          <w:trHeight w:val="300"/>
          <w:jc w:val="center"/>
          <w:ins w:id="2977" w:author="Aleksander Hansen" w:date="2013-02-14T12:00:00Z"/>
          <w:trPrChange w:id="2978"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79" w:author="Aleksander Hansen" w:date="2013-02-14T12:43:00Z">
              <w:tcPr>
                <w:tcW w:w="2605" w:type="dxa"/>
                <w:tcBorders>
                  <w:top w:val="nil"/>
                  <w:left w:val="nil"/>
                  <w:bottom w:val="nil"/>
                  <w:right w:val="nil"/>
                </w:tcBorders>
                <w:shd w:val="clear" w:color="000000" w:fill="FFFFFF"/>
                <w:vAlign w:val="center"/>
                <w:hideMark/>
              </w:tcPr>
            </w:tcPrChange>
          </w:tcPr>
          <w:p w14:paraId="5ADEEF8D" w14:textId="77777777" w:rsidR="003108B5" w:rsidRPr="00644197" w:rsidRDefault="003108B5" w:rsidP="003108B5">
            <w:pPr>
              <w:rPr>
                <w:ins w:id="2980" w:author="Aleksander Hansen" w:date="2013-02-14T12:00:00Z"/>
                <w:rFonts w:ascii="Calibri" w:eastAsia="Times New Roman" w:hAnsi="Calibri" w:cs="Times New Roman"/>
                <w:color w:val="000000"/>
              </w:rPr>
            </w:pPr>
            <w:ins w:id="2981" w:author="Aleksander Hansen" w:date="2013-02-14T12:00:00Z">
              <w:r w:rsidRPr="00644197">
                <w:rPr>
                  <w:rFonts w:ascii="Calibri" w:eastAsia="Times New Roman" w:hAnsi="Calibri" w:cs="Times New Roman"/>
                  <w:color w:val="000000"/>
                </w:rPr>
                <w:t>Next Coupon (+ days)</w:t>
              </w:r>
            </w:ins>
          </w:p>
        </w:tc>
        <w:tc>
          <w:tcPr>
            <w:tcW w:w="236" w:type="dxa"/>
            <w:tcBorders>
              <w:top w:val="nil"/>
              <w:left w:val="nil"/>
              <w:bottom w:val="nil"/>
              <w:right w:val="nil"/>
            </w:tcBorders>
            <w:shd w:val="clear" w:color="000000" w:fill="FFFFFF"/>
            <w:noWrap/>
            <w:vAlign w:val="bottom"/>
            <w:hideMark/>
            <w:tcPrChange w:id="2982"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598E55E" w14:textId="77777777" w:rsidR="003108B5" w:rsidRPr="00644197" w:rsidRDefault="003108B5" w:rsidP="003108B5">
            <w:pPr>
              <w:rPr>
                <w:ins w:id="2983" w:author="Aleksander Hansen" w:date="2013-02-14T12:00:00Z"/>
                <w:rFonts w:ascii="Calibri" w:eastAsia="Times New Roman" w:hAnsi="Calibri" w:cs="Times New Roman"/>
                <w:color w:val="000000"/>
              </w:rPr>
            </w:pPr>
            <w:ins w:id="2984"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85" w:author="Aleksander Hansen" w:date="2013-02-14T12:43:00Z">
              <w:tcPr>
                <w:tcW w:w="1266" w:type="dxa"/>
                <w:gridSpan w:val="2"/>
                <w:tcBorders>
                  <w:top w:val="nil"/>
                  <w:left w:val="nil"/>
                  <w:bottom w:val="nil"/>
                  <w:right w:val="nil"/>
                </w:tcBorders>
                <w:shd w:val="clear" w:color="000000" w:fill="FFFFFF"/>
                <w:vAlign w:val="center"/>
                <w:hideMark/>
              </w:tcPr>
            </w:tcPrChange>
          </w:tcPr>
          <w:p w14:paraId="45A40544" w14:textId="77777777" w:rsidR="003108B5" w:rsidRPr="00644197" w:rsidRDefault="003108B5">
            <w:pPr>
              <w:rPr>
                <w:ins w:id="2986" w:author="Aleksander Hansen" w:date="2013-02-14T12:00:00Z"/>
                <w:rFonts w:ascii="Calibri" w:eastAsia="Times New Roman" w:hAnsi="Calibri" w:cs="Times New Roman"/>
                <w:color w:val="000000"/>
              </w:rPr>
              <w:pPrChange w:id="2987" w:author="Aleksander Hansen" w:date="2013-02-14T12:39:00Z">
                <w:pPr>
                  <w:jc w:val="right"/>
                </w:pPr>
              </w:pPrChange>
            </w:pPr>
            <w:ins w:id="2988" w:author="Aleksander Hansen" w:date="2013-02-14T12:00:00Z">
              <w:r w:rsidRPr="00644197">
                <w:rPr>
                  <w:rFonts w:ascii="Calibri" w:eastAsia="Times New Roman" w:hAnsi="Calibri" w:cs="Times New Roman"/>
                  <w:color w:val="000000"/>
                </w:rPr>
                <w:t>122</w:t>
              </w:r>
            </w:ins>
          </w:p>
        </w:tc>
      </w:tr>
      <w:tr w:rsidR="00CC188C" w:rsidRPr="00CC188C" w14:paraId="1E532EA6" w14:textId="77777777" w:rsidTr="007E311A">
        <w:tblPrEx>
          <w:tblPrExChange w:id="2989" w:author="Aleksander Hansen" w:date="2013-02-14T12:43:00Z">
            <w:tblPrEx>
              <w:tblW w:w="3860" w:type="dxa"/>
            </w:tblPrEx>
          </w:tblPrExChange>
        </w:tblPrEx>
        <w:trPr>
          <w:gridAfter w:val="2"/>
          <w:wAfter w:w="1262" w:type="dxa"/>
          <w:trHeight w:val="300"/>
          <w:jc w:val="center"/>
          <w:ins w:id="2990" w:author="Aleksander Hansen" w:date="2013-02-14T10:47:00Z"/>
          <w:trPrChange w:id="2991" w:author="Aleksander Hansen" w:date="2013-02-14T12:43:00Z">
            <w:trPr>
              <w:gridAfter w:val="2"/>
              <w:trHeight w:val="300"/>
            </w:trPr>
          </w:trPrChange>
        </w:trPr>
        <w:tc>
          <w:tcPr>
            <w:tcW w:w="3935" w:type="dxa"/>
            <w:gridSpan w:val="4"/>
            <w:tcBorders>
              <w:top w:val="nil"/>
              <w:left w:val="nil"/>
              <w:bottom w:val="nil"/>
              <w:right w:val="nil"/>
            </w:tcBorders>
            <w:shd w:val="clear" w:color="000000" w:fill="A2B593"/>
            <w:noWrap/>
            <w:vAlign w:val="bottom"/>
            <w:hideMark/>
            <w:tcPrChange w:id="2992" w:author="Aleksander Hansen" w:date="2013-02-14T12:43:00Z">
              <w:tcPr>
                <w:tcW w:w="3860" w:type="dxa"/>
                <w:gridSpan w:val="3"/>
                <w:tcBorders>
                  <w:top w:val="nil"/>
                  <w:left w:val="nil"/>
                  <w:bottom w:val="nil"/>
                  <w:right w:val="nil"/>
                </w:tcBorders>
                <w:shd w:val="clear" w:color="000000" w:fill="FFFFFF"/>
                <w:noWrap/>
                <w:vAlign w:val="bottom"/>
                <w:hideMark/>
              </w:tcPr>
            </w:tcPrChange>
          </w:tcPr>
          <w:p w14:paraId="3D4BC1B6" w14:textId="77777777" w:rsidR="00CC188C" w:rsidRPr="00CC188C" w:rsidRDefault="00CC188C" w:rsidP="00CC188C">
            <w:pPr>
              <w:rPr>
                <w:ins w:id="2993" w:author="Aleksander Hansen" w:date="2013-02-14T10:47:00Z"/>
                <w:rFonts w:ascii="Calibri" w:eastAsia="Times New Roman" w:hAnsi="Calibri" w:cs="Times New Roman"/>
                <w:color w:val="000000"/>
              </w:rPr>
            </w:pPr>
            <w:ins w:id="2994" w:author="Aleksander Hansen" w:date="2013-02-14T10:47:00Z">
              <w:r w:rsidRPr="00CC188C">
                <w:rPr>
                  <w:rFonts w:ascii="Calibri" w:eastAsia="Times New Roman" w:hAnsi="Calibri" w:cs="Times New Roman"/>
                  <w:color w:val="000000"/>
                </w:rPr>
                <w:t>Cheapest to Deliver Calculation</w:t>
              </w:r>
            </w:ins>
          </w:p>
        </w:tc>
      </w:tr>
      <w:tr w:rsidR="00CC188C" w:rsidRPr="00CC188C" w14:paraId="396BFDCF" w14:textId="77777777" w:rsidTr="007E311A">
        <w:tblPrEx>
          <w:tblPrExChange w:id="2995" w:author="Aleksander Hansen" w:date="2013-02-14T12:43:00Z">
            <w:tblPrEx>
              <w:tblW w:w="3860" w:type="dxa"/>
            </w:tblPrEx>
          </w:tblPrExChange>
        </w:tblPrEx>
        <w:trPr>
          <w:gridAfter w:val="2"/>
          <w:wAfter w:w="1262" w:type="dxa"/>
          <w:trHeight w:val="300"/>
          <w:jc w:val="center"/>
          <w:ins w:id="2996" w:author="Aleksander Hansen" w:date="2013-02-14T10:47:00Z"/>
          <w:trPrChange w:id="2997"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98" w:author="Aleksander Hansen" w:date="2013-02-14T12:43:00Z">
              <w:tcPr>
                <w:tcW w:w="2805" w:type="dxa"/>
                <w:gridSpan w:val="2"/>
                <w:tcBorders>
                  <w:top w:val="nil"/>
                  <w:left w:val="nil"/>
                  <w:bottom w:val="nil"/>
                  <w:right w:val="nil"/>
                </w:tcBorders>
                <w:shd w:val="clear" w:color="000000" w:fill="FFFFFF"/>
                <w:vAlign w:val="center"/>
                <w:hideMark/>
              </w:tcPr>
            </w:tcPrChange>
          </w:tcPr>
          <w:p w14:paraId="78314D60" w14:textId="77777777" w:rsidR="00CC188C" w:rsidRPr="00CC188C" w:rsidRDefault="00CC188C" w:rsidP="00CC188C">
            <w:pPr>
              <w:rPr>
                <w:ins w:id="2999" w:author="Aleksander Hansen" w:date="2013-02-14T10:47:00Z"/>
                <w:rFonts w:ascii="Calibri" w:eastAsia="Times New Roman" w:hAnsi="Calibri" w:cs="Times New Roman"/>
                <w:color w:val="000000"/>
              </w:rPr>
            </w:pPr>
            <w:ins w:id="3000" w:author="Aleksander Hansen" w:date="2013-02-14T10:47:00Z">
              <w:r w:rsidRPr="00CC188C">
                <w:rPr>
                  <w:rFonts w:ascii="Calibri" w:eastAsia="Times New Roman" w:hAnsi="Calibri" w:cs="Times New Roman"/>
                  <w:color w:val="000000"/>
                </w:rPr>
                <w:t>Accrued Interest</w:t>
              </w:r>
            </w:ins>
          </w:p>
        </w:tc>
        <w:tc>
          <w:tcPr>
            <w:tcW w:w="1229" w:type="dxa"/>
            <w:gridSpan w:val="3"/>
            <w:tcBorders>
              <w:top w:val="nil"/>
              <w:left w:val="nil"/>
              <w:bottom w:val="nil"/>
              <w:right w:val="nil"/>
            </w:tcBorders>
            <w:shd w:val="clear" w:color="000000" w:fill="FFFFFF"/>
            <w:vAlign w:val="center"/>
            <w:hideMark/>
            <w:tcPrChange w:id="3001" w:author="Aleksander Hansen" w:date="2013-02-14T12:43:00Z">
              <w:tcPr>
                <w:tcW w:w="1055" w:type="dxa"/>
                <w:tcBorders>
                  <w:top w:val="nil"/>
                  <w:left w:val="nil"/>
                  <w:bottom w:val="nil"/>
                  <w:right w:val="nil"/>
                </w:tcBorders>
                <w:shd w:val="clear" w:color="000000" w:fill="FFFFFF"/>
                <w:vAlign w:val="center"/>
                <w:hideMark/>
              </w:tcPr>
            </w:tcPrChange>
          </w:tcPr>
          <w:p w14:paraId="16724920" w14:textId="1ECA1144" w:rsidR="00CC188C" w:rsidRPr="00CC188C" w:rsidRDefault="00CC188C" w:rsidP="009927FB">
            <w:pPr>
              <w:jc w:val="right"/>
              <w:rPr>
                <w:ins w:id="3002" w:author="Aleksander Hansen" w:date="2013-02-14T10:47:00Z"/>
                <w:rFonts w:ascii="Calibri" w:eastAsia="Times New Roman" w:hAnsi="Calibri" w:cs="Times New Roman"/>
                <w:color w:val="000000"/>
              </w:rPr>
            </w:pPr>
            <w:ins w:id="3003" w:author="Aleksander Hansen" w:date="2013-02-14T10:47:00Z">
              <w:r w:rsidRPr="00CC188C">
                <w:rPr>
                  <w:rFonts w:ascii="Calibri" w:eastAsia="Times New Roman" w:hAnsi="Calibri" w:cs="Times New Roman"/>
                  <w:color w:val="000000"/>
                </w:rPr>
                <w:t>$1.9</w:t>
              </w:r>
            </w:ins>
            <w:ins w:id="3004" w:author="Aleksander Hansen" w:date="2013-02-14T12:42:00Z">
              <w:r w:rsidR="008506C7">
                <w:rPr>
                  <w:rFonts w:ascii="Calibri" w:eastAsia="Times New Roman" w:hAnsi="Calibri" w:cs="Times New Roman"/>
                  <w:color w:val="000000"/>
                </w:rPr>
                <w:t>78</w:t>
              </w:r>
            </w:ins>
            <w:ins w:id="3005" w:author="Aleksander Hansen" w:date="2013-02-14T10:47:00Z">
              <w:r w:rsidRPr="00CC188C">
                <w:rPr>
                  <w:rFonts w:ascii="Calibri" w:eastAsia="Times New Roman" w:hAnsi="Calibri" w:cs="Times New Roman"/>
                  <w:color w:val="000000"/>
                </w:rPr>
                <w:t xml:space="preserve"> </w:t>
              </w:r>
            </w:ins>
          </w:p>
        </w:tc>
      </w:tr>
      <w:tr w:rsidR="00CC188C" w:rsidRPr="00CC188C" w14:paraId="5CE14F26" w14:textId="77777777" w:rsidTr="007E311A">
        <w:tblPrEx>
          <w:tblPrExChange w:id="3006" w:author="Aleksander Hansen" w:date="2013-02-14T12:43:00Z">
            <w:tblPrEx>
              <w:tblW w:w="3860" w:type="dxa"/>
            </w:tblPrEx>
          </w:tblPrExChange>
        </w:tblPrEx>
        <w:trPr>
          <w:gridAfter w:val="2"/>
          <w:wAfter w:w="1262" w:type="dxa"/>
          <w:trHeight w:val="300"/>
          <w:jc w:val="center"/>
          <w:ins w:id="3007" w:author="Aleksander Hansen" w:date="2013-02-14T10:47:00Z"/>
          <w:trPrChange w:id="3008"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009" w:author="Aleksander Hansen" w:date="2013-02-14T12:43:00Z">
              <w:tcPr>
                <w:tcW w:w="2805" w:type="dxa"/>
                <w:gridSpan w:val="2"/>
                <w:tcBorders>
                  <w:top w:val="nil"/>
                  <w:left w:val="nil"/>
                  <w:bottom w:val="nil"/>
                  <w:right w:val="nil"/>
                </w:tcBorders>
                <w:shd w:val="clear" w:color="000000" w:fill="FFFFFF"/>
                <w:vAlign w:val="center"/>
                <w:hideMark/>
              </w:tcPr>
            </w:tcPrChange>
          </w:tcPr>
          <w:p w14:paraId="7EF4B5FA" w14:textId="77777777" w:rsidR="00CC188C" w:rsidRPr="00CC188C" w:rsidRDefault="00CC188C" w:rsidP="00CC188C">
            <w:pPr>
              <w:rPr>
                <w:ins w:id="3010" w:author="Aleksander Hansen" w:date="2013-02-14T10:47:00Z"/>
                <w:rFonts w:ascii="Calibri" w:eastAsia="Times New Roman" w:hAnsi="Calibri" w:cs="Times New Roman"/>
                <w:color w:val="000000"/>
              </w:rPr>
            </w:pPr>
            <w:ins w:id="3011" w:author="Aleksander Hansen" w:date="2013-02-14T10:47:00Z">
              <w:r w:rsidRPr="00CC188C">
                <w:rPr>
                  <w:rFonts w:ascii="Calibri" w:eastAsia="Times New Roman" w:hAnsi="Calibri" w:cs="Times New Roman"/>
                  <w:color w:val="000000"/>
                </w:rPr>
                <w:t>Cash (Dirty Price)</w:t>
              </w:r>
            </w:ins>
          </w:p>
        </w:tc>
        <w:tc>
          <w:tcPr>
            <w:tcW w:w="1229" w:type="dxa"/>
            <w:gridSpan w:val="3"/>
            <w:tcBorders>
              <w:top w:val="nil"/>
              <w:left w:val="nil"/>
              <w:bottom w:val="nil"/>
              <w:right w:val="nil"/>
            </w:tcBorders>
            <w:shd w:val="clear" w:color="000000" w:fill="FFFFFF"/>
            <w:vAlign w:val="center"/>
            <w:hideMark/>
            <w:tcPrChange w:id="3012" w:author="Aleksander Hansen" w:date="2013-02-14T12:43:00Z">
              <w:tcPr>
                <w:tcW w:w="1055" w:type="dxa"/>
                <w:tcBorders>
                  <w:top w:val="nil"/>
                  <w:left w:val="nil"/>
                  <w:bottom w:val="nil"/>
                  <w:right w:val="nil"/>
                </w:tcBorders>
                <w:shd w:val="clear" w:color="000000" w:fill="FFFFFF"/>
                <w:vAlign w:val="center"/>
                <w:hideMark/>
              </w:tcPr>
            </w:tcPrChange>
          </w:tcPr>
          <w:p w14:paraId="0CF6387A" w14:textId="14804E50" w:rsidR="00CC188C" w:rsidRPr="00CC188C" w:rsidRDefault="00460244" w:rsidP="00CC188C">
            <w:pPr>
              <w:jc w:val="right"/>
              <w:rPr>
                <w:ins w:id="3013" w:author="Aleksander Hansen" w:date="2013-02-14T10:47:00Z"/>
                <w:rFonts w:ascii="Calibri" w:eastAsia="Times New Roman" w:hAnsi="Calibri" w:cs="Times New Roman"/>
                <w:color w:val="000000"/>
              </w:rPr>
            </w:pPr>
            <w:ins w:id="3014" w:author="Aleksander Hansen" w:date="2013-02-14T10:47:00Z">
              <w:r>
                <w:rPr>
                  <w:rFonts w:ascii="Calibri" w:eastAsia="Times New Roman" w:hAnsi="Calibri" w:cs="Times New Roman"/>
                  <w:color w:val="000000"/>
                </w:rPr>
                <w:t>$116.978</w:t>
              </w:r>
              <w:r w:rsidR="00CC188C" w:rsidRPr="00CC188C">
                <w:rPr>
                  <w:rFonts w:ascii="Calibri" w:eastAsia="Times New Roman" w:hAnsi="Calibri" w:cs="Times New Roman"/>
                  <w:color w:val="000000"/>
                </w:rPr>
                <w:t xml:space="preserve"> </w:t>
              </w:r>
            </w:ins>
          </w:p>
        </w:tc>
      </w:tr>
      <w:tr w:rsidR="00CC188C" w:rsidRPr="00CC188C" w14:paraId="04B3D204" w14:textId="77777777" w:rsidTr="007E311A">
        <w:tblPrEx>
          <w:tblPrExChange w:id="3015" w:author="Aleksander Hansen" w:date="2013-02-14T12:43:00Z">
            <w:tblPrEx>
              <w:tblW w:w="3860" w:type="dxa"/>
            </w:tblPrEx>
          </w:tblPrExChange>
        </w:tblPrEx>
        <w:trPr>
          <w:gridAfter w:val="2"/>
          <w:wAfter w:w="1262" w:type="dxa"/>
          <w:trHeight w:val="300"/>
          <w:jc w:val="center"/>
          <w:ins w:id="3016" w:author="Aleksander Hansen" w:date="2013-02-14T10:47:00Z"/>
          <w:trPrChange w:id="3017"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018" w:author="Aleksander Hansen" w:date="2013-02-14T12:43:00Z">
              <w:tcPr>
                <w:tcW w:w="2805" w:type="dxa"/>
                <w:gridSpan w:val="2"/>
                <w:tcBorders>
                  <w:top w:val="nil"/>
                  <w:left w:val="nil"/>
                  <w:bottom w:val="nil"/>
                  <w:right w:val="nil"/>
                </w:tcBorders>
                <w:shd w:val="clear" w:color="000000" w:fill="FFFFFF"/>
                <w:vAlign w:val="center"/>
                <w:hideMark/>
              </w:tcPr>
            </w:tcPrChange>
          </w:tcPr>
          <w:p w14:paraId="4AA652CD" w14:textId="77777777" w:rsidR="00CC188C" w:rsidRPr="00CC188C" w:rsidRDefault="00CC188C" w:rsidP="00CC188C">
            <w:pPr>
              <w:rPr>
                <w:ins w:id="3019" w:author="Aleksander Hansen" w:date="2013-02-14T10:47:00Z"/>
                <w:rFonts w:ascii="Calibri" w:eastAsia="Times New Roman" w:hAnsi="Calibri" w:cs="Times New Roman"/>
                <w:color w:val="000000"/>
              </w:rPr>
            </w:pPr>
            <w:ins w:id="3020" w:author="Aleksander Hansen" w:date="2013-02-14T10:47:00Z">
              <w:r w:rsidRPr="00CC188C">
                <w:rPr>
                  <w:rFonts w:ascii="Calibri" w:eastAsia="Times New Roman" w:hAnsi="Calibri" w:cs="Times New Roman"/>
                  <w:color w:val="000000"/>
                </w:rPr>
                <w:t>PV of coupon</w:t>
              </w:r>
            </w:ins>
          </w:p>
        </w:tc>
        <w:tc>
          <w:tcPr>
            <w:tcW w:w="1229" w:type="dxa"/>
            <w:gridSpan w:val="3"/>
            <w:tcBorders>
              <w:top w:val="nil"/>
              <w:left w:val="nil"/>
              <w:bottom w:val="nil"/>
              <w:right w:val="nil"/>
            </w:tcBorders>
            <w:shd w:val="clear" w:color="000000" w:fill="FFFFFF"/>
            <w:vAlign w:val="center"/>
            <w:hideMark/>
            <w:tcPrChange w:id="3021" w:author="Aleksander Hansen" w:date="2013-02-14T12:43:00Z">
              <w:tcPr>
                <w:tcW w:w="1055" w:type="dxa"/>
                <w:tcBorders>
                  <w:top w:val="nil"/>
                  <w:left w:val="nil"/>
                  <w:bottom w:val="nil"/>
                  <w:right w:val="nil"/>
                </w:tcBorders>
                <w:shd w:val="clear" w:color="000000" w:fill="FFFFFF"/>
                <w:vAlign w:val="center"/>
                <w:hideMark/>
              </w:tcPr>
            </w:tcPrChange>
          </w:tcPr>
          <w:p w14:paraId="69C34ED3" w14:textId="7DD59A3B" w:rsidR="00CC188C" w:rsidRPr="00CC188C" w:rsidRDefault="00CC188C" w:rsidP="00CC188C">
            <w:pPr>
              <w:jc w:val="right"/>
              <w:rPr>
                <w:ins w:id="3022" w:author="Aleksander Hansen" w:date="2013-02-14T10:47:00Z"/>
                <w:rFonts w:ascii="Calibri" w:eastAsia="Times New Roman" w:hAnsi="Calibri" w:cs="Times New Roman"/>
                <w:color w:val="000000"/>
              </w:rPr>
            </w:pPr>
            <w:ins w:id="3023" w:author="Aleksander Hansen" w:date="2013-02-14T10:47:00Z">
              <w:r w:rsidRPr="00CC188C">
                <w:rPr>
                  <w:rFonts w:ascii="Calibri" w:eastAsia="Times New Roman" w:hAnsi="Calibri" w:cs="Times New Roman"/>
                  <w:color w:val="000000"/>
                </w:rPr>
                <w:t>$5.80</w:t>
              </w:r>
            </w:ins>
            <w:ins w:id="3024" w:author="Aleksander Hansen" w:date="2013-02-14T12:25:00Z">
              <w:r w:rsidR="00460244">
                <w:rPr>
                  <w:rFonts w:ascii="Calibri" w:eastAsia="Times New Roman" w:hAnsi="Calibri" w:cs="Times New Roman"/>
                  <w:color w:val="000000"/>
                </w:rPr>
                <w:t>3</w:t>
              </w:r>
            </w:ins>
            <w:ins w:id="3025" w:author="Aleksander Hansen" w:date="2013-02-14T10:47:00Z">
              <w:r w:rsidRPr="00CC188C">
                <w:rPr>
                  <w:rFonts w:ascii="Calibri" w:eastAsia="Times New Roman" w:hAnsi="Calibri" w:cs="Times New Roman"/>
                  <w:color w:val="000000"/>
                </w:rPr>
                <w:t xml:space="preserve"> </w:t>
              </w:r>
            </w:ins>
          </w:p>
        </w:tc>
      </w:tr>
      <w:tr w:rsidR="00CC188C" w:rsidRPr="00CC188C" w14:paraId="1BDF6D98" w14:textId="77777777" w:rsidTr="007E311A">
        <w:tblPrEx>
          <w:tblPrExChange w:id="3026" w:author="Aleksander Hansen" w:date="2013-02-14T12:43:00Z">
            <w:tblPrEx>
              <w:tblW w:w="3860" w:type="dxa"/>
            </w:tblPrEx>
          </w:tblPrExChange>
        </w:tblPrEx>
        <w:trPr>
          <w:gridAfter w:val="2"/>
          <w:wAfter w:w="1262" w:type="dxa"/>
          <w:trHeight w:val="300"/>
          <w:jc w:val="center"/>
          <w:ins w:id="3027" w:author="Aleksander Hansen" w:date="2013-02-14T10:47:00Z"/>
          <w:trPrChange w:id="3028"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029" w:author="Aleksander Hansen" w:date="2013-02-14T12:43:00Z">
              <w:tcPr>
                <w:tcW w:w="2805" w:type="dxa"/>
                <w:gridSpan w:val="2"/>
                <w:tcBorders>
                  <w:top w:val="nil"/>
                  <w:left w:val="nil"/>
                  <w:bottom w:val="nil"/>
                  <w:right w:val="nil"/>
                </w:tcBorders>
                <w:shd w:val="clear" w:color="000000" w:fill="FFFFFF"/>
                <w:vAlign w:val="center"/>
                <w:hideMark/>
              </w:tcPr>
            </w:tcPrChange>
          </w:tcPr>
          <w:p w14:paraId="018CA35F" w14:textId="77777777" w:rsidR="00CC188C" w:rsidRPr="00CC188C" w:rsidRDefault="00CC188C" w:rsidP="00CC188C">
            <w:pPr>
              <w:rPr>
                <w:ins w:id="3030" w:author="Aleksander Hansen" w:date="2013-02-14T10:47:00Z"/>
                <w:rFonts w:ascii="Calibri" w:eastAsia="Times New Roman" w:hAnsi="Calibri" w:cs="Times New Roman"/>
                <w:color w:val="000000"/>
              </w:rPr>
            </w:pPr>
            <w:ins w:id="3031" w:author="Aleksander Hansen" w:date="2013-02-14T10:47:00Z">
              <w:r w:rsidRPr="00CC188C">
                <w:rPr>
                  <w:rFonts w:ascii="Calibri" w:eastAsia="Times New Roman" w:hAnsi="Calibri" w:cs="Times New Roman"/>
                  <w:color w:val="000000"/>
                </w:rPr>
                <w:t>Cash Futures Price</w:t>
              </w:r>
            </w:ins>
          </w:p>
        </w:tc>
        <w:tc>
          <w:tcPr>
            <w:tcW w:w="1229" w:type="dxa"/>
            <w:gridSpan w:val="3"/>
            <w:tcBorders>
              <w:top w:val="nil"/>
              <w:left w:val="nil"/>
              <w:bottom w:val="nil"/>
              <w:right w:val="nil"/>
            </w:tcBorders>
            <w:shd w:val="clear" w:color="000000" w:fill="FFFFFF"/>
            <w:vAlign w:val="center"/>
            <w:hideMark/>
            <w:tcPrChange w:id="3032" w:author="Aleksander Hansen" w:date="2013-02-14T12:43:00Z">
              <w:tcPr>
                <w:tcW w:w="1055" w:type="dxa"/>
                <w:tcBorders>
                  <w:top w:val="nil"/>
                  <w:left w:val="nil"/>
                  <w:bottom w:val="nil"/>
                  <w:right w:val="nil"/>
                </w:tcBorders>
                <w:shd w:val="clear" w:color="000000" w:fill="FFFFFF"/>
                <w:vAlign w:val="center"/>
                <w:hideMark/>
              </w:tcPr>
            </w:tcPrChange>
          </w:tcPr>
          <w:p w14:paraId="0B6424AB" w14:textId="2030DD75" w:rsidR="00CC188C" w:rsidRPr="00CC188C" w:rsidRDefault="00460244" w:rsidP="00CC188C">
            <w:pPr>
              <w:jc w:val="right"/>
              <w:rPr>
                <w:ins w:id="3033" w:author="Aleksander Hansen" w:date="2013-02-14T10:47:00Z"/>
                <w:rFonts w:ascii="Calibri" w:eastAsia="Times New Roman" w:hAnsi="Calibri" w:cs="Times New Roman"/>
                <w:color w:val="000000"/>
              </w:rPr>
            </w:pPr>
            <w:ins w:id="3034" w:author="Aleksander Hansen" w:date="2013-02-14T10:47:00Z">
              <w:r>
                <w:rPr>
                  <w:rFonts w:ascii="Calibri" w:eastAsia="Times New Roman" w:hAnsi="Calibri" w:cs="Times New Roman"/>
                  <w:color w:val="000000"/>
                </w:rPr>
                <w:t>$119.711</w:t>
              </w:r>
              <w:r w:rsidR="00CC188C" w:rsidRPr="00CC188C">
                <w:rPr>
                  <w:rFonts w:ascii="Calibri" w:eastAsia="Times New Roman" w:hAnsi="Calibri" w:cs="Times New Roman"/>
                  <w:color w:val="000000"/>
                </w:rPr>
                <w:t xml:space="preserve"> </w:t>
              </w:r>
            </w:ins>
          </w:p>
        </w:tc>
      </w:tr>
      <w:tr w:rsidR="00CC188C" w:rsidRPr="00CC188C" w14:paraId="20A65811" w14:textId="77777777" w:rsidTr="007E311A">
        <w:tblPrEx>
          <w:tblPrExChange w:id="3035" w:author="Aleksander Hansen" w:date="2013-02-14T12:43:00Z">
            <w:tblPrEx>
              <w:tblW w:w="3860" w:type="dxa"/>
            </w:tblPrEx>
          </w:tblPrExChange>
        </w:tblPrEx>
        <w:trPr>
          <w:gridAfter w:val="2"/>
          <w:wAfter w:w="1262" w:type="dxa"/>
          <w:trHeight w:val="300"/>
          <w:jc w:val="center"/>
          <w:ins w:id="3036" w:author="Aleksander Hansen" w:date="2013-02-14T10:47:00Z"/>
          <w:trPrChange w:id="3037"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038" w:author="Aleksander Hansen" w:date="2013-02-14T12:43:00Z">
              <w:tcPr>
                <w:tcW w:w="2805" w:type="dxa"/>
                <w:gridSpan w:val="2"/>
                <w:tcBorders>
                  <w:top w:val="nil"/>
                  <w:left w:val="nil"/>
                  <w:bottom w:val="nil"/>
                  <w:right w:val="nil"/>
                </w:tcBorders>
                <w:shd w:val="clear" w:color="000000" w:fill="FFFFFF"/>
                <w:vAlign w:val="center"/>
                <w:hideMark/>
              </w:tcPr>
            </w:tcPrChange>
          </w:tcPr>
          <w:p w14:paraId="657C2B68" w14:textId="77777777" w:rsidR="00CC188C" w:rsidRPr="00CC188C" w:rsidRDefault="00CC188C" w:rsidP="00CC188C">
            <w:pPr>
              <w:rPr>
                <w:ins w:id="3039" w:author="Aleksander Hansen" w:date="2013-02-14T10:47:00Z"/>
                <w:rFonts w:ascii="Calibri" w:eastAsia="Times New Roman" w:hAnsi="Calibri" w:cs="Times New Roman"/>
                <w:color w:val="000000"/>
              </w:rPr>
            </w:pPr>
            <w:ins w:id="3040" w:author="Aleksander Hansen" w:date="2013-02-14T10:47:00Z">
              <w:r w:rsidRPr="00CC188C">
                <w:rPr>
                  <w:rFonts w:ascii="Calibri" w:eastAsia="Times New Roman" w:hAnsi="Calibri" w:cs="Times New Roman"/>
                  <w:color w:val="000000"/>
                </w:rPr>
                <w:t>Days Accrue, @ delivery</w:t>
              </w:r>
            </w:ins>
          </w:p>
        </w:tc>
        <w:tc>
          <w:tcPr>
            <w:tcW w:w="1229" w:type="dxa"/>
            <w:gridSpan w:val="3"/>
            <w:tcBorders>
              <w:top w:val="nil"/>
              <w:left w:val="nil"/>
              <w:bottom w:val="nil"/>
              <w:right w:val="nil"/>
            </w:tcBorders>
            <w:shd w:val="clear" w:color="000000" w:fill="FFFFFF"/>
            <w:vAlign w:val="center"/>
            <w:hideMark/>
            <w:tcPrChange w:id="3041" w:author="Aleksander Hansen" w:date="2013-02-14T12:43:00Z">
              <w:tcPr>
                <w:tcW w:w="1055" w:type="dxa"/>
                <w:tcBorders>
                  <w:top w:val="nil"/>
                  <w:left w:val="nil"/>
                  <w:bottom w:val="nil"/>
                  <w:right w:val="nil"/>
                </w:tcBorders>
                <w:shd w:val="clear" w:color="000000" w:fill="FFFFFF"/>
                <w:vAlign w:val="center"/>
                <w:hideMark/>
              </w:tcPr>
            </w:tcPrChange>
          </w:tcPr>
          <w:p w14:paraId="679A2C67" w14:textId="77777777" w:rsidR="00CC188C" w:rsidRPr="00CC188C" w:rsidRDefault="00CC188C" w:rsidP="00CC188C">
            <w:pPr>
              <w:jc w:val="right"/>
              <w:rPr>
                <w:ins w:id="3042" w:author="Aleksander Hansen" w:date="2013-02-14T10:47:00Z"/>
                <w:rFonts w:ascii="Calibri" w:eastAsia="Times New Roman" w:hAnsi="Calibri" w:cs="Times New Roman"/>
                <w:color w:val="000000"/>
              </w:rPr>
            </w:pPr>
            <w:ins w:id="3043" w:author="Aleksander Hansen" w:date="2013-02-14T10:47:00Z">
              <w:r w:rsidRPr="00CC188C">
                <w:rPr>
                  <w:rFonts w:ascii="Calibri" w:eastAsia="Times New Roman" w:hAnsi="Calibri" w:cs="Times New Roman"/>
                  <w:color w:val="000000"/>
                </w:rPr>
                <w:t>148</w:t>
              </w:r>
            </w:ins>
          </w:p>
        </w:tc>
      </w:tr>
      <w:tr w:rsidR="00CC188C" w:rsidRPr="00CC188C" w14:paraId="48C0C8C9" w14:textId="77777777" w:rsidTr="007E311A">
        <w:tblPrEx>
          <w:tblPrExChange w:id="3044" w:author="Aleksander Hansen" w:date="2013-02-14T12:43:00Z">
            <w:tblPrEx>
              <w:tblW w:w="3860" w:type="dxa"/>
            </w:tblPrEx>
          </w:tblPrExChange>
        </w:tblPrEx>
        <w:trPr>
          <w:gridAfter w:val="2"/>
          <w:wAfter w:w="1262" w:type="dxa"/>
          <w:trHeight w:val="300"/>
          <w:jc w:val="center"/>
          <w:ins w:id="3045" w:author="Aleksander Hansen" w:date="2013-02-14T10:47:00Z"/>
          <w:trPrChange w:id="3046"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047" w:author="Aleksander Hansen" w:date="2013-02-14T12:43:00Z">
              <w:tcPr>
                <w:tcW w:w="2805" w:type="dxa"/>
                <w:gridSpan w:val="2"/>
                <w:tcBorders>
                  <w:top w:val="nil"/>
                  <w:left w:val="nil"/>
                  <w:bottom w:val="nil"/>
                  <w:right w:val="nil"/>
                </w:tcBorders>
                <w:shd w:val="clear" w:color="000000" w:fill="FFFFFF"/>
                <w:vAlign w:val="center"/>
                <w:hideMark/>
              </w:tcPr>
            </w:tcPrChange>
          </w:tcPr>
          <w:p w14:paraId="288D4630" w14:textId="77777777" w:rsidR="00CC188C" w:rsidRPr="00CC188C" w:rsidRDefault="00CC188C" w:rsidP="00CC188C">
            <w:pPr>
              <w:rPr>
                <w:ins w:id="3048" w:author="Aleksander Hansen" w:date="2013-02-14T10:47:00Z"/>
                <w:rFonts w:ascii="Calibri" w:eastAsia="Times New Roman" w:hAnsi="Calibri" w:cs="Times New Roman"/>
                <w:color w:val="000000"/>
              </w:rPr>
            </w:pPr>
            <w:ins w:id="3049" w:author="Aleksander Hansen" w:date="2013-02-14T10:47:00Z">
              <w:r w:rsidRPr="00CC188C">
                <w:rPr>
                  <w:rFonts w:ascii="Calibri" w:eastAsia="Times New Roman" w:hAnsi="Calibri" w:cs="Times New Roman"/>
                  <w:color w:val="000000"/>
                </w:rPr>
                <w:t>Days Remain, @ delivery</w:t>
              </w:r>
            </w:ins>
          </w:p>
        </w:tc>
        <w:tc>
          <w:tcPr>
            <w:tcW w:w="1229" w:type="dxa"/>
            <w:gridSpan w:val="3"/>
            <w:tcBorders>
              <w:top w:val="nil"/>
              <w:left w:val="nil"/>
              <w:bottom w:val="nil"/>
              <w:right w:val="nil"/>
            </w:tcBorders>
            <w:shd w:val="clear" w:color="000000" w:fill="FFFFFF"/>
            <w:vAlign w:val="center"/>
            <w:hideMark/>
            <w:tcPrChange w:id="3050" w:author="Aleksander Hansen" w:date="2013-02-14T12:43:00Z">
              <w:tcPr>
                <w:tcW w:w="1055" w:type="dxa"/>
                <w:tcBorders>
                  <w:top w:val="nil"/>
                  <w:left w:val="nil"/>
                  <w:bottom w:val="nil"/>
                  <w:right w:val="nil"/>
                </w:tcBorders>
                <w:shd w:val="clear" w:color="000000" w:fill="FFFFFF"/>
                <w:vAlign w:val="center"/>
                <w:hideMark/>
              </w:tcPr>
            </w:tcPrChange>
          </w:tcPr>
          <w:p w14:paraId="4ECA7A40" w14:textId="77777777" w:rsidR="00CC188C" w:rsidRPr="00CC188C" w:rsidRDefault="00CC188C" w:rsidP="00CC188C">
            <w:pPr>
              <w:jc w:val="right"/>
              <w:rPr>
                <w:ins w:id="3051" w:author="Aleksander Hansen" w:date="2013-02-14T10:47:00Z"/>
                <w:rFonts w:ascii="Calibri" w:eastAsia="Times New Roman" w:hAnsi="Calibri" w:cs="Times New Roman"/>
                <w:color w:val="000000"/>
              </w:rPr>
            </w:pPr>
            <w:ins w:id="3052" w:author="Aleksander Hansen" w:date="2013-02-14T10:47:00Z">
              <w:r w:rsidRPr="00CC188C">
                <w:rPr>
                  <w:rFonts w:ascii="Calibri" w:eastAsia="Times New Roman" w:hAnsi="Calibri" w:cs="Times New Roman"/>
                  <w:color w:val="000000"/>
                </w:rPr>
                <w:t>35</w:t>
              </w:r>
            </w:ins>
          </w:p>
        </w:tc>
      </w:tr>
      <w:tr w:rsidR="00CC188C" w:rsidRPr="00CC188C" w14:paraId="34F7D276" w14:textId="77777777" w:rsidTr="007E311A">
        <w:tblPrEx>
          <w:tblPrExChange w:id="3053" w:author="Aleksander Hansen" w:date="2013-02-14T12:43:00Z">
            <w:tblPrEx>
              <w:tblW w:w="3860" w:type="dxa"/>
            </w:tblPrEx>
          </w:tblPrExChange>
        </w:tblPrEx>
        <w:trPr>
          <w:gridAfter w:val="2"/>
          <w:wAfter w:w="1262" w:type="dxa"/>
          <w:trHeight w:val="300"/>
          <w:jc w:val="center"/>
          <w:ins w:id="3054" w:author="Aleksander Hansen" w:date="2013-02-14T10:47:00Z"/>
          <w:trPrChange w:id="3055" w:author="Aleksander Hansen" w:date="2013-02-14T12:43:00Z">
            <w:trPr>
              <w:gridAfter w:val="2"/>
              <w:trHeight w:val="300"/>
            </w:trPr>
          </w:trPrChange>
        </w:trPr>
        <w:tc>
          <w:tcPr>
            <w:tcW w:w="2706" w:type="dxa"/>
            <w:tcBorders>
              <w:top w:val="nil"/>
              <w:left w:val="nil"/>
              <w:bottom w:val="single" w:sz="4" w:space="0" w:color="auto"/>
              <w:right w:val="nil"/>
            </w:tcBorders>
            <w:shd w:val="clear" w:color="000000" w:fill="FFFFFF"/>
            <w:vAlign w:val="center"/>
            <w:hideMark/>
            <w:tcPrChange w:id="3056" w:author="Aleksander Hansen" w:date="2013-02-14T12:43:00Z">
              <w:tcPr>
                <w:tcW w:w="2805" w:type="dxa"/>
                <w:gridSpan w:val="2"/>
                <w:tcBorders>
                  <w:top w:val="nil"/>
                  <w:left w:val="nil"/>
                  <w:bottom w:val="nil"/>
                  <w:right w:val="nil"/>
                </w:tcBorders>
                <w:shd w:val="clear" w:color="000000" w:fill="FFFFFF"/>
                <w:vAlign w:val="center"/>
                <w:hideMark/>
              </w:tcPr>
            </w:tcPrChange>
          </w:tcPr>
          <w:p w14:paraId="26E39133" w14:textId="77777777" w:rsidR="00CC188C" w:rsidRPr="00CC188C" w:rsidRDefault="00CC188C" w:rsidP="00CC188C">
            <w:pPr>
              <w:rPr>
                <w:ins w:id="3057" w:author="Aleksander Hansen" w:date="2013-02-14T10:47:00Z"/>
                <w:rFonts w:ascii="Calibri" w:eastAsia="Times New Roman" w:hAnsi="Calibri" w:cs="Times New Roman"/>
                <w:color w:val="000000"/>
              </w:rPr>
            </w:pPr>
            <w:ins w:id="3058" w:author="Aleksander Hansen" w:date="2013-02-14T10:47:00Z">
              <w:r w:rsidRPr="00CC188C">
                <w:rPr>
                  <w:rFonts w:ascii="Calibri" w:eastAsia="Times New Roman" w:hAnsi="Calibri" w:cs="Times New Roman"/>
                  <w:color w:val="000000"/>
                </w:rPr>
                <w:t>Quoted FP, 12% bond</w:t>
              </w:r>
            </w:ins>
          </w:p>
        </w:tc>
        <w:tc>
          <w:tcPr>
            <w:tcW w:w="1229" w:type="dxa"/>
            <w:gridSpan w:val="3"/>
            <w:tcBorders>
              <w:top w:val="nil"/>
              <w:left w:val="nil"/>
              <w:bottom w:val="single" w:sz="4" w:space="0" w:color="auto"/>
              <w:right w:val="nil"/>
            </w:tcBorders>
            <w:shd w:val="clear" w:color="000000" w:fill="FFFFFF"/>
            <w:vAlign w:val="center"/>
            <w:hideMark/>
            <w:tcPrChange w:id="3059" w:author="Aleksander Hansen" w:date="2013-02-14T12:43:00Z">
              <w:tcPr>
                <w:tcW w:w="1055" w:type="dxa"/>
                <w:tcBorders>
                  <w:top w:val="nil"/>
                  <w:left w:val="nil"/>
                  <w:bottom w:val="nil"/>
                  <w:right w:val="nil"/>
                </w:tcBorders>
                <w:shd w:val="clear" w:color="000000" w:fill="FFFFFF"/>
                <w:vAlign w:val="center"/>
                <w:hideMark/>
              </w:tcPr>
            </w:tcPrChange>
          </w:tcPr>
          <w:p w14:paraId="034624A0" w14:textId="2BBC9CBC" w:rsidR="00CC188C" w:rsidRPr="00CC188C" w:rsidRDefault="00460244" w:rsidP="00CC188C">
            <w:pPr>
              <w:jc w:val="right"/>
              <w:rPr>
                <w:ins w:id="3060" w:author="Aleksander Hansen" w:date="2013-02-14T10:47:00Z"/>
                <w:rFonts w:ascii="Calibri" w:eastAsia="Times New Roman" w:hAnsi="Calibri" w:cs="Times New Roman"/>
                <w:color w:val="000000"/>
              </w:rPr>
            </w:pPr>
            <w:ins w:id="3061" w:author="Aleksander Hansen" w:date="2013-02-14T10:47:00Z">
              <w:r>
                <w:rPr>
                  <w:rFonts w:ascii="Calibri" w:eastAsia="Times New Roman" w:hAnsi="Calibri" w:cs="Times New Roman"/>
                  <w:color w:val="000000"/>
                </w:rPr>
                <w:t>$114.859</w:t>
              </w:r>
              <w:r w:rsidR="00CC188C" w:rsidRPr="00CC188C">
                <w:rPr>
                  <w:rFonts w:ascii="Calibri" w:eastAsia="Times New Roman" w:hAnsi="Calibri" w:cs="Times New Roman"/>
                  <w:color w:val="000000"/>
                </w:rPr>
                <w:t xml:space="preserve"> </w:t>
              </w:r>
            </w:ins>
          </w:p>
        </w:tc>
      </w:tr>
      <w:tr w:rsidR="00CC188C" w:rsidRPr="00CC188C" w14:paraId="21B74988" w14:textId="77777777" w:rsidTr="007E311A">
        <w:tblPrEx>
          <w:tblPrExChange w:id="3062" w:author="Aleksander Hansen" w:date="2013-02-14T12:43:00Z">
            <w:tblPrEx>
              <w:tblW w:w="3860" w:type="dxa"/>
            </w:tblPrEx>
          </w:tblPrExChange>
        </w:tblPrEx>
        <w:trPr>
          <w:gridAfter w:val="2"/>
          <w:wAfter w:w="1262" w:type="dxa"/>
          <w:trHeight w:val="300"/>
          <w:jc w:val="center"/>
          <w:ins w:id="3063" w:author="Aleksander Hansen" w:date="2013-02-14T10:47:00Z"/>
          <w:trPrChange w:id="3064" w:author="Aleksander Hansen" w:date="2013-02-14T12:43:00Z">
            <w:trPr>
              <w:gridAfter w:val="2"/>
              <w:trHeight w:val="300"/>
            </w:trPr>
          </w:trPrChange>
        </w:trPr>
        <w:tc>
          <w:tcPr>
            <w:tcW w:w="2706" w:type="dxa"/>
            <w:tcBorders>
              <w:top w:val="single" w:sz="4" w:space="0" w:color="auto"/>
              <w:left w:val="nil"/>
              <w:bottom w:val="single" w:sz="4" w:space="0" w:color="auto"/>
              <w:right w:val="nil"/>
            </w:tcBorders>
            <w:shd w:val="clear" w:color="000000" w:fill="FFFFFF"/>
            <w:vAlign w:val="center"/>
            <w:hideMark/>
            <w:tcPrChange w:id="3065" w:author="Aleksander Hansen" w:date="2013-02-14T12:43:00Z">
              <w:tcPr>
                <w:tcW w:w="2805" w:type="dxa"/>
                <w:gridSpan w:val="2"/>
                <w:tcBorders>
                  <w:top w:val="nil"/>
                  <w:left w:val="nil"/>
                  <w:bottom w:val="nil"/>
                  <w:right w:val="nil"/>
                </w:tcBorders>
                <w:shd w:val="clear" w:color="000000" w:fill="FFFFFF"/>
                <w:vAlign w:val="center"/>
                <w:hideMark/>
              </w:tcPr>
            </w:tcPrChange>
          </w:tcPr>
          <w:p w14:paraId="2251C586" w14:textId="77777777" w:rsidR="00CC188C" w:rsidRPr="00CC188C" w:rsidRDefault="00CC188C" w:rsidP="00CC188C">
            <w:pPr>
              <w:rPr>
                <w:ins w:id="3066" w:author="Aleksander Hansen" w:date="2013-02-14T10:47:00Z"/>
                <w:rFonts w:ascii="Calibri" w:eastAsia="Times New Roman" w:hAnsi="Calibri" w:cs="Times New Roman"/>
                <w:color w:val="000000"/>
              </w:rPr>
            </w:pPr>
            <w:ins w:id="3067" w:author="Aleksander Hansen" w:date="2013-02-14T10:47:00Z">
              <w:r w:rsidRPr="00CC188C">
                <w:rPr>
                  <w:rFonts w:ascii="Calibri" w:eastAsia="Times New Roman" w:hAnsi="Calibri" w:cs="Times New Roman"/>
                  <w:color w:val="000000"/>
                </w:rPr>
                <w:t>Quoted FP, CTD</w:t>
              </w:r>
            </w:ins>
          </w:p>
        </w:tc>
        <w:tc>
          <w:tcPr>
            <w:tcW w:w="1229" w:type="dxa"/>
            <w:gridSpan w:val="3"/>
            <w:tcBorders>
              <w:top w:val="single" w:sz="4" w:space="0" w:color="auto"/>
              <w:left w:val="nil"/>
              <w:bottom w:val="single" w:sz="4" w:space="0" w:color="auto"/>
              <w:right w:val="nil"/>
            </w:tcBorders>
            <w:shd w:val="clear" w:color="000000" w:fill="FFFFFF"/>
            <w:vAlign w:val="center"/>
            <w:hideMark/>
            <w:tcPrChange w:id="3068" w:author="Aleksander Hansen" w:date="2013-02-14T12:43:00Z">
              <w:tcPr>
                <w:tcW w:w="1055" w:type="dxa"/>
                <w:tcBorders>
                  <w:top w:val="nil"/>
                  <w:left w:val="nil"/>
                  <w:bottom w:val="nil"/>
                  <w:right w:val="nil"/>
                </w:tcBorders>
                <w:shd w:val="clear" w:color="000000" w:fill="FFFFFF"/>
                <w:vAlign w:val="center"/>
                <w:hideMark/>
              </w:tcPr>
            </w:tcPrChange>
          </w:tcPr>
          <w:p w14:paraId="36136931" w14:textId="784AB6C5" w:rsidR="00CC188C" w:rsidRPr="00CC188C" w:rsidRDefault="00460244" w:rsidP="00CC188C">
            <w:pPr>
              <w:jc w:val="right"/>
              <w:rPr>
                <w:ins w:id="3069" w:author="Aleksander Hansen" w:date="2013-02-14T10:47:00Z"/>
                <w:rFonts w:ascii="Calibri" w:eastAsia="Times New Roman" w:hAnsi="Calibri" w:cs="Times New Roman"/>
                <w:color w:val="000000"/>
              </w:rPr>
            </w:pPr>
            <w:ins w:id="3070" w:author="Aleksander Hansen" w:date="2013-02-14T10:47:00Z">
              <w:r>
                <w:rPr>
                  <w:rFonts w:ascii="Calibri" w:eastAsia="Times New Roman" w:hAnsi="Calibri" w:cs="Times New Roman"/>
                  <w:color w:val="000000"/>
                </w:rPr>
                <w:t>$71.79</w:t>
              </w:r>
              <w:r w:rsidR="00CC188C" w:rsidRPr="00CC188C">
                <w:rPr>
                  <w:rFonts w:ascii="Calibri" w:eastAsia="Times New Roman" w:hAnsi="Calibri" w:cs="Times New Roman"/>
                  <w:color w:val="000000"/>
                </w:rPr>
                <w:t xml:space="preserve"> </w:t>
              </w:r>
            </w:ins>
          </w:p>
        </w:tc>
      </w:tr>
    </w:tbl>
    <w:p w14:paraId="1A904604" w14:textId="77777777" w:rsidR="00CC188C" w:rsidRDefault="00CC188C" w:rsidP="005F2397">
      <w:pPr>
        <w:rPr>
          <w:ins w:id="3071" w:author="Aleksander Hansen" w:date="2013-02-14T10:43:00Z"/>
          <w:rFonts w:ascii="Calibri" w:hAnsi="Calibri"/>
        </w:rPr>
      </w:pPr>
    </w:p>
    <w:p w14:paraId="2BDAC7AB" w14:textId="77777777" w:rsidR="00CC188C" w:rsidRDefault="00CC188C" w:rsidP="005F2397">
      <w:pPr>
        <w:rPr>
          <w:ins w:id="3072" w:author="Aleksander Hansen" w:date="2013-02-14T10:43:00Z"/>
          <w:rFonts w:ascii="Calibri" w:hAnsi="Calibri"/>
        </w:rPr>
      </w:pPr>
    </w:p>
    <w:p w14:paraId="032AB827" w14:textId="77777777" w:rsidR="00CC188C" w:rsidRDefault="00CC188C" w:rsidP="005F2397">
      <w:pPr>
        <w:rPr>
          <w:ins w:id="3073" w:author="Aleksander Hansen" w:date="2013-02-14T10:43:00Z"/>
          <w:rFonts w:ascii="Calibri" w:hAnsi="Calibri"/>
        </w:rPr>
      </w:pPr>
    </w:p>
    <w:p w14:paraId="18E75928" w14:textId="77777777" w:rsidR="00CC188C" w:rsidRDefault="00CC188C" w:rsidP="005F2397">
      <w:pPr>
        <w:rPr>
          <w:ins w:id="3074" w:author="Aleksander Hansen" w:date="2013-02-14T10:43:00Z"/>
          <w:rFonts w:ascii="Calibri" w:hAnsi="Calibri"/>
        </w:rPr>
      </w:pPr>
    </w:p>
    <w:p w14:paraId="7E5414B8" w14:textId="77777777" w:rsidR="00CC188C" w:rsidRDefault="00CC188C" w:rsidP="005F2397">
      <w:pPr>
        <w:rPr>
          <w:ins w:id="3075" w:author="Aleksander Hansen" w:date="2013-02-14T10:43:00Z"/>
          <w:rFonts w:ascii="Calibri" w:hAnsi="Calibri"/>
        </w:rPr>
      </w:pPr>
    </w:p>
    <w:p w14:paraId="6BE37ED2" w14:textId="594FAEA9"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3076" w:name="_Toc222561314"/>
      <w:r w:rsidRPr="008568A7">
        <w:lastRenderedPageBreak/>
        <w:t xml:space="preserve">Calculate the final contract price on a Eurodollar </w:t>
      </w:r>
      <w:r w:rsidR="00972464" w:rsidRPr="008568A7">
        <w:t>Futures</w:t>
      </w:r>
      <w:r w:rsidRPr="008568A7">
        <w:t xml:space="preserve"> contract</w:t>
      </w:r>
      <w:bookmarkEnd w:id="3076"/>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2584EDEE" w14:textId="77777777" w:rsidR="000828A3" w:rsidRDefault="000828A3" w:rsidP="005F2397">
      <w:pPr>
        <w:rPr>
          <w:ins w:id="3077" w:author="Aleksander Hansen" w:date="2013-02-14T10:31:00Z"/>
          <w:rFonts w:ascii="Calibri" w:hAnsi="Calibri"/>
        </w:rPr>
      </w:pPr>
    </w:p>
    <w:p w14:paraId="77A88279" w14:textId="77777777" w:rsidR="000828A3" w:rsidRDefault="000828A3" w:rsidP="005F2397">
      <w:pPr>
        <w:rPr>
          <w:ins w:id="3078" w:author="Aleksander Hansen" w:date="2013-02-14T10:31:00Z"/>
          <w:rFonts w:ascii="Calibri" w:hAnsi="Calibri"/>
        </w:rPr>
      </w:pPr>
    </w:p>
    <w:p w14:paraId="1624DCF0" w14:textId="72F881DB" w:rsidR="00FC4DD3" w:rsidRPr="008568A7" w:rsidRDefault="000828A3" w:rsidP="005F2397">
      <w:pPr>
        <w:rPr>
          <w:rFonts w:ascii="Calibri" w:hAnsi="Calibri"/>
        </w:rPr>
      </w:pPr>
      <w:ins w:id="3079" w:author="Aleksander Hansen" w:date="2013-02-14T10:30:00Z">
        <w:r>
          <w:rPr>
            <w:rFonts w:ascii="Calibri" w:hAnsi="Calibri"/>
            <w:noProof/>
            <w:rPrChange w:id="3080" w:author="Unknown">
              <w:rPr>
                <w:noProof/>
              </w:rPr>
            </w:rPrChange>
          </w:rPr>
          <mc:AlternateContent>
            <mc:Choice Requires="wps">
              <w:drawing>
                <wp:inline distT="0" distB="0" distL="0" distR="0" wp14:anchorId="3A79DD34" wp14:editId="3D826566">
                  <wp:extent cx="5136515" cy="1028065"/>
                  <wp:effectExtent l="76200" t="76200" r="95885" b="89535"/>
                  <wp:docPr id="26" name="Text Box 26"/>
                  <wp:cNvGraphicFramePr/>
                  <a:graphic xmlns:a="http://schemas.openxmlformats.org/drawingml/2006/main">
                    <a:graphicData uri="http://schemas.microsoft.com/office/word/2010/wordprocessingShape">
                      <wps:wsp>
                        <wps:cNvSpPr txBox="1"/>
                        <wps:spPr>
                          <a:xfrm>
                            <a:off x="0" y="0"/>
                            <a:ext cx="5136515"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8D0BF" w14:textId="20709D45" w:rsidR="00A15689" w:rsidRDefault="00A15689">
                              <w:pPr>
                                <w:ind w:left="144"/>
                                <w:rPr>
                                  <w:ins w:id="3081" w:author="Aleksander Hansen" w:date="2013-02-14T10:32:00Z"/>
                                  <w:rFonts w:ascii="Calibri" w:hAnsi="Calibri"/>
                                </w:rPr>
                                <w:pPrChange w:id="3082" w:author="Aleksander Hansen" w:date="2013-02-14T10:31:00Z">
                                  <w:pPr/>
                                </w:pPrChange>
                              </w:pPr>
                              <w:ins w:id="3083" w:author="Aleksander Hansen" w:date="2013-02-14T10:32:00Z">
                                <w:r>
                                  <w:rPr>
                                    <w:rFonts w:ascii="Calibri" w:hAnsi="Calibri"/>
                                  </w:rPr>
                                  <w:t>IMPORTANT CONCEPT:</w:t>
                                </w:r>
                              </w:ins>
                            </w:p>
                            <w:p w14:paraId="0BED0F4C" w14:textId="77777777" w:rsidR="00A15689" w:rsidRDefault="00A15689">
                              <w:pPr>
                                <w:ind w:left="144"/>
                                <w:rPr>
                                  <w:ins w:id="3084" w:author="Aleksander Hansen" w:date="2013-02-14T10:32:00Z"/>
                                  <w:rFonts w:ascii="Calibri" w:hAnsi="Calibri"/>
                                </w:rPr>
                                <w:pPrChange w:id="3085" w:author="Aleksander Hansen" w:date="2013-02-14T10:31:00Z">
                                  <w:pPr/>
                                </w:pPrChange>
                              </w:pPr>
                            </w:p>
                            <w:p w14:paraId="0B6A2F84" w14:textId="77777777" w:rsidR="00A15689" w:rsidRPr="008568A7" w:rsidRDefault="00A15689">
                              <w:pPr>
                                <w:ind w:left="144"/>
                                <w:rPr>
                                  <w:rFonts w:ascii="Calibri" w:hAnsi="Calibri"/>
                                </w:rPr>
                                <w:pPrChange w:id="3086" w:author="Aleksander Hansen" w:date="2013-02-14T10:31:00Z">
                                  <w:pPr/>
                                </w:pPrChange>
                              </w:pPr>
                              <w:moveToRangeStart w:id="3087" w:author="Aleksander Hansen" w:date="2013-02-14T10:31:00Z" w:name="move222457192"/>
                              <w:moveTo w:id="3088"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A15689" w:rsidRPr="008568A7" w:rsidRDefault="00A15689">
                              <w:pPr>
                                <w:ind w:left="144"/>
                                <w:rPr>
                                  <w:rFonts w:ascii="Calibri" w:hAnsi="Calibri"/>
                                </w:rPr>
                                <w:pPrChange w:id="3089" w:author="Aleksander Hansen" w:date="2013-02-14T10:31:00Z">
                                  <w:pPr/>
                                </w:pPrChange>
                              </w:pPr>
                              <w:moveTo w:id="3090" w:author="Aleksander Hansen" w:date="2013-02-14T10:31:00Z">
                                <w:r w:rsidRPr="008568A7">
                                  <w:rPr>
                                    <w:rFonts w:ascii="Calibri" w:hAnsi="Calibri"/>
                                  </w:rPr>
                                  <w:t>If the Eurodollar Futures quote decreases by 1 basis point, long position loses $25 and short position gains $25.</w:t>
                                </w:r>
                              </w:moveTo>
                            </w:p>
                            <w:moveToRangeEnd w:id="3087"/>
                            <w:p w14:paraId="62E4979F" w14:textId="77777777" w:rsidR="00A15689" w:rsidRDefault="00A15689"/>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26" o:spid="_x0000_s1044" type="#_x0000_t202" style="width:404.45pt;height:8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" filled="f" strokeweight=".5pt">
                  <v:textbox style="mso-fit-shape-to-text:t" inset="2emu">
                    <w:txbxContent>
                      <w:p w14:paraId="4E78D0BF" w14:textId="20709D45" w:rsidR="00A15689" w:rsidRDefault="00A15689">
                        <w:pPr>
                          <w:ind w:left="144"/>
                          <w:rPr>
                            <w:ins w:id="3091" w:author="Aleksander Hansen" w:date="2013-02-14T10:32:00Z"/>
                            <w:rFonts w:ascii="Calibri" w:hAnsi="Calibri"/>
                          </w:rPr>
                          <w:pPrChange w:id="3092" w:author="Aleksander Hansen" w:date="2013-02-14T10:31:00Z">
                            <w:pPr/>
                          </w:pPrChange>
                        </w:pPr>
                        <w:ins w:id="3093" w:author="Aleksander Hansen" w:date="2013-02-14T10:32:00Z">
                          <w:r>
                            <w:rPr>
                              <w:rFonts w:ascii="Calibri" w:hAnsi="Calibri"/>
                            </w:rPr>
                            <w:t>IMPORTANT CONCEPT:</w:t>
                          </w:r>
                        </w:ins>
                      </w:p>
                      <w:p w14:paraId="0BED0F4C" w14:textId="77777777" w:rsidR="00A15689" w:rsidRDefault="00A15689">
                        <w:pPr>
                          <w:ind w:left="144"/>
                          <w:rPr>
                            <w:ins w:id="3094" w:author="Aleksander Hansen" w:date="2013-02-14T10:32:00Z"/>
                            <w:rFonts w:ascii="Calibri" w:hAnsi="Calibri"/>
                          </w:rPr>
                          <w:pPrChange w:id="3095" w:author="Aleksander Hansen" w:date="2013-02-14T10:31:00Z">
                            <w:pPr/>
                          </w:pPrChange>
                        </w:pPr>
                      </w:p>
                      <w:p w14:paraId="0B6A2F84" w14:textId="77777777" w:rsidR="00A15689" w:rsidRPr="008568A7" w:rsidRDefault="00A15689">
                        <w:pPr>
                          <w:ind w:left="144"/>
                          <w:rPr>
                            <w:rFonts w:ascii="Calibri" w:hAnsi="Calibri"/>
                          </w:rPr>
                          <w:pPrChange w:id="3096" w:author="Aleksander Hansen" w:date="2013-02-14T10:31:00Z">
                            <w:pPr/>
                          </w:pPrChange>
                        </w:pPr>
                        <w:moveToRangeStart w:id="3097" w:author="Aleksander Hansen" w:date="2013-02-14T10:31:00Z" w:name="move222457192"/>
                        <w:moveTo w:id="3098"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A15689" w:rsidRPr="008568A7" w:rsidRDefault="00A15689">
                        <w:pPr>
                          <w:ind w:left="144"/>
                          <w:rPr>
                            <w:rFonts w:ascii="Calibri" w:hAnsi="Calibri"/>
                          </w:rPr>
                          <w:pPrChange w:id="3099" w:author="Aleksander Hansen" w:date="2013-02-14T10:31:00Z">
                            <w:pPr/>
                          </w:pPrChange>
                        </w:pPr>
                        <w:moveTo w:id="3100" w:author="Aleksander Hansen" w:date="2013-02-14T10:31:00Z">
                          <w:r w:rsidRPr="008568A7">
                            <w:rPr>
                              <w:rFonts w:ascii="Calibri" w:hAnsi="Calibri"/>
                            </w:rPr>
                            <w:t>If the Eurodollar Futures quote decreases by 1 basis point, long position loses $25 and short position gains $25.</w:t>
                          </w:r>
                        </w:moveTo>
                      </w:p>
                      <w:moveToRangeEnd w:id="3097"/>
                      <w:p w14:paraId="62E4979F" w14:textId="77777777" w:rsidR="00A15689" w:rsidRDefault="00A15689"/>
                    </w:txbxContent>
                  </v:textbox>
                  <w10:anchorlock/>
                </v:shape>
              </w:pict>
            </mc:Fallback>
          </mc:AlternateContent>
        </w:r>
      </w:ins>
    </w:p>
    <w:p w14:paraId="1F3CA6DA" w14:textId="108E8F83" w:rsidR="005F2397" w:rsidRPr="008568A7" w:rsidDel="000828A3" w:rsidRDefault="005F2397" w:rsidP="005F2397">
      <w:pPr>
        <w:rPr>
          <w:del w:id="3101" w:author="Aleksander Hansen" w:date="2013-02-14T10:30:00Z"/>
          <w:rFonts w:ascii="Calibri" w:hAnsi="Calibri"/>
        </w:rPr>
      </w:pPr>
      <w:del w:id="3102" w:author="Aleksander Hansen" w:date="2013-02-14T10:30:00Z">
        <w:r w:rsidRPr="008568A7" w:rsidDel="000828A3">
          <w:rPr>
            <w:rFonts w:ascii="Calibri" w:hAnsi="Calibri"/>
          </w:rPr>
          <w:delText>Please note:</w:delText>
        </w:r>
      </w:del>
    </w:p>
    <w:p w14:paraId="74D9AD7E" w14:textId="3381BC42" w:rsidR="005F2397" w:rsidRPr="008568A7" w:rsidDel="000828A3" w:rsidRDefault="005F2397" w:rsidP="005F2397">
      <w:pPr>
        <w:rPr>
          <w:rFonts w:ascii="Calibri" w:hAnsi="Calibri"/>
        </w:rPr>
      </w:pPr>
      <w:moveFromRangeStart w:id="3103" w:author="Aleksander Hansen" w:date="2013-02-14T10:31:00Z" w:name="move222457192"/>
      <w:moveFrom w:id="3104"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increases by 1 basis point, long position gains $25 and short position loses $25</w:t>
        </w:r>
        <w:r w:rsidR="00FC4DD3" w:rsidRPr="008568A7" w:rsidDel="000828A3">
          <w:rPr>
            <w:rFonts w:ascii="Calibri" w:hAnsi="Calibri"/>
          </w:rPr>
          <w:t>.</w:t>
        </w:r>
      </w:moveFrom>
    </w:p>
    <w:p w14:paraId="5DE1B2BB" w14:textId="0E0EA2AE" w:rsidR="005F2397" w:rsidRPr="008568A7" w:rsidDel="000828A3" w:rsidRDefault="005F2397" w:rsidP="005F2397">
      <w:pPr>
        <w:rPr>
          <w:rFonts w:ascii="Calibri" w:hAnsi="Calibri"/>
        </w:rPr>
      </w:pPr>
      <w:moveFrom w:id="3105"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decreases by 1 basis point, long position loses $25 and short position gains $25</w:t>
        </w:r>
        <w:r w:rsidR="00FC4DD3" w:rsidRPr="008568A7" w:rsidDel="000828A3">
          <w:rPr>
            <w:rFonts w:ascii="Calibri" w:hAnsi="Calibri"/>
          </w:rPr>
          <w:t>.</w:t>
        </w:r>
      </w:moveFrom>
    </w:p>
    <w:moveFromRangeEnd w:id="3103"/>
    <w:p w14:paraId="6DFD7A03" w14:textId="77777777" w:rsidR="000828A3" w:rsidRPr="008568A7" w:rsidDel="000828A3" w:rsidRDefault="000828A3" w:rsidP="005F2397">
      <w:pPr>
        <w:rPr>
          <w:del w:id="3106" w:author="Aleksander Hansen" w:date="2013-02-14T10:31:00Z"/>
          <w:rFonts w:ascii="Calibri" w:hAnsi="Calibri"/>
        </w:rPr>
      </w:pPr>
    </w:p>
    <w:p w14:paraId="33624D10" w14:textId="77777777" w:rsidR="005F2397" w:rsidRPr="008568A7" w:rsidRDefault="005F2397" w:rsidP="007140DE">
      <w:pPr>
        <w:pStyle w:val="Heading2"/>
      </w:pPr>
      <w:bookmarkStart w:id="3107" w:name="_Toc222561315"/>
      <w:r w:rsidRPr="008568A7">
        <w:t xml:space="preserve">Describe and compute the Eurodollar </w:t>
      </w:r>
      <w:r w:rsidR="00972464" w:rsidRPr="008568A7">
        <w:t>Futures</w:t>
      </w:r>
      <w:r w:rsidRPr="008568A7">
        <w:t xml:space="preserve"> contract convexity adjustment</w:t>
      </w:r>
      <w:bookmarkEnd w:id="3107"/>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pPr>
        <w:jc w:val="center"/>
        <w:rPr>
          <w:rFonts w:ascii="Calibri" w:hAnsi="Calibri"/>
        </w:rPr>
        <w:pPrChange w:id="3108" w:author="Aleksander Hansen" w:date="2013-02-14T10:25:00Z">
          <w:pPr/>
        </w:pPrChange>
      </w:pPr>
      <w:r w:rsidRPr="008568A7">
        <w:rPr>
          <w:rFonts w:ascii="Calibri" w:hAnsi="Calibri"/>
          <w:noProof/>
        </w:rPr>
        <w:drawing>
          <wp:inline distT="0" distB="0" distL="0" distR="0" wp14:anchorId="0A838576" wp14:editId="22D99750">
            <wp:extent cx="2392594" cy="472788"/>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2594" cy="472788"/>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lastRenderedPageBreak/>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3E5DF913" w:rsidR="005F2397" w:rsidRPr="008568A7" w:rsidRDefault="005F2397" w:rsidP="005F2397">
            <w:pPr>
              <w:rPr>
                <w:rFonts w:ascii="Calibri" w:hAnsi="Calibri"/>
              </w:rPr>
            </w:pPr>
            <w:r w:rsidRPr="008568A7">
              <w:rPr>
                <w:rFonts w:ascii="Calibri" w:hAnsi="Calibri"/>
              </w:rPr>
              <w:t xml:space="preserve"> = </w:t>
            </w:r>
            <w:del w:id="3109" w:author="Aleksander Hansen" w:date="2013-02-14T10:25:00Z">
              <w:r w:rsidRPr="008568A7" w:rsidDel="000828A3">
                <w:rPr>
                  <w:rFonts w:ascii="Calibri" w:hAnsi="Calibri"/>
                </w:rPr>
                <w:delText>LN(</w:delText>
              </w:r>
            </w:del>
            <w:ins w:id="3110" w:author="Aleksander Hansen" w:date="2013-02-14T10:25:00Z">
              <w:r w:rsidR="000828A3" w:rsidRPr="008568A7">
                <w:rPr>
                  <w:rFonts w:ascii="Calibri" w:hAnsi="Calibri"/>
                </w:rPr>
                <w:t>LN (</w:t>
              </w:r>
            </w:ins>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3111" w:name="_Toc222561316"/>
      <w:r w:rsidRPr="008568A7">
        <w:t xml:space="preserve">Explain how Eurodollar </w:t>
      </w:r>
      <w:r w:rsidR="00972464" w:rsidRPr="008568A7">
        <w:t>Futures</w:t>
      </w:r>
      <w:r w:rsidRPr="008568A7">
        <w:t xml:space="preserve"> can be used to extend the LIBOR zero curve</w:t>
      </w:r>
      <w:bookmarkEnd w:id="3111"/>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1C28FB">
      <w:pPr>
        <w:jc w:val="center"/>
        <w:rPr>
          <w:rFonts w:ascii="Calibri" w:hAnsi="Calibri"/>
        </w:rPr>
        <w:pPrChange w:id="3112" w:author="Aleksander Hansen" w:date="2013-02-14T13:37:00Z">
          <w:pPr/>
        </w:pPrChange>
      </w:pPr>
      <w:r>
        <w:rPr>
          <w:rFonts w:ascii="Calibri" w:hAnsi="Calibri"/>
        </w:rPr>
        <w:pict w14:anchorId="71B4BC24">
          <v:shape id="_x0000_i1039" type="#_x0000_t75" style="width:174pt;height:49pt">
            <v:imagedata r:id="rId7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3113" w:name="_Toc222561317"/>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3113"/>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6A1AADD7" w:rsidR="005F2397" w:rsidRPr="008568A7" w:rsidRDefault="005F2397">
      <w:pPr>
        <w:jc w:val="center"/>
        <w:rPr>
          <w:rFonts w:ascii="Calibri" w:hAnsi="Calibri"/>
        </w:rPr>
        <w:pPrChange w:id="3114" w:author="Aleksander Hansen" w:date="2013-02-14T13:37:00Z">
          <w:pPr/>
        </w:pPrChange>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pPr>
        <w:jc w:val="center"/>
        <w:rPr>
          <w:rFonts w:ascii="Calibri" w:hAnsi="Calibri"/>
        </w:rPr>
        <w:pPrChange w:id="3115" w:author="Aleksander Hansen" w:date="2013-02-14T13:37:00Z">
          <w:pPr/>
        </w:pPrChange>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3116" w:name="_Toc222561318"/>
      <w:r w:rsidRPr="008568A7">
        <w:t>Explain the limitations of using a duration</w:t>
      </w:r>
      <w:r w:rsidRPr="008568A7">
        <w:rPr>
          <w:rFonts w:cs="Monaco"/>
        </w:rPr>
        <w:t>‐</w:t>
      </w:r>
      <w:r w:rsidRPr="008568A7">
        <w:t>based hedging strategy</w:t>
      </w:r>
      <w:bookmarkEnd w:id="3116"/>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286F00E0" w14:textId="77777777" w:rsidR="00E66537" w:rsidRDefault="00E66537">
      <w:pPr>
        <w:rPr>
          <w:ins w:id="3117" w:author="Aleksander Hansen" w:date="2013-02-13T17:24:00Z"/>
          <w:rFonts w:ascii="Calibri" w:hAnsi="Calibri"/>
        </w:rPr>
      </w:pPr>
      <w:ins w:id="3118" w:author="Aleksander Hansen" w:date="2013-02-13T17:24:00Z">
        <w:r>
          <w:rPr>
            <w:rFonts w:ascii="Calibri" w:hAnsi="Calibri"/>
          </w:rPr>
          <w:br w:type="page"/>
        </w:r>
      </w:ins>
    </w:p>
    <w:p w14:paraId="2028E3CA" w14:textId="77777777" w:rsidR="007E311A" w:rsidRDefault="00E66537">
      <w:pPr>
        <w:pStyle w:val="Heading2"/>
        <w:rPr>
          <w:ins w:id="3119" w:author="Aleksander Hansen" w:date="2013-02-14T12:45:00Z"/>
        </w:rPr>
        <w:pPrChange w:id="3120" w:author="Aleksander Hansen" w:date="2013-02-14T12:45:00Z">
          <w:pPr/>
        </w:pPrChange>
      </w:pPr>
      <w:bookmarkStart w:id="3121" w:name="_Toc222561319"/>
      <w:ins w:id="3122" w:author="Aleksander Hansen" w:date="2013-02-13T17:24:00Z">
        <w:r w:rsidRPr="00CF2CCC">
          <w:lastRenderedPageBreak/>
          <w:t>Chapter Summary</w:t>
        </w:r>
      </w:ins>
      <w:bookmarkEnd w:id="3121"/>
    </w:p>
    <w:p w14:paraId="32CCFC2A" w14:textId="469697C9" w:rsidR="007E311A" w:rsidRDefault="007E311A">
      <w:pPr>
        <w:pStyle w:val="ListParagraph"/>
        <w:ind w:left="0"/>
        <w:rPr>
          <w:ins w:id="3123" w:author="Aleksander Hansen" w:date="2013-02-14T12:46:00Z"/>
          <w:rFonts w:ascii="Calibri" w:hAnsi="Calibri"/>
        </w:rPr>
        <w:pPrChange w:id="3124" w:author="Aleksander Hansen" w:date="2013-02-14T12:46:00Z">
          <w:pPr>
            <w:pStyle w:val="ListParagraph"/>
            <w:numPr>
              <w:numId w:val="83"/>
            </w:numPr>
            <w:ind w:hanging="360"/>
          </w:pPr>
        </w:pPrChange>
      </w:pPr>
      <w:ins w:id="3125" w:author="Aleksander Hansen" w:date="2013-02-14T12:46:00Z">
        <w:r>
          <w:br/>
        </w:r>
      </w:ins>
      <w:ins w:id="3126" w:author="Aleksander Hansen" w:date="2013-02-14T12:45:00Z">
        <w:r>
          <w:t xml:space="preserve">Different day-count conventions apply to </w:t>
        </w:r>
      </w:ins>
      <w:ins w:id="3127" w:author="Aleksander Hansen" w:date="2013-02-14T12:46:00Z">
        <w:r w:rsidRPr="00C46FD4">
          <w:rPr>
            <w:rFonts w:ascii="Calibri" w:hAnsi="Calibri"/>
          </w:rPr>
          <w:t>U.S. Treasury bonds</w:t>
        </w:r>
        <w:r>
          <w:rPr>
            <w:rFonts w:ascii="Calibri" w:hAnsi="Calibri"/>
          </w:rPr>
          <w:t xml:space="preserve">, </w:t>
        </w:r>
        <w:r w:rsidRPr="007E311A">
          <w:rPr>
            <w:rFonts w:ascii="Calibri" w:hAnsi="Calibri"/>
            <w:rPrChange w:id="3128" w:author="Aleksander Hansen" w:date="2013-02-14T12:46:00Z">
              <w:rPr/>
            </w:rPrChange>
          </w:rPr>
          <w:t>U.S. corporate and municipal bonds</w:t>
        </w:r>
        <w:r>
          <w:rPr>
            <w:rFonts w:ascii="Calibri" w:hAnsi="Calibri"/>
          </w:rPr>
          <w:t xml:space="preserve">, and </w:t>
        </w:r>
        <w:r w:rsidRPr="007E311A">
          <w:rPr>
            <w:rFonts w:ascii="Calibri" w:hAnsi="Calibri"/>
            <w:rPrChange w:id="3129" w:author="Aleksander Hansen" w:date="2013-02-14T12:46:00Z">
              <w:rPr/>
            </w:rPrChange>
          </w:rPr>
          <w:t>U.S. Treasury bills and other money market instruments</w:t>
        </w:r>
        <w:r>
          <w:rPr>
            <w:rFonts w:ascii="Calibri" w:hAnsi="Calibri"/>
          </w:rPr>
          <w:t>. Knowing which day count convention applies to each instrument is important in order to correctly calculate their respective prices.</w:t>
        </w:r>
      </w:ins>
    </w:p>
    <w:p w14:paraId="67CFFED7" w14:textId="7D215D6E" w:rsidR="007E311A" w:rsidRPr="008568A7" w:rsidRDefault="007E311A" w:rsidP="007E311A">
      <w:pPr>
        <w:rPr>
          <w:ins w:id="3130" w:author="Aleksander Hansen" w:date="2013-02-14T12:48:00Z"/>
          <w:rFonts w:ascii="Calibri" w:hAnsi="Calibri"/>
        </w:rPr>
      </w:pPr>
      <w:ins w:id="3131" w:author="Aleksander Hansen" w:date="2013-02-14T12:48:00Z">
        <w:r>
          <w:rPr>
            <w:rFonts w:ascii="Calibri" w:hAnsi="Calibri"/>
          </w:rPr>
          <w:br/>
          <w:t>As we have seen</w:t>
        </w:r>
        <w:r w:rsidRPr="008568A7">
          <w:rPr>
            <w:rFonts w:ascii="Calibri" w:hAnsi="Calibri"/>
          </w:rPr>
          <w:t xml:space="preserve"> US Treasury bill is a discount instrument: the discount rate is expressed as a percentage o</w:t>
        </w:r>
        <w:r>
          <w:rPr>
            <w:rFonts w:ascii="Calibri" w:hAnsi="Calibri"/>
          </w:rPr>
          <w:t xml:space="preserve">f the face value, and consequently we need to employ </w:t>
        </w:r>
      </w:ins>
      <w:ins w:id="3132" w:author="Aleksander Hansen" w:date="2013-02-14T12:49:00Z">
        <w:r>
          <w:rPr>
            <w:rFonts w:ascii="Calibri" w:hAnsi="Calibri"/>
          </w:rPr>
          <w:t xml:space="preserve">some simple </w:t>
        </w:r>
      </w:ins>
      <w:ins w:id="3133" w:author="Aleksander Hansen" w:date="2013-02-14T12:48:00Z">
        <w:r>
          <w:rPr>
            <w:rFonts w:ascii="Calibri" w:hAnsi="Calibri"/>
          </w:rPr>
          <w:t>calculations in order to obtain the</w:t>
        </w:r>
        <w:r w:rsidRPr="008568A7">
          <w:rPr>
            <w:rFonts w:ascii="Calibri" w:hAnsi="Calibri"/>
          </w:rPr>
          <w:t xml:space="preserve"> true yield. </w:t>
        </w:r>
      </w:ins>
    </w:p>
    <w:p w14:paraId="66863B1C" w14:textId="41294885" w:rsidR="007E311A" w:rsidRDefault="007E311A">
      <w:pPr>
        <w:pStyle w:val="ListParagraph"/>
        <w:ind w:left="0"/>
        <w:rPr>
          <w:ins w:id="3134" w:author="Aleksander Hansen" w:date="2013-02-14T12:47:00Z"/>
          <w:rFonts w:ascii="Calibri" w:hAnsi="Calibri"/>
        </w:rPr>
        <w:pPrChange w:id="3135" w:author="Aleksander Hansen" w:date="2013-02-14T12:46:00Z">
          <w:pPr>
            <w:pStyle w:val="ListParagraph"/>
            <w:numPr>
              <w:numId w:val="83"/>
            </w:numPr>
            <w:ind w:hanging="360"/>
          </w:pPr>
        </w:pPrChange>
      </w:pPr>
    </w:p>
    <w:p w14:paraId="1A49C21A" w14:textId="57F6C2B6" w:rsidR="007E311A" w:rsidRDefault="007E311A">
      <w:pPr>
        <w:pStyle w:val="ListParagraph"/>
        <w:ind w:left="0"/>
        <w:rPr>
          <w:ins w:id="3136" w:author="Aleksander Hansen" w:date="2013-02-14T12:53:00Z"/>
        </w:rPr>
        <w:pPrChange w:id="3137" w:author="Aleksander Hansen" w:date="2013-02-14T12:46:00Z">
          <w:pPr>
            <w:pStyle w:val="ListParagraph"/>
            <w:numPr>
              <w:numId w:val="83"/>
            </w:numPr>
            <w:ind w:hanging="360"/>
          </w:pPr>
        </w:pPrChange>
      </w:pPr>
      <w:ins w:id="3138" w:author="Aleksander Hansen" w:date="2013-02-14T12:50:00Z">
        <w:r>
          <w:rPr>
            <w:rFonts w:ascii="Calibri" w:hAnsi="Calibri"/>
          </w:rPr>
          <w:t xml:space="preserve">Market conventions and participant tend to differentiate between the clean price and the dirty price of an instrument. </w:t>
        </w:r>
        <w:r>
          <w:t xml:space="preserve">The cash price = quoted price + </w:t>
        </w:r>
      </w:ins>
      <w:ins w:id="3139" w:author="Aleksander Hansen" w:date="2013-02-14T12:51:00Z">
        <w:r>
          <w:t>a</w:t>
        </w:r>
      </w:ins>
      <w:ins w:id="3140" w:author="Aleksander Hansen" w:date="2013-02-14T12:50:00Z">
        <w:r>
          <w:t>ccrued i</w:t>
        </w:r>
        <w:r w:rsidRPr="00922524">
          <w:t>nterest since last coupon date.</w:t>
        </w:r>
      </w:ins>
      <w:ins w:id="3141" w:author="Aleksander Hansen" w:date="2013-02-14T12:52:00Z">
        <w:r w:rsidRPr="007E311A">
          <w:t xml:space="preserve"> </w:t>
        </w:r>
        <w:r>
          <w:t>The dirty price (the c</w:t>
        </w:r>
        <w:r w:rsidRPr="00922524">
          <w:t>ash price) adds the accrued interest to the clean price.</w:t>
        </w:r>
      </w:ins>
    </w:p>
    <w:p w14:paraId="30989829" w14:textId="77777777" w:rsidR="007E311A" w:rsidRDefault="007E311A">
      <w:pPr>
        <w:pStyle w:val="ListParagraph"/>
        <w:ind w:left="0"/>
        <w:rPr>
          <w:ins w:id="3142" w:author="Aleksander Hansen" w:date="2013-02-14T12:53:00Z"/>
        </w:rPr>
        <w:pPrChange w:id="3143" w:author="Aleksander Hansen" w:date="2013-02-14T12:46:00Z">
          <w:pPr>
            <w:pStyle w:val="ListParagraph"/>
            <w:numPr>
              <w:numId w:val="83"/>
            </w:numPr>
            <w:ind w:hanging="360"/>
          </w:pPr>
        </w:pPrChange>
      </w:pPr>
    </w:p>
    <w:p w14:paraId="0E6B5297" w14:textId="03B820B4" w:rsidR="00C2631F" w:rsidRPr="008568A7" w:rsidRDefault="00C2631F" w:rsidP="00C2631F">
      <w:pPr>
        <w:rPr>
          <w:ins w:id="3144" w:author="Aleksander Hansen" w:date="2013-02-14T12:56:00Z"/>
          <w:rFonts w:ascii="Calibri" w:hAnsi="Calibri"/>
        </w:rPr>
      </w:pPr>
      <w:r>
        <w:rPr>
          <w:rFonts w:ascii="Calibri" w:hAnsi="Calibri"/>
        </w:rPr>
        <w:t>A</w:t>
      </w:r>
      <w:ins w:id="3145" w:author="Aleksander Hansen" w:date="2013-02-14T12:54:00Z">
        <w:r>
          <w:rPr>
            <w:rFonts w:ascii="Calibri" w:hAnsi="Calibri"/>
          </w:rPr>
          <w:t xml:space="preserve"> </w:t>
        </w:r>
        <w:r w:rsidRPr="008568A7">
          <w:rPr>
            <w:rFonts w:ascii="Calibri" w:hAnsi="Calibri"/>
          </w:rPr>
          <w:t>Treasury bond Futures contract allows the party with the short position to deliver any bond with a maturity of more than 15 years and that is not callable within 15 years.</w:t>
        </w:r>
      </w:ins>
      <w:ins w:id="3146" w:author="Aleksander Hansen" w:date="2013-02-14T12:55:00Z">
        <w:r>
          <w:rPr>
            <w:rFonts w:ascii="Calibri" w:hAnsi="Calibri"/>
          </w:rPr>
          <w:t xml:space="preserve"> This flexibility leads to the Futures contract being less valuable.</w:t>
        </w:r>
      </w:ins>
      <w:ins w:id="3147" w:author="Aleksander Hansen" w:date="2013-02-14T12:45:00Z">
        <w:r w:rsidR="007E311A">
          <w:br/>
        </w:r>
        <w:r w:rsidR="007E311A">
          <w:br/>
        </w:r>
      </w:ins>
      <w:ins w:id="3148" w:author="Aleksander Hansen" w:date="2013-02-14T12:56:00Z">
        <w:r w:rsidRPr="008568A7">
          <w:rPr>
            <w:rFonts w:ascii="Calibri" w:hAnsi="Calibri"/>
          </w:rPr>
          <w:t xml:space="preserve">The cheapest to deliver (CTD) </w:t>
        </w:r>
      </w:ins>
      <w:ins w:id="3149" w:author="Aleksander Hansen" w:date="2013-02-14T12:57:00Z">
        <w:r>
          <w:rPr>
            <w:rFonts w:ascii="Calibri" w:hAnsi="Calibri"/>
          </w:rPr>
          <w:t xml:space="preserve">Treasury bond Futures contract </w:t>
        </w:r>
      </w:ins>
      <w:ins w:id="3150" w:author="Aleksander Hansen" w:date="2013-02-14T12:56:00Z">
        <w:r w:rsidRPr="008568A7">
          <w:rPr>
            <w:rFonts w:ascii="Calibri" w:hAnsi="Calibri"/>
          </w:rPr>
          <w:t>is:</w:t>
        </w:r>
      </w:ins>
    </w:p>
    <w:p w14:paraId="464C2633" w14:textId="77777777" w:rsidR="00C2631F" w:rsidRPr="008568A7" w:rsidRDefault="00C2631F" w:rsidP="00C2631F">
      <w:pPr>
        <w:rPr>
          <w:ins w:id="3151" w:author="Aleksander Hansen" w:date="2013-02-14T12:56:00Z"/>
          <w:rFonts w:ascii="Calibri" w:hAnsi="Calibri"/>
        </w:rPr>
      </w:pPr>
      <w:ins w:id="3152" w:author="Aleksander Hansen" w:date="2013-02-14T12:56:00Z">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ins>
    </w:p>
    <w:p w14:paraId="726246F8" w14:textId="77777777" w:rsidR="00C2631F" w:rsidRDefault="00C2631F" w:rsidP="00C2631F">
      <w:pPr>
        <w:rPr>
          <w:ins w:id="3153" w:author="Aleksander Hansen" w:date="2013-02-14T12:59:00Z"/>
          <w:rFonts w:ascii="Calibri" w:hAnsi="Calibri"/>
        </w:rPr>
      </w:pPr>
      <w:ins w:id="3154" w:author="Aleksander Hansen" w:date="2013-02-14T12:56:00Z">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ins>
    </w:p>
    <w:p w14:paraId="6557B10B" w14:textId="77777777" w:rsidR="00C2631F" w:rsidRDefault="00C2631F" w:rsidP="00C2631F">
      <w:pPr>
        <w:rPr>
          <w:ins w:id="3155" w:author="Aleksander Hansen" w:date="2013-02-14T13:00:00Z"/>
          <w:rFonts w:ascii="Calibri" w:hAnsi="Calibri"/>
        </w:rPr>
      </w:pPr>
    </w:p>
    <w:p w14:paraId="622B7F2B" w14:textId="6AC5B4A0" w:rsidR="00C2631F" w:rsidRDefault="00C2631F" w:rsidP="00C2631F">
      <w:pPr>
        <w:rPr>
          <w:ins w:id="3156" w:author="Aleksander Hansen" w:date="2013-02-14T13:00:00Z"/>
          <w:rFonts w:ascii="Calibri" w:hAnsi="Calibri"/>
        </w:rPr>
      </w:pPr>
      <w:ins w:id="3157" w:author="Aleksander Hansen" w:date="2013-02-14T12:59:00Z">
        <w:r>
          <w:rPr>
            <w:rFonts w:ascii="Calibri" w:hAnsi="Calibri"/>
          </w:rPr>
          <w:t xml:space="preserve">It is important to </w:t>
        </w:r>
      </w:ins>
      <w:ins w:id="3158" w:author="Aleksander Hansen" w:date="2013-02-14T13:00:00Z">
        <w:r>
          <w:rPr>
            <w:rFonts w:ascii="Calibri" w:hAnsi="Calibri"/>
          </w:rPr>
          <w:t>understand</w:t>
        </w:r>
      </w:ins>
      <w:ins w:id="3159" w:author="Aleksander Hansen" w:date="2013-02-14T12:59:00Z">
        <w:r>
          <w:rPr>
            <w:rFonts w:ascii="Calibri" w:hAnsi="Calibri"/>
          </w:rPr>
          <w:t xml:space="preserve"> </w:t>
        </w:r>
      </w:ins>
      <w:ins w:id="3160" w:author="Aleksander Hansen" w:date="2013-02-14T13:00:00Z">
        <w:r>
          <w:rPr>
            <w:rFonts w:ascii="Calibri" w:hAnsi="Calibri"/>
          </w:rPr>
          <w:t xml:space="preserve">how to </w:t>
        </w:r>
      </w:ins>
      <w:ins w:id="3161" w:author="Aleksander Hansen" w:date="2013-02-14T12:59:00Z">
        <w:r>
          <w:rPr>
            <w:rFonts w:ascii="Calibri" w:hAnsi="Calibri"/>
          </w:rPr>
          <w:t>calculate the theoretical Futures price for a</w:t>
        </w:r>
      </w:ins>
      <w:ins w:id="3162" w:author="Aleksander Hansen" w:date="2013-02-14T13:00:00Z">
        <w:r>
          <w:rPr>
            <w:rFonts w:ascii="Calibri" w:hAnsi="Calibri"/>
          </w:rPr>
          <w:t xml:space="preserve"> Treasury bond Futures contract.</w:t>
        </w:r>
      </w:ins>
    </w:p>
    <w:p w14:paraId="3DAF5CFB" w14:textId="77777777" w:rsidR="00C2631F" w:rsidRDefault="00C2631F" w:rsidP="00C2631F">
      <w:pPr>
        <w:rPr>
          <w:ins w:id="3163" w:author="Aleksander Hansen" w:date="2013-02-14T13:00:00Z"/>
          <w:rFonts w:ascii="Calibri" w:hAnsi="Calibri"/>
        </w:rPr>
      </w:pPr>
    </w:p>
    <w:p w14:paraId="0B8ED098" w14:textId="2B5A7648" w:rsidR="00C2631F" w:rsidRDefault="00C2631F" w:rsidP="00C2631F">
      <w:pPr>
        <w:rPr>
          <w:ins w:id="3164" w:author="Aleksander Hansen" w:date="2013-02-14T13:03:00Z"/>
          <w:rFonts w:ascii="Calibri" w:hAnsi="Calibri"/>
        </w:rPr>
      </w:pPr>
      <w:ins w:id="3165" w:author="Aleksander Hansen" w:date="2013-02-14T13:01:00Z">
        <w:r>
          <w:rPr>
            <w:rFonts w:ascii="Calibri" w:hAnsi="Calibri"/>
          </w:rPr>
          <w:t xml:space="preserve">The Eurodollar Futures contract is important in building interest rate curves, and knowing how to price a Eurodollar Futures contract is imperative. Generally speaking, the price of a contract is </w:t>
        </w:r>
      </w:ins>
      <w:ins w:id="3166" w:author="Aleksander Hansen" w:date="2013-02-14T13:02:00Z">
        <w:r>
          <w:rPr>
            <w:rFonts w:ascii="Calibri" w:hAnsi="Calibri"/>
          </w:rPr>
          <w:t>100 – LIBOR.</w:t>
        </w:r>
      </w:ins>
      <w:ins w:id="3167" w:author="Aleksander Hansen" w:date="2013-02-14T13:03:00Z">
        <w:r w:rsidR="005F78D6" w:rsidRPr="005F78D6">
          <w:rPr>
            <w:rFonts w:ascii="Calibri" w:hAnsi="Calibri"/>
          </w:rPr>
          <w:t xml:space="preserve"> </w:t>
        </w:r>
        <w:r w:rsidR="005F78D6" w:rsidRPr="008568A7">
          <w:rPr>
            <w:rFonts w:ascii="Calibri" w:hAnsi="Calibri"/>
          </w:rPr>
          <w:t>By design, each co</w:t>
        </w:r>
        <w:r w:rsidR="005F78D6">
          <w:rPr>
            <w:rFonts w:ascii="Calibri" w:hAnsi="Calibri"/>
          </w:rPr>
          <w:t>ntract pays $25 per basis point.</w:t>
        </w:r>
      </w:ins>
    </w:p>
    <w:p w14:paraId="5A4BDC97" w14:textId="77777777" w:rsidR="005F78D6" w:rsidRDefault="005F78D6" w:rsidP="00C2631F">
      <w:pPr>
        <w:rPr>
          <w:ins w:id="3168" w:author="Aleksander Hansen" w:date="2013-02-14T13:00:00Z"/>
          <w:rFonts w:ascii="Calibri" w:hAnsi="Calibri"/>
        </w:rPr>
      </w:pPr>
    </w:p>
    <w:p w14:paraId="498A9A8B" w14:textId="4FA54B8D" w:rsidR="00C2631F" w:rsidRDefault="005F78D6" w:rsidP="00C2631F">
      <w:pPr>
        <w:rPr>
          <w:ins w:id="3169" w:author="Aleksander Hansen" w:date="2013-02-14T13:22:00Z"/>
          <w:rFonts w:ascii="Calibri" w:hAnsi="Calibri"/>
        </w:rPr>
      </w:pPr>
      <w:ins w:id="3170" w:author="Aleksander Hansen" w:date="2013-02-14T13:04:00Z">
        <w:r>
          <w:rPr>
            <w:rFonts w:ascii="Calibri" w:hAnsi="Calibri"/>
          </w:rPr>
          <w:t xml:space="preserve">We have seen how to calculate a convexity adjustment to a Eurodollar Futures contract, using the Hull-Lee model, which gives us a formula that explains and enables us to compute the difference between a forward and a Futures contract. The primary difference between the two </w:t>
        </w:r>
        <w:r w:rsidRPr="008568A7">
          <w:rPr>
            <w:rFonts w:ascii="Calibri" w:hAnsi="Calibri"/>
          </w:rPr>
          <w:t xml:space="preserve">is due to </w:t>
        </w:r>
      </w:ins>
      <w:ins w:id="3171" w:author="Aleksander Hansen" w:date="2013-02-14T13:06:00Z">
        <w:r>
          <w:rPr>
            <w:rFonts w:ascii="Calibri" w:hAnsi="Calibri"/>
          </w:rPr>
          <w:t xml:space="preserve">the </w:t>
        </w:r>
      </w:ins>
      <w:ins w:id="3172" w:author="Aleksander Hansen" w:date="2013-02-14T13:04:00Z">
        <w:r w:rsidRPr="008568A7">
          <w:rPr>
            <w:rFonts w:ascii="Calibri" w:hAnsi="Calibri"/>
          </w:rPr>
          <w:t xml:space="preserve">daily settlement </w:t>
        </w:r>
      </w:ins>
      <w:ins w:id="3173" w:author="Aleksander Hansen" w:date="2013-02-14T13:06:00Z">
        <w:r>
          <w:rPr>
            <w:rFonts w:ascii="Calibri" w:hAnsi="Calibri"/>
          </w:rPr>
          <w:t xml:space="preserve">process </w:t>
        </w:r>
      </w:ins>
      <w:ins w:id="3174" w:author="Aleksander Hansen" w:date="2013-02-14T13:04:00Z">
        <w:r w:rsidRPr="008568A7">
          <w:rPr>
            <w:rFonts w:ascii="Calibri" w:hAnsi="Calibri"/>
          </w:rPr>
          <w:t>of Futures contracts</w:t>
        </w:r>
        <w:r>
          <w:rPr>
            <w:rFonts w:ascii="Calibri" w:hAnsi="Calibri"/>
          </w:rPr>
          <w:t>.</w:t>
        </w:r>
      </w:ins>
      <w:ins w:id="3175" w:author="Aleksander Hansen" w:date="2013-02-14T13:21:00Z">
        <w:r w:rsidR="001B5C82">
          <w:rPr>
            <w:rFonts w:ascii="Calibri" w:hAnsi="Calibri"/>
          </w:rPr>
          <w:t xml:space="preserve"> The bootstrap procedure that was mentioned in previous chapters was highlighted again in the context of extending the </w:t>
        </w:r>
      </w:ins>
      <w:ins w:id="3176" w:author="Aleksander Hansen" w:date="2013-02-14T13:22:00Z">
        <w:r w:rsidR="001B5C82">
          <w:rPr>
            <w:rFonts w:ascii="Calibri" w:hAnsi="Calibri"/>
          </w:rPr>
          <w:t>LIBOR zero curve using the Eurodollar Futures contracts.</w:t>
        </w:r>
      </w:ins>
    </w:p>
    <w:p w14:paraId="045F1B41" w14:textId="77777777" w:rsidR="001B5C82" w:rsidRDefault="001B5C82" w:rsidP="00C2631F">
      <w:pPr>
        <w:rPr>
          <w:ins w:id="3177" w:author="Aleksander Hansen" w:date="2013-02-14T13:22:00Z"/>
          <w:rFonts w:ascii="Calibri" w:hAnsi="Calibri"/>
        </w:rPr>
      </w:pPr>
    </w:p>
    <w:p w14:paraId="1350503E" w14:textId="0283595C" w:rsidR="001B5C82" w:rsidRDefault="001B5C82" w:rsidP="00C2631F">
      <w:pPr>
        <w:rPr>
          <w:ins w:id="3178" w:author="Aleksander Hansen" w:date="2013-02-14T13:04:00Z"/>
          <w:rFonts w:ascii="Calibri" w:hAnsi="Calibri"/>
        </w:rPr>
      </w:pPr>
      <w:ins w:id="3179" w:author="Aleksander Hansen" w:date="2013-02-14T13:22:00Z">
        <w:r>
          <w:rPr>
            <w:rFonts w:ascii="Calibri" w:hAnsi="Calibri"/>
          </w:rPr>
          <w:t>Hedging small parallel shifts in the yield curve with duration hedging was once again explored, along with sensitivity analysis</w:t>
        </w:r>
      </w:ins>
      <w:ins w:id="3180" w:author="Aleksander Hansen" w:date="2013-02-14T13:23:00Z">
        <w:r>
          <w:rPr>
            <w:rFonts w:ascii="Calibri" w:hAnsi="Calibri"/>
          </w:rPr>
          <w:t xml:space="preserve"> and the number of contracts necessary to hedge our</w:t>
        </w:r>
        <w:r w:rsidR="00862028">
          <w:rPr>
            <w:rFonts w:ascii="Calibri" w:hAnsi="Calibri"/>
          </w:rPr>
          <w:t xml:space="preserve"> exposure to such parallel shifts. As discussed in earlier chapters, duration based hedging is not a </w:t>
        </w:r>
      </w:ins>
      <w:ins w:id="3181" w:author="Aleksander Hansen" w:date="2013-02-14T13:25:00Z">
        <w:r w:rsidR="00862028">
          <w:rPr>
            <w:rFonts w:ascii="Calibri" w:hAnsi="Calibri"/>
          </w:rPr>
          <w:t xml:space="preserve">panacea as it fails to take into account such as non-linearity. </w:t>
        </w:r>
      </w:ins>
      <w:ins w:id="3182" w:author="Aleksander Hansen" w:date="2013-02-14T13:23:00Z">
        <w:r w:rsidR="00862028">
          <w:rPr>
            <w:rFonts w:ascii="Calibri" w:hAnsi="Calibri"/>
          </w:rPr>
          <w:t xml:space="preserve"> </w:t>
        </w:r>
      </w:ins>
      <w:ins w:id="3183" w:author="Aleksander Hansen" w:date="2013-02-14T13:25:00Z">
        <w:r w:rsidR="00862028">
          <w:rPr>
            <w:rFonts w:ascii="Calibri" w:hAnsi="Calibri"/>
          </w:rPr>
          <w:t xml:space="preserve">Since short term rates are often more volatile than longer term rates, the </w:t>
        </w:r>
      </w:ins>
      <w:ins w:id="3184" w:author="Aleksander Hansen" w:date="2013-02-14T13:26:00Z">
        <w:r w:rsidR="00862028">
          <w:rPr>
            <w:rFonts w:ascii="Calibri" w:hAnsi="Calibri"/>
          </w:rPr>
          <w:t>assumption</w:t>
        </w:r>
      </w:ins>
      <w:ins w:id="3185" w:author="Aleksander Hansen" w:date="2013-02-14T13:25:00Z">
        <w:r w:rsidR="00862028">
          <w:rPr>
            <w:rFonts w:ascii="Calibri" w:hAnsi="Calibri"/>
          </w:rPr>
          <w:t xml:space="preserve"> </w:t>
        </w:r>
      </w:ins>
      <w:ins w:id="3186" w:author="Aleksander Hansen" w:date="2013-02-14T13:26:00Z">
        <w:r w:rsidR="00862028">
          <w:rPr>
            <w:rFonts w:ascii="Calibri" w:hAnsi="Calibri"/>
          </w:rPr>
          <w:t>of parallel shifts is unlikely to hold up in actual markets.</w:t>
        </w:r>
      </w:ins>
    </w:p>
    <w:p w14:paraId="21FEF937" w14:textId="77777777" w:rsidR="005F78D6" w:rsidRDefault="005F78D6" w:rsidP="00C2631F">
      <w:pPr>
        <w:rPr>
          <w:ins w:id="3187" w:author="Aleksander Hansen" w:date="2013-02-14T13:06:00Z"/>
          <w:rFonts w:ascii="Calibri" w:hAnsi="Calibri"/>
        </w:rPr>
      </w:pPr>
    </w:p>
    <w:p w14:paraId="484091BB" w14:textId="77777777" w:rsidR="005F78D6" w:rsidRDefault="005F78D6" w:rsidP="00C2631F">
      <w:pPr>
        <w:rPr>
          <w:ins w:id="3188" w:author="Aleksander Hansen" w:date="2013-02-14T12:57:00Z"/>
          <w:rFonts w:ascii="Calibri" w:hAnsi="Calibri"/>
        </w:rPr>
      </w:pPr>
    </w:p>
    <w:p w14:paraId="77996889" w14:textId="272789CE" w:rsidR="00CF2CCC" w:rsidRPr="00F35B00" w:rsidDel="00862028" w:rsidRDefault="00007DCE">
      <w:pPr>
        <w:pStyle w:val="Heading2"/>
        <w:rPr>
          <w:del w:id="3189" w:author="Aleksander Hansen" w:date="2013-02-14T13:27:00Z"/>
        </w:rPr>
        <w:pPrChange w:id="3190" w:author="Aleksander Hansen" w:date="2013-02-14T13:27:00Z">
          <w:pPr/>
        </w:pPrChange>
      </w:pPr>
      <w:del w:id="3191" w:author="Aleksander Hansen" w:date="2013-02-14T13:27:00Z">
        <w:r w:rsidRPr="00CF2CCC" w:rsidDel="00862028">
          <w:lastRenderedPageBreak/>
          <w:br w:type="page"/>
        </w:r>
      </w:del>
    </w:p>
    <w:p w14:paraId="43C3628D" w14:textId="0B1AC188" w:rsidR="00007DCE" w:rsidRPr="008568A7" w:rsidRDefault="00E47E2D">
      <w:pPr>
        <w:pStyle w:val="Heading2"/>
        <w:pPrChange w:id="3192" w:author="Aleksander Hansen" w:date="2013-02-14T13:27:00Z">
          <w:pPr/>
        </w:pPrChange>
      </w:pPr>
      <w:bookmarkStart w:id="3193" w:name="_Toc222561320"/>
      <w:r>
        <w:t xml:space="preserve">6 </w:t>
      </w:r>
      <w:r w:rsidR="00007DCE">
        <w:t>Questions &amp; A</w:t>
      </w:r>
      <w:r w:rsidR="00007DCE" w:rsidRPr="008568A7">
        <w:t>nswers</w:t>
      </w:r>
      <w:bookmarkEnd w:id="3193"/>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3194" w:name="_Toc222561321"/>
      <w:r w:rsidRPr="008568A7">
        <w:t>Questions</w:t>
      </w:r>
      <w:bookmarkEnd w:id="3194"/>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b)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t xml:space="preserve">     b)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t xml:space="preserve">     a)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t xml:space="preserve">         b)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3195" w:name="_Toc222561322"/>
      <w:r>
        <w:lastRenderedPageBreak/>
        <w:t>Answers</w:t>
      </w:r>
      <w:bookmarkEnd w:id="3195"/>
      <w:r w:rsidRPr="008568A7">
        <w:t xml:space="preserve">  </w:t>
      </w:r>
    </w:p>
    <w:p w14:paraId="6AB159B4" w14:textId="0E36E3F2"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del w:id="3196" w:author="Aleksander Hansen" w:date="2013-02-14T14:01:00Z">
        <w:r w:rsidRPr="006A2DE2" w:rsidDel="008B44BC">
          <w:rPr>
            <w:rFonts w:ascii="Calibri" w:hAnsi="Calibri"/>
            <w:sz w:val="24"/>
            <w:szCs w:val="24"/>
          </w:rPr>
          <w:delText>LN(</w:delText>
        </w:r>
      </w:del>
      <w:ins w:id="3197" w:author="Aleksander Hansen" w:date="2013-02-14T14:01:00Z">
        <w:r w:rsidR="008B44BC" w:rsidRPr="006A2DE2">
          <w:rPr>
            <w:rFonts w:ascii="Calibri" w:hAnsi="Calibri"/>
            <w:sz w:val="24"/>
            <w:szCs w:val="24"/>
          </w:rPr>
          <w:t>LN (</w:t>
        </w:r>
      </w:ins>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t>If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3198" w:name="_Toc254797388"/>
      <w:bookmarkStart w:id="3199" w:name="_Toc222561323"/>
      <w:r w:rsidRPr="008568A7">
        <w:rPr>
          <w:rFonts w:ascii="Calibri" w:hAnsi="Calibri"/>
        </w:rPr>
        <w:lastRenderedPageBreak/>
        <w:t>Hull, Chapter 7: Swaps</w:t>
      </w:r>
      <w:bookmarkEnd w:id="3198"/>
      <w:bookmarkEnd w:id="3199"/>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A15689" w:rsidRPr="005368C2" w:rsidRDefault="00A15689" w:rsidP="00AC0915">
                            <w:pPr>
                              <w:rPr>
                                <w:b/>
                              </w:rPr>
                            </w:pPr>
                            <w:r w:rsidRPr="005368C2">
                              <w:rPr>
                                <w:b/>
                              </w:rPr>
                              <w:t>Learning Outcomes:</w:t>
                            </w:r>
                          </w:p>
                          <w:p w14:paraId="1FF7D6CB" w14:textId="77777777" w:rsidR="00A15689" w:rsidRPr="005368C2" w:rsidRDefault="00A15689" w:rsidP="00AC0915"/>
                          <w:p w14:paraId="01F7DDE6" w14:textId="77777777" w:rsidR="00A15689" w:rsidRPr="005368C2" w:rsidRDefault="00A15689" w:rsidP="00AC0915">
                            <w:r w:rsidRPr="00AC0915">
                              <w:rPr>
                                <w:b/>
                              </w:rPr>
                              <w:t>Explain</w:t>
                            </w:r>
                            <w:r w:rsidRPr="005368C2">
                              <w:t xml:space="preserve"> the mechanics of a plain vanilla interest rate swap and compute its cash flows. </w:t>
                            </w:r>
                          </w:p>
                          <w:p w14:paraId="1D088438" w14:textId="77777777" w:rsidR="00A15689" w:rsidRPr="00AC0915" w:rsidRDefault="00A15689" w:rsidP="00AC0915">
                            <w:pPr>
                              <w:rPr>
                                <w:sz w:val="16"/>
                                <w:szCs w:val="16"/>
                              </w:rPr>
                            </w:pPr>
                          </w:p>
                          <w:p w14:paraId="6AC50CA5" w14:textId="77777777" w:rsidR="00A15689" w:rsidRDefault="00A15689"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A15689" w:rsidRPr="00AC0915" w:rsidRDefault="00A15689" w:rsidP="00AC0915">
                            <w:pPr>
                              <w:rPr>
                                <w:sz w:val="16"/>
                                <w:szCs w:val="16"/>
                              </w:rPr>
                            </w:pPr>
                          </w:p>
                          <w:p w14:paraId="506BE3DA" w14:textId="77777777" w:rsidR="00A15689" w:rsidRDefault="00A15689" w:rsidP="00AC0915">
                            <w:r w:rsidRPr="00AC0915">
                              <w:rPr>
                                <w:b/>
                              </w:rPr>
                              <w:t>Explain</w:t>
                            </w:r>
                            <w:r w:rsidRPr="005368C2">
                              <w:t xml:space="preserve"> the role of financial intermediaries in the swaps market. </w:t>
                            </w:r>
                          </w:p>
                          <w:p w14:paraId="5610F55D" w14:textId="77777777" w:rsidR="00A15689" w:rsidRPr="00AC0915" w:rsidRDefault="00A15689" w:rsidP="00AC0915">
                            <w:pPr>
                              <w:rPr>
                                <w:sz w:val="16"/>
                                <w:szCs w:val="16"/>
                              </w:rPr>
                            </w:pPr>
                          </w:p>
                          <w:p w14:paraId="63A1E273" w14:textId="77777777" w:rsidR="00A15689" w:rsidRDefault="00A15689" w:rsidP="00AC0915">
                            <w:r w:rsidRPr="00AC0915">
                              <w:rPr>
                                <w:b/>
                              </w:rPr>
                              <w:t>Describe</w:t>
                            </w:r>
                            <w:r w:rsidRPr="005368C2">
                              <w:t xml:space="preserve"> the role of the confirmation in a swap transaction. </w:t>
                            </w:r>
                          </w:p>
                          <w:p w14:paraId="547944AC" w14:textId="77777777" w:rsidR="00A15689" w:rsidRPr="00AC0915" w:rsidRDefault="00A15689" w:rsidP="00AC0915">
                            <w:pPr>
                              <w:rPr>
                                <w:sz w:val="16"/>
                                <w:szCs w:val="16"/>
                              </w:rPr>
                            </w:pPr>
                          </w:p>
                          <w:p w14:paraId="4B4C4DBB" w14:textId="77777777" w:rsidR="00A15689" w:rsidRDefault="00A15689"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A15689" w:rsidRPr="00AC0915" w:rsidRDefault="00A15689" w:rsidP="00AC0915">
                            <w:pPr>
                              <w:rPr>
                                <w:sz w:val="16"/>
                                <w:szCs w:val="16"/>
                              </w:rPr>
                            </w:pPr>
                          </w:p>
                          <w:p w14:paraId="6FBCA2A9" w14:textId="77777777" w:rsidR="00A15689" w:rsidRDefault="00A15689" w:rsidP="00AC0915">
                            <w:r w:rsidRPr="00AC0915">
                              <w:rPr>
                                <w:b/>
                              </w:rPr>
                              <w:t>Explain</w:t>
                            </w:r>
                            <w:r w:rsidRPr="005368C2">
                              <w:t xml:space="preserve"> how the discount rates in a plain vanilla interest rate swap are computed. </w:t>
                            </w:r>
                          </w:p>
                          <w:p w14:paraId="32B92761" w14:textId="77777777" w:rsidR="00A15689" w:rsidRPr="00AC0915" w:rsidRDefault="00A15689" w:rsidP="00AC0915">
                            <w:pPr>
                              <w:rPr>
                                <w:sz w:val="16"/>
                                <w:szCs w:val="16"/>
                              </w:rPr>
                            </w:pPr>
                          </w:p>
                          <w:p w14:paraId="042882FE" w14:textId="5E468EFF" w:rsidR="00A15689" w:rsidRDefault="00A15689" w:rsidP="00AC0915">
                            <w:r w:rsidRPr="00AC0915">
                              <w:rPr>
                                <w:b/>
                              </w:rPr>
                              <w:t>Calculate</w:t>
                            </w:r>
                            <w:r w:rsidRPr="005368C2">
                              <w:t xml:space="preserve"> the value of a plain vanilla interest rate swap based on two simultaneous bond positions. </w:t>
                            </w:r>
                          </w:p>
                          <w:p w14:paraId="2135FA14" w14:textId="77777777" w:rsidR="00A15689" w:rsidRPr="00AC0915" w:rsidRDefault="00A15689" w:rsidP="00AC0915">
                            <w:pPr>
                              <w:rPr>
                                <w:sz w:val="16"/>
                                <w:szCs w:val="16"/>
                              </w:rPr>
                            </w:pPr>
                          </w:p>
                          <w:p w14:paraId="2EC7A6C3" w14:textId="3395825A" w:rsidR="00A15689" w:rsidRDefault="00A15689" w:rsidP="00AC0915">
                            <w:r w:rsidRPr="00AC0915">
                              <w:rPr>
                                <w:b/>
                              </w:rPr>
                              <w:t>Calculate</w:t>
                            </w:r>
                            <w:r w:rsidRPr="005368C2">
                              <w:t xml:space="preserve"> the value of a plain vanilla interest rate swap from a sequence of forward rate agreements (FRAs). </w:t>
                            </w:r>
                          </w:p>
                          <w:p w14:paraId="3C5543FB" w14:textId="77777777" w:rsidR="00A15689" w:rsidRPr="00AC0915" w:rsidRDefault="00A15689" w:rsidP="00AC0915">
                            <w:pPr>
                              <w:rPr>
                                <w:sz w:val="16"/>
                                <w:szCs w:val="16"/>
                              </w:rPr>
                            </w:pPr>
                          </w:p>
                          <w:p w14:paraId="2E1DD66A" w14:textId="77777777" w:rsidR="00A15689" w:rsidRDefault="00A15689"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A15689" w:rsidRPr="00AC0915" w:rsidRDefault="00A15689" w:rsidP="00AC0915">
                            <w:pPr>
                              <w:rPr>
                                <w:sz w:val="16"/>
                                <w:szCs w:val="16"/>
                              </w:rPr>
                            </w:pPr>
                          </w:p>
                          <w:p w14:paraId="1F9E1157" w14:textId="77777777" w:rsidR="00A15689" w:rsidRDefault="00A15689" w:rsidP="00AC0915">
                            <w:r w:rsidRPr="00AC0915">
                              <w:rPr>
                                <w:b/>
                              </w:rPr>
                              <w:t>Describe</w:t>
                            </w:r>
                            <w:r w:rsidRPr="005368C2">
                              <w:t xml:space="preserve"> the comparative advantage argument for the existence of currency swaps. </w:t>
                            </w:r>
                          </w:p>
                          <w:p w14:paraId="0E0C086E" w14:textId="77777777" w:rsidR="00A15689" w:rsidRPr="00AC0915" w:rsidRDefault="00A15689" w:rsidP="00AC0915">
                            <w:pPr>
                              <w:rPr>
                                <w:sz w:val="16"/>
                                <w:szCs w:val="16"/>
                              </w:rPr>
                            </w:pPr>
                          </w:p>
                          <w:p w14:paraId="7EAC24EC" w14:textId="77777777" w:rsidR="00A15689" w:rsidRDefault="00A15689"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A15689" w:rsidRPr="00AC0915" w:rsidRDefault="00A15689" w:rsidP="00AC0915">
                            <w:pPr>
                              <w:rPr>
                                <w:sz w:val="16"/>
                                <w:szCs w:val="16"/>
                              </w:rPr>
                            </w:pPr>
                          </w:p>
                          <w:p w14:paraId="0E531849" w14:textId="77777777" w:rsidR="00A15689" w:rsidRDefault="00A15689" w:rsidP="00AC0915">
                            <w:r w:rsidRPr="00AC0915">
                              <w:rPr>
                                <w:b/>
                              </w:rPr>
                              <w:t>Calculate</w:t>
                            </w:r>
                            <w:r w:rsidRPr="005368C2">
                              <w:t xml:space="preserve"> the value of a currency swap based on two simultaneous bond positions. </w:t>
                            </w:r>
                          </w:p>
                          <w:p w14:paraId="24D75507" w14:textId="77777777" w:rsidR="00A15689" w:rsidRPr="00AC0915" w:rsidRDefault="00A15689" w:rsidP="00AC0915">
                            <w:pPr>
                              <w:rPr>
                                <w:sz w:val="16"/>
                                <w:szCs w:val="16"/>
                              </w:rPr>
                            </w:pPr>
                          </w:p>
                          <w:p w14:paraId="73E5C355" w14:textId="77777777" w:rsidR="00A15689" w:rsidRDefault="00A15689" w:rsidP="00AC0915">
                            <w:r w:rsidRPr="00AC0915">
                              <w:rPr>
                                <w:b/>
                              </w:rPr>
                              <w:t>Calculate</w:t>
                            </w:r>
                            <w:r w:rsidRPr="005368C2">
                              <w:t xml:space="preserve"> the value of a currency swap based on a sequence of FRAs. </w:t>
                            </w:r>
                          </w:p>
                          <w:p w14:paraId="50839342" w14:textId="77777777" w:rsidR="00A15689" w:rsidRPr="00AC0915" w:rsidRDefault="00A15689" w:rsidP="00AC0915">
                            <w:pPr>
                              <w:rPr>
                                <w:sz w:val="16"/>
                                <w:szCs w:val="16"/>
                              </w:rPr>
                            </w:pPr>
                          </w:p>
                          <w:p w14:paraId="62B51CB9" w14:textId="77777777" w:rsidR="00A15689" w:rsidRDefault="00A15689" w:rsidP="00AC0915">
                            <w:r w:rsidRPr="00AC0915">
                              <w:rPr>
                                <w:b/>
                              </w:rPr>
                              <w:t>Describe</w:t>
                            </w:r>
                            <w:r w:rsidRPr="005368C2">
                              <w:t xml:space="preserve"> the role of credit risk inherent in an existing swap position. </w:t>
                            </w:r>
                          </w:p>
                          <w:p w14:paraId="591BC590" w14:textId="77777777" w:rsidR="00A15689" w:rsidRPr="00AC0915" w:rsidRDefault="00A15689" w:rsidP="00AC0915">
                            <w:pPr>
                              <w:rPr>
                                <w:sz w:val="16"/>
                                <w:szCs w:val="16"/>
                              </w:rPr>
                            </w:pPr>
                          </w:p>
                          <w:p w14:paraId="197715C8" w14:textId="77777777" w:rsidR="00A15689" w:rsidRPr="005368C2" w:rsidRDefault="00A15689" w:rsidP="00AC0915">
                            <w:r w:rsidRPr="00AC0915">
                              <w:rPr>
                                <w:b/>
                              </w:rPr>
                              <w:t>Identify</w:t>
                            </w:r>
                            <w:r w:rsidRPr="005368C2">
                              <w:t xml:space="preserve"> and describe other types of swaps, including commodity, volatility and exotic swaps.</w:t>
                            </w:r>
                          </w:p>
                          <w:p w14:paraId="088B65C9" w14:textId="77777777" w:rsidR="00A15689" w:rsidRPr="005368C2" w:rsidRDefault="00A15689"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5"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" fillcolor="#b1c2a3" stroked="f">
                <v:textbox>
                  <w:txbxContent>
                    <w:p w14:paraId="6129E9B6" w14:textId="77777777" w:rsidR="00A15689" w:rsidRPr="005368C2" w:rsidRDefault="00A15689" w:rsidP="00AC0915">
                      <w:pPr>
                        <w:rPr>
                          <w:b/>
                        </w:rPr>
                      </w:pPr>
                      <w:r w:rsidRPr="005368C2">
                        <w:rPr>
                          <w:b/>
                        </w:rPr>
                        <w:t>Learning Outcomes:</w:t>
                      </w:r>
                    </w:p>
                    <w:p w14:paraId="1FF7D6CB" w14:textId="77777777" w:rsidR="00A15689" w:rsidRPr="005368C2" w:rsidRDefault="00A15689" w:rsidP="00AC0915"/>
                    <w:p w14:paraId="01F7DDE6" w14:textId="77777777" w:rsidR="00A15689" w:rsidRPr="005368C2" w:rsidRDefault="00A15689" w:rsidP="00AC0915">
                      <w:r w:rsidRPr="00AC0915">
                        <w:rPr>
                          <w:b/>
                        </w:rPr>
                        <w:t>Explain</w:t>
                      </w:r>
                      <w:r w:rsidRPr="005368C2">
                        <w:t xml:space="preserve"> the mechanics of a plain vanilla interest rate swap and compute its cash flows. </w:t>
                      </w:r>
                    </w:p>
                    <w:p w14:paraId="1D088438" w14:textId="77777777" w:rsidR="00A15689" w:rsidRPr="00AC0915" w:rsidRDefault="00A15689" w:rsidP="00AC0915">
                      <w:pPr>
                        <w:rPr>
                          <w:sz w:val="16"/>
                          <w:szCs w:val="16"/>
                        </w:rPr>
                      </w:pPr>
                    </w:p>
                    <w:p w14:paraId="6AC50CA5" w14:textId="77777777" w:rsidR="00A15689" w:rsidRDefault="00A15689"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A15689" w:rsidRPr="00AC0915" w:rsidRDefault="00A15689" w:rsidP="00AC0915">
                      <w:pPr>
                        <w:rPr>
                          <w:sz w:val="16"/>
                          <w:szCs w:val="16"/>
                        </w:rPr>
                      </w:pPr>
                    </w:p>
                    <w:p w14:paraId="506BE3DA" w14:textId="77777777" w:rsidR="00A15689" w:rsidRDefault="00A15689" w:rsidP="00AC0915">
                      <w:r w:rsidRPr="00AC0915">
                        <w:rPr>
                          <w:b/>
                        </w:rPr>
                        <w:t>Explain</w:t>
                      </w:r>
                      <w:r w:rsidRPr="005368C2">
                        <w:t xml:space="preserve"> the role of financial intermediaries in the swaps market. </w:t>
                      </w:r>
                    </w:p>
                    <w:p w14:paraId="5610F55D" w14:textId="77777777" w:rsidR="00A15689" w:rsidRPr="00AC0915" w:rsidRDefault="00A15689" w:rsidP="00AC0915">
                      <w:pPr>
                        <w:rPr>
                          <w:sz w:val="16"/>
                          <w:szCs w:val="16"/>
                        </w:rPr>
                      </w:pPr>
                    </w:p>
                    <w:p w14:paraId="63A1E273" w14:textId="77777777" w:rsidR="00A15689" w:rsidRDefault="00A15689" w:rsidP="00AC0915">
                      <w:r w:rsidRPr="00AC0915">
                        <w:rPr>
                          <w:b/>
                        </w:rPr>
                        <w:t>Describe</w:t>
                      </w:r>
                      <w:r w:rsidRPr="005368C2">
                        <w:t xml:space="preserve"> the role of the confirmation in a swap transaction. </w:t>
                      </w:r>
                    </w:p>
                    <w:p w14:paraId="547944AC" w14:textId="77777777" w:rsidR="00A15689" w:rsidRPr="00AC0915" w:rsidRDefault="00A15689" w:rsidP="00AC0915">
                      <w:pPr>
                        <w:rPr>
                          <w:sz w:val="16"/>
                          <w:szCs w:val="16"/>
                        </w:rPr>
                      </w:pPr>
                    </w:p>
                    <w:p w14:paraId="4B4C4DBB" w14:textId="77777777" w:rsidR="00A15689" w:rsidRDefault="00A15689"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A15689" w:rsidRPr="00AC0915" w:rsidRDefault="00A15689" w:rsidP="00AC0915">
                      <w:pPr>
                        <w:rPr>
                          <w:sz w:val="16"/>
                          <w:szCs w:val="16"/>
                        </w:rPr>
                      </w:pPr>
                    </w:p>
                    <w:p w14:paraId="6FBCA2A9" w14:textId="77777777" w:rsidR="00A15689" w:rsidRDefault="00A15689" w:rsidP="00AC0915">
                      <w:r w:rsidRPr="00AC0915">
                        <w:rPr>
                          <w:b/>
                        </w:rPr>
                        <w:t>Explain</w:t>
                      </w:r>
                      <w:r w:rsidRPr="005368C2">
                        <w:t xml:space="preserve"> how the discount rates in a plain vanilla interest rate swap are computed. </w:t>
                      </w:r>
                    </w:p>
                    <w:p w14:paraId="32B92761" w14:textId="77777777" w:rsidR="00A15689" w:rsidRPr="00AC0915" w:rsidRDefault="00A15689" w:rsidP="00AC0915">
                      <w:pPr>
                        <w:rPr>
                          <w:sz w:val="16"/>
                          <w:szCs w:val="16"/>
                        </w:rPr>
                      </w:pPr>
                    </w:p>
                    <w:p w14:paraId="042882FE" w14:textId="5E468EFF" w:rsidR="00A15689" w:rsidRDefault="00A15689" w:rsidP="00AC0915">
                      <w:r w:rsidRPr="00AC0915">
                        <w:rPr>
                          <w:b/>
                        </w:rPr>
                        <w:t>Calculate</w:t>
                      </w:r>
                      <w:r w:rsidRPr="005368C2">
                        <w:t xml:space="preserve"> the value of a plain vanilla interest rate swap based on two simultaneous bond positions. </w:t>
                      </w:r>
                    </w:p>
                    <w:p w14:paraId="2135FA14" w14:textId="77777777" w:rsidR="00A15689" w:rsidRPr="00AC0915" w:rsidRDefault="00A15689" w:rsidP="00AC0915">
                      <w:pPr>
                        <w:rPr>
                          <w:sz w:val="16"/>
                          <w:szCs w:val="16"/>
                        </w:rPr>
                      </w:pPr>
                    </w:p>
                    <w:p w14:paraId="2EC7A6C3" w14:textId="3395825A" w:rsidR="00A15689" w:rsidRDefault="00A15689" w:rsidP="00AC0915">
                      <w:r w:rsidRPr="00AC0915">
                        <w:rPr>
                          <w:b/>
                        </w:rPr>
                        <w:t>Calculate</w:t>
                      </w:r>
                      <w:r w:rsidRPr="005368C2">
                        <w:t xml:space="preserve"> the value of a plain vanilla interest rate swap from a sequence of forward rate agreements (FRAs). </w:t>
                      </w:r>
                    </w:p>
                    <w:p w14:paraId="3C5543FB" w14:textId="77777777" w:rsidR="00A15689" w:rsidRPr="00AC0915" w:rsidRDefault="00A15689" w:rsidP="00AC0915">
                      <w:pPr>
                        <w:rPr>
                          <w:sz w:val="16"/>
                          <w:szCs w:val="16"/>
                        </w:rPr>
                      </w:pPr>
                    </w:p>
                    <w:p w14:paraId="2E1DD66A" w14:textId="77777777" w:rsidR="00A15689" w:rsidRDefault="00A15689"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A15689" w:rsidRPr="00AC0915" w:rsidRDefault="00A15689" w:rsidP="00AC0915">
                      <w:pPr>
                        <w:rPr>
                          <w:sz w:val="16"/>
                          <w:szCs w:val="16"/>
                        </w:rPr>
                      </w:pPr>
                    </w:p>
                    <w:p w14:paraId="1F9E1157" w14:textId="77777777" w:rsidR="00A15689" w:rsidRDefault="00A15689" w:rsidP="00AC0915">
                      <w:r w:rsidRPr="00AC0915">
                        <w:rPr>
                          <w:b/>
                        </w:rPr>
                        <w:t>Describe</w:t>
                      </w:r>
                      <w:r w:rsidRPr="005368C2">
                        <w:t xml:space="preserve"> the comparative advantage argument for the existence of currency swaps. </w:t>
                      </w:r>
                    </w:p>
                    <w:p w14:paraId="0E0C086E" w14:textId="77777777" w:rsidR="00A15689" w:rsidRPr="00AC0915" w:rsidRDefault="00A15689" w:rsidP="00AC0915">
                      <w:pPr>
                        <w:rPr>
                          <w:sz w:val="16"/>
                          <w:szCs w:val="16"/>
                        </w:rPr>
                      </w:pPr>
                    </w:p>
                    <w:p w14:paraId="7EAC24EC" w14:textId="77777777" w:rsidR="00A15689" w:rsidRDefault="00A15689"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A15689" w:rsidRPr="00AC0915" w:rsidRDefault="00A15689" w:rsidP="00AC0915">
                      <w:pPr>
                        <w:rPr>
                          <w:sz w:val="16"/>
                          <w:szCs w:val="16"/>
                        </w:rPr>
                      </w:pPr>
                    </w:p>
                    <w:p w14:paraId="0E531849" w14:textId="77777777" w:rsidR="00A15689" w:rsidRDefault="00A15689" w:rsidP="00AC0915">
                      <w:r w:rsidRPr="00AC0915">
                        <w:rPr>
                          <w:b/>
                        </w:rPr>
                        <w:t>Calculate</w:t>
                      </w:r>
                      <w:r w:rsidRPr="005368C2">
                        <w:t xml:space="preserve"> the value of a currency swap based on two simultaneous bond positions. </w:t>
                      </w:r>
                    </w:p>
                    <w:p w14:paraId="24D75507" w14:textId="77777777" w:rsidR="00A15689" w:rsidRPr="00AC0915" w:rsidRDefault="00A15689" w:rsidP="00AC0915">
                      <w:pPr>
                        <w:rPr>
                          <w:sz w:val="16"/>
                          <w:szCs w:val="16"/>
                        </w:rPr>
                      </w:pPr>
                    </w:p>
                    <w:p w14:paraId="73E5C355" w14:textId="77777777" w:rsidR="00A15689" w:rsidRDefault="00A15689" w:rsidP="00AC0915">
                      <w:r w:rsidRPr="00AC0915">
                        <w:rPr>
                          <w:b/>
                        </w:rPr>
                        <w:t>Calculate</w:t>
                      </w:r>
                      <w:r w:rsidRPr="005368C2">
                        <w:t xml:space="preserve"> the value of a currency swap based on a sequence of FRAs. </w:t>
                      </w:r>
                    </w:p>
                    <w:p w14:paraId="50839342" w14:textId="77777777" w:rsidR="00A15689" w:rsidRPr="00AC0915" w:rsidRDefault="00A15689" w:rsidP="00AC0915">
                      <w:pPr>
                        <w:rPr>
                          <w:sz w:val="16"/>
                          <w:szCs w:val="16"/>
                        </w:rPr>
                      </w:pPr>
                    </w:p>
                    <w:p w14:paraId="62B51CB9" w14:textId="77777777" w:rsidR="00A15689" w:rsidRDefault="00A15689" w:rsidP="00AC0915">
                      <w:r w:rsidRPr="00AC0915">
                        <w:rPr>
                          <w:b/>
                        </w:rPr>
                        <w:t>Describe</w:t>
                      </w:r>
                      <w:r w:rsidRPr="005368C2">
                        <w:t xml:space="preserve"> the role of credit risk inherent in an existing swap position. </w:t>
                      </w:r>
                    </w:p>
                    <w:p w14:paraId="591BC590" w14:textId="77777777" w:rsidR="00A15689" w:rsidRPr="00AC0915" w:rsidRDefault="00A15689" w:rsidP="00AC0915">
                      <w:pPr>
                        <w:rPr>
                          <w:sz w:val="16"/>
                          <w:szCs w:val="16"/>
                        </w:rPr>
                      </w:pPr>
                    </w:p>
                    <w:p w14:paraId="197715C8" w14:textId="77777777" w:rsidR="00A15689" w:rsidRPr="005368C2" w:rsidRDefault="00A15689" w:rsidP="00AC0915">
                      <w:r w:rsidRPr="00AC0915">
                        <w:rPr>
                          <w:b/>
                        </w:rPr>
                        <w:t>Identify</w:t>
                      </w:r>
                      <w:r w:rsidRPr="005368C2">
                        <w:t xml:space="preserve"> and describe other types of swaps, including commodity, volatility and exotic swaps.</w:t>
                      </w:r>
                    </w:p>
                    <w:p w14:paraId="088B65C9" w14:textId="77777777" w:rsidR="00A15689" w:rsidRPr="005368C2" w:rsidRDefault="00A15689"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3200" w:name="_Toc222561324"/>
      <w:r w:rsidRPr="008568A7">
        <w:lastRenderedPageBreak/>
        <w:t>Explain the mechanics of a plain vanilla interest rate swap and compute its cash flows</w:t>
      </w:r>
      <w:bookmarkEnd w:id="3200"/>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3201"/>
      <w:r w:rsidRPr="008568A7">
        <w:rPr>
          <w:rFonts w:ascii="Calibri" w:hAnsi="Calibri"/>
        </w:rPr>
        <w:t>fixed</w:t>
      </w:r>
      <w:commentRangeEnd w:id="3201"/>
      <w:r w:rsidR="004B1CE2" w:rsidRPr="008568A7">
        <w:rPr>
          <w:rStyle w:val="CommentReference"/>
          <w:rFonts w:ascii="Calibri" w:hAnsi="Calibri"/>
        </w:rPr>
        <w:commentReference w:id="3201"/>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Default="005F2397" w:rsidP="005F2397">
      <w:pPr>
        <w:rPr>
          <w:ins w:id="3202" w:author="Aleksander Hansen" w:date="2013-02-10T13:12:00Z"/>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3203" w:author="Aleksander Hansen" w:date="2013-02-10T13:12:00Z"/>
          <w:rFonts w:ascii="Calibri" w:hAnsi="Calibri"/>
        </w:rPr>
      </w:pPr>
    </w:p>
    <w:p w14:paraId="0FAC7848" w14:textId="685E4A9A" w:rsidR="00A325D4" w:rsidRPr="001D6872" w:rsidRDefault="00A325D4" w:rsidP="00A325D4">
      <w:pPr>
        <w:pStyle w:val="Heading3SubGTNI"/>
        <w:rPr>
          <w:ins w:id="3204" w:author="Aleksander Hansen" w:date="2013-02-10T13:13:00Z"/>
        </w:rPr>
      </w:pPr>
      <w:bookmarkStart w:id="3205" w:name="_Toc222561325"/>
      <w:ins w:id="3206" w:author="Aleksander Hansen" w:date="2013-02-10T13:12:00Z">
        <w:r>
          <w:t>A note on discounting in wake of the LIBOR scandal and financial crisis</w:t>
        </w:r>
      </w:ins>
      <w:bookmarkEnd w:id="3205"/>
    </w:p>
    <w:p w14:paraId="4361D577" w14:textId="69978274" w:rsidR="00A325D4" w:rsidRPr="00A325D4" w:rsidRDefault="00A325D4" w:rsidP="00A325D4">
      <w:ins w:id="3207" w:author="Aleksander Hansen" w:date="2013-02-10T13:13:00Z">
        <w:r>
          <w:rPr>
            <w:rFonts w:ascii="Calibri" w:hAnsi="Calibri"/>
          </w:rPr>
          <w:t xml:space="preserve">Throughout the assigned readings and in the examples presented in these notes, the LIBOR rate is used both to </w:t>
        </w:r>
      </w:ins>
      <w:ins w:id="3208" w:author="Aleksander Hansen" w:date="2013-02-10T13:14:00Z">
        <w:r>
          <w:rPr>
            <w:rFonts w:ascii="Calibri" w:hAnsi="Calibri"/>
            <w:i/>
          </w:rPr>
          <w:t xml:space="preserve">infer </w:t>
        </w:r>
        <w:r>
          <w:rPr>
            <w:rFonts w:ascii="Calibri" w:hAnsi="Calibri"/>
          </w:rPr>
          <w:t xml:space="preserve">the future cash flows, as well as the risk-free rate to </w:t>
        </w:r>
      </w:ins>
      <w:ins w:id="3209" w:author="Aleksander Hansen" w:date="2013-02-10T13:15:00Z">
        <w:r>
          <w:rPr>
            <w:rFonts w:ascii="Calibri" w:hAnsi="Calibri"/>
            <w:i/>
          </w:rPr>
          <w:t>discount</w:t>
        </w:r>
        <w:r>
          <w:rPr>
            <w:rFonts w:ascii="Calibri" w:hAnsi="Calibri"/>
          </w:rPr>
          <w:t xml:space="preserve"> the future cash flows. In practice this is not the way the market operates. In wake of the LIBOR scandal, in which Governmental agencies tasked with </w:t>
        </w:r>
      </w:ins>
      <w:ins w:id="3210" w:author="Aleksander Hansen" w:date="2013-02-10T13:16:00Z">
        <w:r>
          <w:rPr>
            <w:rFonts w:ascii="Calibri" w:hAnsi="Calibri"/>
          </w:rPr>
          <w:t>overseeing</w:t>
        </w:r>
      </w:ins>
      <w:ins w:id="3211" w:author="Aleksander Hansen" w:date="2013-02-10T13:15:00Z">
        <w:r>
          <w:rPr>
            <w:rFonts w:ascii="Calibri" w:hAnsi="Calibri"/>
          </w:rPr>
          <w:t xml:space="preserve"> </w:t>
        </w:r>
      </w:ins>
      <w:ins w:id="3212" w:author="Aleksander Hansen" w:date="2013-02-10T13:16:00Z">
        <w:r>
          <w:rPr>
            <w:rFonts w:ascii="Calibri" w:hAnsi="Calibri"/>
          </w:rPr>
          <w:t xml:space="preserve">banks and financial markets have investigated banks, and several banks have admitted to sending in artificially high or low LIBOR rates to the BBA during the financial crisis, in order to appear more creditworthy, the LIBOR rate has received a lot of negative attention. Moreover it shed light </w:t>
        </w:r>
        <w:r>
          <w:rPr>
            <w:rFonts w:ascii="Calibri" w:hAnsi="Calibri"/>
          </w:rPr>
          <w:lastRenderedPageBreak/>
          <w:t xml:space="preserve">on shoddy practices by banks, as well as the </w:t>
        </w:r>
      </w:ins>
      <w:ins w:id="3213" w:author="Aleksander Hansen" w:date="2013-02-10T13:19:00Z">
        <w:r>
          <w:rPr>
            <w:rFonts w:ascii="Calibri" w:hAnsi="Calibri"/>
          </w:rPr>
          <w:t>vulnerability</w:t>
        </w:r>
      </w:ins>
      <w:ins w:id="3214" w:author="Aleksander Hansen" w:date="2013-02-10T13:16:00Z">
        <w:r>
          <w:rPr>
            <w:rFonts w:ascii="Calibri" w:hAnsi="Calibri"/>
          </w:rPr>
          <w:t xml:space="preserve"> of the LIBOR rate</w:t>
        </w:r>
      </w:ins>
      <w:ins w:id="3215"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 The OIS rate is perceived to be nearly risk-free, and the spread between LIBOR </w:t>
        </w:r>
      </w:ins>
      <w:ins w:id="3216" w:author="Aleksander Hansen" w:date="2013-02-10T13:21:00Z">
        <w:r>
          <w:rPr>
            <w:rFonts w:ascii="Calibri" w:hAnsi="Calibri"/>
          </w:rPr>
          <w:t>–</w:t>
        </w:r>
      </w:ins>
      <w:ins w:id="3217" w:author="Aleksander Hansen" w:date="2013-02-10T13:19:00Z">
        <w:r>
          <w:rPr>
            <w:rFonts w:ascii="Calibri" w:hAnsi="Calibri"/>
          </w:rPr>
          <w:t xml:space="preserve"> OIS </w:t>
        </w:r>
      </w:ins>
      <w:ins w:id="3218" w:author="Aleksander Hansen" w:date="2013-02-10T13:21:00Z">
        <w:r>
          <w:rPr>
            <w:rFonts w:ascii="Calibri" w:hAnsi="Calibri"/>
          </w:rPr>
          <w:t xml:space="preserve">is closely monitored in markets to gauge banks’ willingness to lend to one another, as well as overall liquidity and financial conditions. As Hull states in the assigned reading, </w:t>
        </w:r>
      </w:ins>
      <w:ins w:id="3219" w:author="Aleksander Hansen" w:date="2013-02-10T13:22:00Z">
        <w:r>
          <w:rPr>
            <w:rFonts w:ascii="Calibri" w:hAnsi="Calibri"/>
          </w:rPr>
          <w:t>“In normal market conditions, it [the LIBOR – OIS spread] is about 10 basis points.</w:t>
        </w:r>
      </w:ins>
      <w:ins w:id="3220"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3221" w:author="Aleksander Hansen" w:date="2013-02-10T13:24:00Z">
        <w:r>
          <w:rPr>
            <w:rFonts w:ascii="Calibri" w:hAnsi="Calibri"/>
          </w:rPr>
          <w:t>on the</w:t>
        </w:r>
      </w:ins>
      <w:ins w:id="3222" w:author="Aleksander Hansen" w:date="2013-02-10T13:23:00Z">
        <w:r>
          <w:rPr>
            <w:rFonts w:ascii="Calibri" w:hAnsi="Calibri"/>
          </w:rPr>
          <w:t xml:space="preserve"> </w:t>
        </w:r>
      </w:ins>
      <w:ins w:id="3223"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3224" w:author="Aleksander Hansen" w:date="2013-02-10T13:25:00Z">
        <w:r>
          <w:rPr>
            <w:rFonts w:ascii="Calibri" w:hAnsi="Calibri"/>
            <w:i/>
          </w:rPr>
          <w:t>dual-curve stripping</w:t>
        </w:r>
        <w:r>
          <w:rPr>
            <w:rFonts w:ascii="Calibri" w:hAnsi="Calibri"/>
          </w:rPr>
          <w:t xml:space="preserve">. Dual curve stripping arises from the fact that, while the LIBOR </w:t>
        </w:r>
      </w:ins>
      <w:ins w:id="3225"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 xml:space="preserve">the future cash flows on the floating leg of, e.g. a swap, the rate which is used to discount the future cash flows is the OIS rate, hence the name </w:t>
        </w:r>
      </w:ins>
      <w:ins w:id="3226"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3227" w:author="Aleksander Hansen" w:date="2013-02-10T13:28:00Z">
        <w:r w:rsidR="00451ADE">
          <w:rPr>
            <w:rFonts w:ascii="Calibri" w:hAnsi="Calibri"/>
          </w:rPr>
          <w:t>, although it is likely to be fairly close</w:t>
        </w:r>
        <w:r w:rsidR="00451ADE">
          <w:rPr>
            <w:rStyle w:val="FootnoteReference"/>
            <w:rFonts w:ascii="Calibri" w:hAnsi="Calibri"/>
          </w:rPr>
          <w:footnoteReference w:id="8"/>
        </w:r>
        <w:r w:rsidR="00451ADE">
          <w:rPr>
            <w:rFonts w:ascii="Calibri" w:hAnsi="Calibri"/>
          </w:rPr>
          <w:t>.</w:t>
        </w:r>
      </w:ins>
      <w:ins w:id="3232" w:author="Aleksander Hansen" w:date="2013-02-10T13:30:00Z">
        <w:r w:rsidR="00525A5C">
          <w:rPr>
            <w:rFonts w:ascii="Calibri" w:hAnsi="Calibri"/>
          </w:rPr>
          <w:t xml:space="preserve"> There is however a logical fallacy in Hull’s statement. Although the historical average has been a LIBOR-OIS </w:t>
        </w:r>
      </w:ins>
      <w:ins w:id="3233" w:author="Aleksander Hansen" w:date="2013-02-10T13:31:00Z">
        <w:r w:rsidR="00525A5C">
          <w:rPr>
            <w:rFonts w:ascii="Calibri" w:hAnsi="Calibri"/>
          </w:rPr>
          <w:t>spread of</w:t>
        </w:r>
      </w:ins>
      <w:ins w:id="3234" w:author="Aleksander Hansen" w:date="2013-02-10T13:30:00Z">
        <w:r w:rsidR="00525A5C">
          <w:rPr>
            <w:rFonts w:ascii="Calibri" w:hAnsi="Calibri"/>
          </w:rPr>
          <w:t xml:space="preserve"> roughly 10 basis </w:t>
        </w:r>
      </w:ins>
      <w:ins w:id="3235" w:author="Aleksander Hansen" w:date="2013-02-10T13:31:00Z">
        <w:r w:rsidR="00525A5C">
          <w:rPr>
            <w:rFonts w:ascii="Calibri" w:hAnsi="Calibri"/>
          </w:rPr>
          <w:t>points that</w:t>
        </w:r>
      </w:ins>
      <w:ins w:id="3236" w:author="Aleksander Hansen" w:date="2013-02-10T13:30:00Z">
        <w:r w:rsidR="00525A5C">
          <w:rPr>
            <w:rFonts w:ascii="Calibri" w:hAnsi="Calibri"/>
          </w:rPr>
          <w:t xml:space="preserve"> does </w:t>
        </w:r>
      </w:ins>
      <w:ins w:id="3237"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3238" w:author="Aleksander Hansen" w:date="2013-02-10T13:32:00Z">
        <w:r w:rsidR="00525A5C">
          <w:rPr>
            <w:rFonts w:ascii="Calibri" w:hAnsi="Calibri"/>
          </w:rPr>
          <w:t xml:space="preserve">“normal market conditions” is </w:t>
        </w:r>
      </w:ins>
      <w:ins w:id="3239" w:author="Aleksander Hansen" w:date="2013-02-10T13:34:00Z">
        <w:r w:rsidR="00F213E5">
          <w:rPr>
            <w:rFonts w:ascii="Calibri" w:hAnsi="Calibri"/>
          </w:rPr>
          <w:t>at best highly stylized</w:t>
        </w:r>
      </w:ins>
      <w:ins w:id="3240" w:author="Aleksander Hansen" w:date="2013-02-10T13:32:00Z">
        <w:r w:rsidR="00F213E5">
          <w:rPr>
            <w:rFonts w:ascii="Calibri" w:hAnsi="Calibri"/>
          </w:rPr>
          <w:t xml:space="preserve">; it </w:t>
        </w:r>
      </w:ins>
      <w:ins w:id="3241" w:author="Aleksander Hansen" w:date="2013-02-10T13:34:00Z">
        <w:r w:rsidR="00F213E5">
          <w:rPr>
            <w:rFonts w:ascii="Calibri" w:hAnsi="Calibri"/>
          </w:rPr>
          <w:t>presupposes</w:t>
        </w:r>
      </w:ins>
      <w:ins w:id="3242" w:author="Aleksander Hansen" w:date="2013-02-10T13:32:00Z">
        <w:r w:rsidR="00F213E5">
          <w:rPr>
            <w:rFonts w:ascii="Calibri" w:hAnsi="Calibri"/>
          </w:rPr>
          <w:t xml:space="preserve"> </w:t>
        </w:r>
      </w:ins>
      <w:ins w:id="3243" w:author="Aleksander Hansen" w:date="2013-02-10T13:34:00Z">
        <w:r w:rsidR="00F213E5">
          <w:rPr>
            <w:rFonts w:ascii="Calibri" w:hAnsi="Calibri"/>
          </w:rPr>
          <w:t xml:space="preserve">that there is such a thing as normal market conditions, AND that we as observers are able to infer what is and what is not </w:t>
        </w:r>
      </w:ins>
      <w:ins w:id="3244" w:author="Aleksander Hansen" w:date="2013-02-10T13:35:00Z">
        <w:r w:rsidR="00F213E5">
          <w:rPr>
            <w:rFonts w:ascii="Calibri" w:hAnsi="Calibri"/>
            <w:i/>
          </w:rPr>
          <w:t xml:space="preserve">normal. </w:t>
        </w:r>
      </w:ins>
      <w:ins w:id="3245" w:author="Aleksander Hansen" w:date="2013-02-10T13:36:00Z">
        <w:r w:rsidR="00F213E5">
          <w:rPr>
            <w:rFonts w:ascii="Calibri" w:hAnsi="Calibri"/>
          </w:rPr>
          <w:t>T</w:t>
        </w:r>
      </w:ins>
      <w:ins w:id="3246" w:author="Aleksander Hansen" w:date="2013-02-10T13:35:00Z">
        <w:r w:rsidR="00F213E5">
          <w:rPr>
            <w:rFonts w:ascii="Calibri" w:hAnsi="Calibri"/>
          </w:rPr>
          <w:t>hat is a bold assumption indeed.</w:t>
        </w:r>
      </w:ins>
      <w:ins w:id="3247"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bookmarkStart w:id="3248" w:name="_Toc222561326"/>
      <w:r w:rsidRPr="008568A7">
        <w:lastRenderedPageBreak/>
        <w:t>Explain how a plain vanilla interest rate swap can be used to transform an asset or a liability and calculate the resulting cash flows</w:t>
      </w:r>
      <w:bookmarkEnd w:id="3248"/>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8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bookmarkStart w:id="3249" w:name="_Toc222561327"/>
      <w:r w:rsidRPr="008568A7">
        <w:t>Explain the role of financial intermediaries in the swaps market</w:t>
      </w:r>
      <w:bookmarkEnd w:id="3249"/>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bookmarkStart w:id="3250" w:name="_Toc222561328"/>
      <w:r w:rsidRPr="008568A7">
        <w:t>Describe the role of the confirmation in a swap transaction</w:t>
      </w:r>
      <w:bookmarkEnd w:id="3250"/>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0B498FBD" w:rsidR="005F2397" w:rsidRPr="008568A7" w:rsidRDefault="005F2397" w:rsidP="005F2397">
      <w:pPr>
        <w:rPr>
          <w:rFonts w:ascii="Calibri" w:hAnsi="Calibri"/>
        </w:rPr>
      </w:pPr>
      <w:r w:rsidRPr="008568A7">
        <w:rPr>
          <w:rFonts w:ascii="Calibri" w:hAnsi="Calibri"/>
        </w:rPr>
        <w:t>ISDA has produced a number of master agreements</w:t>
      </w:r>
      <w:ins w:id="3251"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3252" w:author="Aleksander Hansen" w:date="2013-02-09T15:23:00Z">
        <w:r w:rsidR="009643F5">
          <w:rPr>
            <w:rFonts w:ascii="Calibri" w:hAnsi="Calibri"/>
          </w:rPr>
          <w:t>. In the US, it is commonplace for companies to require an ISDA be entered into before entering into a swap transaction. This is then supplemented with a credit support annex, which stipulates further terms specific to the transaction. An ISDA can include description of the terms of the swap contracts including such as netting arrangement</w:t>
        </w:r>
      </w:ins>
      <w:ins w:id="3253" w:author="Aleksander Hansen" w:date="2013-02-09T15:27:00Z">
        <w:r w:rsidR="009643F5">
          <w:rPr>
            <w:rFonts w:ascii="Calibri" w:hAnsi="Calibri"/>
          </w:rPr>
          <w:t>s</w:t>
        </w:r>
      </w:ins>
      <w:ins w:id="3254" w:author="Aleksander Hansen" w:date="2013-02-09T15:23:00Z">
        <w:r w:rsidR="009643F5">
          <w:rPr>
            <w:rFonts w:ascii="Calibri" w:hAnsi="Calibri"/>
          </w:rPr>
          <w:t xml:space="preserve">, collateral and </w:t>
        </w:r>
      </w:ins>
      <w:ins w:id="3255"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4E8E6F17" w:rsidR="005F2397" w:rsidRPr="008568A7" w:rsidRDefault="005F2397" w:rsidP="00E81FD9">
      <w:pPr>
        <w:pStyle w:val="Heading2"/>
      </w:pPr>
      <w:bookmarkStart w:id="3256" w:name="_Toc222561329"/>
      <w:r w:rsidRPr="008568A7">
        <w:t>Describe the comparative advantage argument for the existence of interest rate swaps and discuss some of the criticisms of this argument</w:t>
      </w:r>
      <w:bookmarkEnd w:id="3256"/>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070C2351"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w:t>
      </w:r>
      <w:del w:id="3257" w:author="Aleksander Hansen" w:date="2013-02-09T14:59:00Z">
        <w:r w:rsidRPr="008568A7" w:rsidDel="00F443C5">
          <w:rPr>
            <w:rFonts w:ascii="Calibri" w:hAnsi="Calibri"/>
          </w:rPr>
          <w:delText>r</w:delText>
        </w:r>
      </w:del>
      <w:r w:rsidRPr="008568A7">
        <w:rPr>
          <w:rFonts w:ascii="Calibri" w:hAnsi="Calibri"/>
        </w:rPr>
        <w:t>o</w:t>
      </w:r>
      <w:ins w:id="3258"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5934A658" w:rsidR="005F2397" w:rsidRPr="00B24098" w:rsidRDefault="005F2397">
      <w:pPr>
        <w:pStyle w:val="ListParagraph"/>
        <w:numPr>
          <w:ilvl w:val="0"/>
          <w:numId w:val="87"/>
        </w:numPr>
        <w:rPr>
          <w:rFonts w:ascii="Calibri" w:hAnsi="Calibri"/>
          <w:rPrChange w:id="3259" w:author="Aleksander Hansen" w:date="2013-02-09T15:08:00Z">
            <w:rPr/>
          </w:rPrChange>
        </w:rPr>
        <w:pPrChange w:id="3260" w:author="Aleksander Hansen" w:date="2013-02-09T15:08:00Z">
          <w:pPr/>
        </w:pPrChange>
      </w:pPr>
      <w:r w:rsidRPr="00B24098">
        <w:rPr>
          <w:rFonts w:ascii="Calibri" w:hAnsi="Calibri"/>
          <w:rPrChange w:id="3261" w:author="Aleksander Hansen" w:date="2013-02-09T15:08:00Z">
            <w:rPr/>
          </w:rPrChange>
        </w:rPr>
        <w:t>BetterCreditCorp pays LIBOR + 0.5%</w:t>
      </w:r>
      <w:del w:id="3262" w:author="Aleksander Hansen" w:date="2013-02-09T15:02:00Z">
        <w:r w:rsidRPr="00B24098" w:rsidDel="00B24098">
          <w:rPr>
            <w:rFonts w:ascii="Calibri" w:hAnsi="Calibri"/>
            <w:rPrChange w:id="3263" w:author="Aleksander Hansen" w:date="2013-02-09T15:08:00Z">
              <w:rPr/>
            </w:rPrChange>
          </w:rPr>
          <w:delText>)</w:delText>
        </w:r>
      </w:del>
      <w:r w:rsidRPr="00B24098">
        <w:rPr>
          <w:rFonts w:ascii="Calibri" w:hAnsi="Calibri"/>
          <w:rPrChange w:id="3264" w:author="Aleksander Hansen" w:date="2013-02-09T15:08:00Z">
            <w:rPr/>
          </w:rPrChange>
        </w:rPr>
        <w:t>: 0.5% less than its “competitive” floating rate</w:t>
      </w:r>
      <w:ins w:id="3265" w:author="Aleksander Hansen" w:date="2013-02-09T15:02:00Z">
        <w:r w:rsidR="00B24098" w:rsidRPr="00B24098">
          <w:rPr>
            <w:rFonts w:ascii="Calibri" w:hAnsi="Calibri"/>
            <w:rPrChange w:id="3266"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3267" w:author="Aleksander Hansen" w:date="2013-02-09T15:08:00Z">
            <w:rPr/>
          </w:rPrChange>
        </w:rPr>
        <w:pPrChange w:id="3268" w:author="Aleksander Hansen" w:date="2013-02-09T15:08:00Z">
          <w:pPr/>
        </w:pPrChange>
      </w:pPr>
      <w:r w:rsidRPr="00B24098">
        <w:rPr>
          <w:rFonts w:ascii="Calibri" w:hAnsi="Calibri"/>
          <w:rPrChange w:id="3269" w:author="Aleksander Hansen" w:date="2013-02-09T15:08:00Z">
            <w:rPr/>
          </w:rPrChange>
        </w:rPr>
        <w:t>WorseCreditCorp pays 5.5% fixed: 0.5% less than its “competitive” fixed rate</w:t>
      </w:r>
    </w:p>
    <w:p w14:paraId="63104C88" w14:textId="213E00A8" w:rsidR="005F2397" w:rsidRPr="00210591" w:rsidDel="00210591" w:rsidRDefault="00B24098" w:rsidP="005F2397">
      <w:pPr>
        <w:rPr>
          <w:del w:id="3270" w:author="Aleksander Hansen" w:date="2013-02-09T15:16:00Z"/>
          <w:rFonts w:ascii="Calibri" w:hAnsi="Calibri"/>
          <w:i/>
          <w:rPrChange w:id="3271" w:author="Aleksander Hansen" w:date="2013-02-09T15:16:00Z">
            <w:rPr>
              <w:del w:id="3272" w:author="Aleksander Hansen" w:date="2013-02-09T15:16:00Z"/>
              <w:rFonts w:ascii="Calibri" w:hAnsi="Calibri"/>
            </w:rPr>
          </w:rPrChange>
        </w:rPr>
      </w:pPr>
      <w:ins w:id="3273"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3274"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3275" w:author="Aleksander Hansen" w:date="2013-02-09T15:12:00Z">
        <w:r w:rsidR="00210591">
          <w:rPr>
            <w:rFonts w:ascii="Calibri" w:hAnsi="Calibri"/>
          </w:rPr>
          <w:t xml:space="preserve">a </w:t>
        </w:r>
      </w:ins>
      <w:ins w:id="3276" w:author="Aleksander Hansen" w:date="2013-02-09T15:10:00Z">
        <w:r>
          <w:rPr>
            <w:rFonts w:ascii="Calibri" w:hAnsi="Calibri"/>
            <w:i/>
          </w:rPr>
          <w:t xml:space="preserve">comparative advantage </w:t>
        </w:r>
        <w:r>
          <w:rPr>
            <w:rFonts w:ascii="Calibri" w:hAnsi="Calibri"/>
          </w:rPr>
          <w:t xml:space="preserve">and not </w:t>
        </w:r>
      </w:ins>
      <w:ins w:id="3277" w:author="Aleksander Hansen" w:date="2013-02-09T15:12:00Z">
        <w:r w:rsidR="00210591">
          <w:rPr>
            <w:rFonts w:ascii="Calibri" w:hAnsi="Calibri"/>
          </w:rPr>
          <w:t>an</w:t>
        </w:r>
      </w:ins>
      <w:ins w:id="3278"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3279"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3280" w:author="Aleksander Hansen" w:date="2013-02-09T15:14:00Z">
        <w:r w:rsidR="00210591">
          <w:rPr>
            <w:rFonts w:ascii="Calibri" w:hAnsi="Calibri"/>
          </w:rPr>
          <w:t>Because</w:t>
        </w:r>
      </w:ins>
      <w:del w:id="3281"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3282" w:author="Aleksander Hansen" w:date="2013-02-09T15:15:00Z">
        <w:r w:rsidR="00210591">
          <w:rPr>
            <w:rFonts w:ascii="Calibri" w:hAnsi="Calibri"/>
          </w:rPr>
          <w:t xml:space="preserve"> (LIBOR + spread)</w:t>
        </w:r>
      </w:ins>
      <w:r w:rsidR="005F2397" w:rsidRPr="008568A7">
        <w:rPr>
          <w:rFonts w:ascii="Calibri" w:hAnsi="Calibri"/>
        </w:rPr>
        <w:t xml:space="preserve">. WorseCreditCorp is said to have a </w:t>
      </w:r>
      <w:r w:rsidR="005F2397" w:rsidRPr="00B24098">
        <w:rPr>
          <w:rFonts w:ascii="Calibri" w:hAnsi="Calibri"/>
          <w:i/>
          <w:rPrChange w:id="3283"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3284" w:author="Aleksander Hansen" w:date="2013-02-09T15:16:00Z">
        <w:r w:rsidR="00210591">
          <w:rPr>
            <w:rFonts w:ascii="Calibri" w:hAnsi="Calibri"/>
          </w:rPr>
          <w:t xml:space="preserve">and </w:t>
        </w:r>
      </w:ins>
      <w:r w:rsidR="005F2397" w:rsidRPr="008568A7">
        <w:rPr>
          <w:rFonts w:ascii="Calibri" w:hAnsi="Calibri"/>
        </w:rPr>
        <w:t>BetterCreditCorp is said to have a</w:t>
      </w:r>
      <w:del w:id="3285"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3286" w:author="Aleksander Hansen" w:date="2013-02-09T15:15:00Z">
        <w:r w:rsidR="00210591" w:rsidRPr="009643F5">
          <w:rPr>
            <w:rFonts w:ascii="Calibri" w:hAnsi="Calibri"/>
            <w:i/>
          </w:rPr>
          <w:t>comparative</w:t>
        </w:r>
        <w:r w:rsidR="00210591">
          <w:rPr>
            <w:rFonts w:ascii="Calibri" w:hAnsi="Calibri"/>
            <w:i/>
          </w:rPr>
          <w:t xml:space="preserve"> </w:t>
        </w:r>
      </w:ins>
      <w:ins w:id="3287" w:author="Aleksander Hansen" w:date="2013-02-09T15:16:00Z">
        <w:r w:rsidR="00210591">
          <w:rPr>
            <w:rFonts w:ascii="Calibri" w:hAnsi="Calibri"/>
            <w:i/>
          </w:rPr>
          <w:t>advantage</w:t>
        </w:r>
      </w:ins>
      <w:del w:id="3288"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3289" w:author="Aleksander Hansen" w:date="2013-02-09T15:16:00Z">
        <w:r w:rsidR="00210591">
          <w:rPr>
            <w:rFonts w:ascii="Calibri" w:hAnsi="Calibri"/>
          </w:rPr>
          <w:t xml:space="preserve">To generalize, we can say that a </w:t>
        </w:r>
      </w:ins>
    </w:p>
    <w:p w14:paraId="0354FBE4" w14:textId="77777777" w:rsidR="005F2397" w:rsidRPr="008568A7" w:rsidRDefault="005F2397" w:rsidP="005F2397">
      <w:pPr>
        <w:rPr>
          <w:rFonts w:ascii="Calibri" w:hAnsi="Calibri"/>
        </w:rPr>
      </w:pPr>
      <w:del w:id="3290" w:author="Aleksander Hansen" w:date="2013-02-09T15:16:00Z">
        <w:r w:rsidRPr="00210591" w:rsidDel="00210591">
          <w:rPr>
            <w:rFonts w:ascii="Calibri" w:hAnsi="Calibri"/>
            <w:i/>
            <w:rPrChange w:id="3291" w:author="Aleksander Hansen" w:date="2013-02-09T15:16:00Z">
              <w:rPr>
                <w:rFonts w:ascii="Calibri" w:hAnsi="Calibri"/>
              </w:rPr>
            </w:rPrChange>
          </w:rPr>
          <w:delText xml:space="preserve">A </w:delText>
        </w:r>
      </w:del>
      <w:r w:rsidRPr="00210591">
        <w:rPr>
          <w:rFonts w:ascii="Calibri" w:hAnsi="Calibri"/>
          <w:i/>
          <w:rPrChange w:id="3292" w:author="Aleksander Hansen" w:date="2013-02-09T15:16:00Z">
            <w:rPr>
              <w:rFonts w:ascii="Calibri" w:hAnsi="Calibri"/>
            </w:rPr>
          </w:rPrChange>
        </w:rPr>
        <w:t>comparative advantage</w:t>
      </w:r>
      <w:r w:rsidRPr="008568A7">
        <w:rPr>
          <w:rFonts w:ascii="Calibri" w:hAnsi="Calibri"/>
        </w:rPr>
        <w:t xml:space="preserve"> exists when two companies face different interest rate markets: the difference in fixed rate markets (i.e., between the companies; call this “a”) is greater than the difference in floating rate markets (call this “b”). </w:t>
      </w:r>
    </w:p>
    <w:p w14:paraId="6E4FFE51" w14:textId="20371B31" w:rsidR="005F2397" w:rsidRDefault="005F2397" w:rsidP="005F2397">
      <w:pPr>
        <w:rPr>
          <w:ins w:id="3293" w:author="Aleksander Hansen" w:date="2013-02-09T15:07:00Z"/>
          <w:rFonts w:ascii="Calibri" w:hAnsi="Calibri"/>
        </w:rPr>
      </w:pPr>
      <w:r w:rsidRPr="008568A7">
        <w:rPr>
          <w:rFonts w:ascii="Calibri" w:hAnsi="Calibri"/>
        </w:rPr>
        <w:t>Under these circumstances, a swap arrangement can produce a total gain</w:t>
      </w:r>
      <w:ins w:id="3294" w:author="Aleksander Hansen" w:date="2013-02-09T15:04:00Z">
        <w:r w:rsidR="00B24098">
          <w:rPr>
            <w:rFonts w:ascii="Calibri" w:hAnsi="Calibri"/>
          </w:rPr>
          <w:t>, that is,</w:t>
        </w:r>
      </w:ins>
      <w:del w:id="3295"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3296" w:author="Aleksander Hansen" w:date="2013-02-09T15:04:00Z">
        <w:r w:rsidR="00B24098">
          <w:rPr>
            <w:rFonts w:ascii="Calibri" w:hAnsi="Calibri"/>
          </w:rPr>
          <w:t>,</w:t>
        </w:r>
      </w:ins>
      <w:del w:id="3297" w:author="Aleksander Hansen" w:date="2013-02-09T15:04:00Z">
        <w:r w:rsidRPr="008568A7" w:rsidDel="00B24098">
          <w:rPr>
            <w:rFonts w:ascii="Calibri" w:hAnsi="Calibri"/>
          </w:rPr>
          <w:delText>)</w:delText>
        </w:r>
      </w:del>
      <w:r w:rsidRPr="008568A7">
        <w:rPr>
          <w:rFonts w:ascii="Calibri" w:hAnsi="Calibri"/>
        </w:rPr>
        <w:t xml:space="preserve"> equal to: a–b.</w:t>
      </w:r>
      <w:ins w:id="3298" w:author="Aleksander Hansen" w:date="2013-02-09T15:17:00Z">
        <w:r w:rsidR="00210591">
          <w:rPr>
            <w:rFonts w:ascii="Calibri" w:hAnsi="Calibri"/>
          </w:rPr>
          <w:t xml:space="preserve"> Consequently, if both firms could borrow in the fixed and the floating market at exactly the same terms, </w:t>
        </w:r>
      </w:ins>
      <w:ins w:id="3299" w:author="Aleksander Hansen" w:date="2013-02-09T15:20:00Z">
        <w:r w:rsidR="00210591">
          <w:rPr>
            <w:rFonts w:ascii="Calibri" w:hAnsi="Calibri"/>
          </w:rPr>
          <w:t xml:space="preserve">neither firm would have a </w:t>
        </w:r>
      </w:ins>
      <w:ins w:id="3300"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3301" w:author="Aleksander Hansen" w:date="2013-02-09T15:04:00Z"/>
          <w:rFonts w:ascii="Calibri" w:hAnsi="Calibri"/>
        </w:rPr>
      </w:pPr>
    </w:p>
    <w:p w14:paraId="0064D043" w14:textId="2703E61F" w:rsidR="00B24098" w:rsidRDefault="00B24098" w:rsidP="005F2397">
      <w:pPr>
        <w:rPr>
          <w:ins w:id="3302" w:author="Aleksander Hansen" w:date="2013-02-09T15:04:00Z"/>
          <w:rFonts w:ascii="Calibri" w:hAnsi="Calibri"/>
        </w:rPr>
      </w:pPr>
      <w:ins w:id="3303" w:author="Aleksander Hansen" w:date="2013-02-09T15:05:00Z">
        <w:r>
          <w:rPr>
            <w:rFonts w:ascii="Calibri" w:hAnsi="Calibri"/>
            <w:noProof/>
            <w:rPrChange w:id="3304"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A15689" w:rsidRDefault="00A15689">
                              <w:pPr>
                                <w:ind w:left="140"/>
                                <w:rPr>
                                  <w:ins w:id="3305" w:author="Aleksander Hansen" w:date="2013-02-09T15:05:00Z"/>
                                </w:rPr>
                                <w:pPrChange w:id="3306" w:author="Aleksander Hansen" w:date="2013-02-09T15:05:00Z">
                                  <w:pPr/>
                                </w:pPrChange>
                              </w:pPr>
                              <w:ins w:id="3307"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308" w:author="Aleksander Hansen" w:date="2013-02-09T15:19:00Z">
                                      <w:rPr/>
                                    </w:rPrChange>
                                  </w:rPr>
                                  <w:t>absolute advantage</w:t>
                                </w:r>
                                <w:r>
                                  <w:t xml:space="preserve"> in both the fixed and the floating market.</w:t>
                                </w:r>
                              </w:ins>
                              <w:ins w:id="3309" w:author="Aleksander Hansen" w:date="2013-02-09T15:19:00Z">
                                <w:r>
                                  <w:t xml:space="preserve"> This is a common test question so be sure you know the difference, and how to calculate the gain to each party.</w:t>
                                </w:r>
                              </w:ins>
                            </w:p>
                            <w:p w14:paraId="474E01F3" w14:textId="77777777" w:rsidR="00A15689" w:rsidRPr="009643F5" w:rsidRDefault="00A15689">
                              <w:pPr>
                                <w:ind w:left="140"/>
                                <w:pPrChange w:id="3310"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6"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" filled="f" strokeweight=".5pt">
                  <v:textbox style="mso-fit-shape-to-text:t" inset="2emu">
                    <w:txbxContent>
                      <w:p w14:paraId="5189D047" w14:textId="321E5BFB" w:rsidR="00A15689" w:rsidRDefault="00A15689">
                        <w:pPr>
                          <w:ind w:left="140"/>
                          <w:rPr>
                            <w:ins w:id="3311" w:author="Aleksander Hansen" w:date="2013-02-09T15:05:00Z"/>
                          </w:rPr>
                          <w:pPrChange w:id="3312" w:author="Aleksander Hansen" w:date="2013-02-09T15:05:00Z">
                            <w:pPr/>
                          </w:pPrChange>
                        </w:pPr>
                        <w:ins w:id="3313"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314" w:author="Aleksander Hansen" w:date="2013-02-09T15:19:00Z">
                                <w:rPr/>
                              </w:rPrChange>
                            </w:rPr>
                            <w:t>absolute advantage</w:t>
                          </w:r>
                          <w:r>
                            <w:t xml:space="preserve"> in both the fixed and the floating market.</w:t>
                          </w:r>
                        </w:ins>
                        <w:ins w:id="3315" w:author="Aleksander Hansen" w:date="2013-02-09T15:19:00Z">
                          <w:r>
                            <w:t xml:space="preserve"> This is a common test question so be sure you know the difference, and how to calculate the gain to each party.</w:t>
                          </w:r>
                        </w:ins>
                      </w:p>
                      <w:p w14:paraId="474E01F3" w14:textId="77777777" w:rsidR="00A15689" w:rsidRPr="009643F5" w:rsidRDefault="00A15689">
                        <w:pPr>
                          <w:ind w:left="140"/>
                          <w:pPrChange w:id="3316" w:author="Aleksander Hansen" w:date="2013-02-09T15:05:00Z">
                            <w:pPr/>
                          </w:pPrChange>
                        </w:pPr>
                      </w:p>
                    </w:txbxContent>
                  </v:textbox>
                  <w10:anchorlock/>
                </v:shape>
              </w:pict>
            </mc:Fallback>
          </mc:AlternateContent>
        </w:r>
      </w:ins>
    </w:p>
    <w:p w14:paraId="32FD0ECB" w14:textId="77777777" w:rsidR="00AC43FF" w:rsidRDefault="00AC43FF" w:rsidP="005F2397">
      <w:pPr>
        <w:rPr>
          <w:ins w:id="3317" w:author="Aleksander Hansen" w:date="2013-02-09T14:24:00Z"/>
          <w:rFonts w:ascii="Calibri" w:hAnsi="Calibri"/>
        </w:rPr>
      </w:pPr>
    </w:p>
    <w:p w14:paraId="312D5F08" w14:textId="02A03A9F" w:rsidR="00AC43FF" w:rsidRPr="008568A7" w:rsidRDefault="00AC43FF">
      <w:pPr>
        <w:pStyle w:val="Heading3SubGTNI"/>
        <w:pPrChange w:id="3318" w:author="Aleksander Hansen" w:date="2013-02-09T14:24:00Z">
          <w:pPr/>
        </w:pPrChange>
      </w:pPr>
      <w:bookmarkStart w:id="3319" w:name="_Toc222561330"/>
      <w:ins w:id="3320" w:author="Aleksander Hansen" w:date="2013-02-09T14:24:00Z">
        <w:r>
          <w:t>Criticism of the comparative advantage argument</w:t>
        </w:r>
      </w:ins>
      <w:bookmarkEnd w:id="3319"/>
    </w:p>
    <w:p w14:paraId="0DDC54E1" w14:textId="30DF5D67" w:rsidR="005F2397" w:rsidRPr="008568A7" w:rsidRDefault="005F2397" w:rsidP="005F2397">
      <w:pPr>
        <w:rPr>
          <w:rFonts w:ascii="Calibri" w:hAnsi="Calibri"/>
        </w:rPr>
      </w:pPr>
      <w:r w:rsidRPr="008568A7">
        <w:rPr>
          <w:rFonts w:ascii="Calibri" w:hAnsi="Calibri"/>
        </w:rPr>
        <w:t xml:space="preserve">The contrary view concerns arbitrage: if markets </w:t>
      </w:r>
      <w:del w:id="3321" w:author="Aleksander Hansen" w:date="2013-02-09T14:24:00Z">
        <w:r w:rsidRPr="008568A7" w:rsidDel="00AC43FF">
          <w:rPr>
            <w:rFonts w:ascii="Calibri" w:hAnsi="Calibri"/>
          </w:rPr>
          <w:delText>are</w:delText>
        </w:r>
      </w:del>
      <w:ins w:id="3322"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3323" w:author="Aleksander Hansen" w:date="2013-02-09T14:25:00Z">
        <w:r w:rsidR="00AC43FF">
          <w:rPr>
            <w:rFonts w:ascii="Calibri" w:hAnsi="Calibri"/>
          </w:rPr>
          <w:t>,</w:t>
        </w:r>
      </w:ins>
      <w:r w:rsidRPr="008568A7">
        <w:rPr>
          <w:rFonts w:ascii="Calibri" w:hAnsi="Calibri"/>
        </w:rPr>
        <w:t xml:space="preserve"> </w:t>
      </w:r>
      <w:del w:id="3324"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3325" w:author="Aleksander Hansen" w:date="2013-02-09T14:25:00Z">
        <w:r w:rsidR="00AC43FF">
          <w:rPr>
            <w:rFonts w:ascii="Calibri" w:hAnsi="Calibri"/>
          </w:rPr>
          <w:t xml:space="preserve"> in the first place,</w:t>
        </w:r>
      </w:ins>
      <w:del w:id="3326" w:author="Aleksander Hansen" w:date="2013-02-09T14:25:00Z">
        <w:r w:rsidRPr="008568A7" w:rsidDel="00AC43FF">
          <w:rPr>
            <w:rFonts w:ascii="Calibri" w:hAnsi="Calibri"/>
          </w:rPr>
          <w:delText>)</w:delText>
        </w:r>
      </w:del>
      <w:r w:rsidRPr="008568A7">
        <w:rPr>
          <w:rFonts w:ascii="Calibri" w:hAnsi="Calibri"/>
        </w:rPr>
        <w:t xml:space="preserve"> to erode. A further </w:t>
      </w:r>
      <w:r w:rsidRPr="008568A7">
        <w:rPr>
          <w:rFonts w:ascii="Calibri" w:hAnsi="Calibri"/>
        </w:rPr>
        <w:lastRenderedPageBreak/>
        <w:t>criticism is the duration difference between the typical market rates: the floating rate is typically LIBOR</w:t>
      </w:r>
      <w:ins w:id="3327" w:author="Aleksander Hansen" w:date="2013-02-09T14:26:00Z">
        <w:r w:rsidR="00AC43FF">
          <w:rPr>
            <w:rFonts w:ascii="Calibri" w:hAnsi="Calibri"/>
          </w:rPr>
          <w:t xml:space="preserve"> +</w:t>
        </w:r>
      </w:ins>
      <w:del w:id="3328" w:author="Aleksander Hansen" w:date="2013-02-09T14:26:00Z">
        <w:r w:rsidRPr="008568A7" w:rsidDel="00AC43FF">
          <w:rPr>
            <w:rFonts w:ascii="Calibri" w:hAnsi="Calibri"/>
          </w:rPr>
          <w:delText>+</w:delText>
        </w:r>
      </w:del>
      <w:ins w:id="3329" w:author="Aleksander Hansen" w:date="2013-02-09T14:26:00Z">
        <w:r w:rsidR="00AC43FF">
          <w:rPr>
            <w:rFonts w:ascii="Calibri" w:hAnsi="Calibri"/>
          </w:rPr>
          <w:t xml:space="preserve"> a spread,</w:t>
        </w:r>
      </w:ins>
      <w:r w:rsidRPr="008568A7">
        <w:rPr>
          <w:rFonts w:ascii="Calibri" w:hAnsi="Calibri"/>
        </w:rPr>
        <w:t xml:space="preserve"> and </w:t>
      </w:r>
      <w:ins w:id="3330" w:author="Aleksander Hansen" w:date="2013-02-09T14:26:00Z">
        <w:r w:rsidR="00AC43FF">
          <w:rPr>
            <w:rFonts w:ascii="Calibri" w:hAnsi="Calibri"/>
          </w:rPr>
          <w:t xml:space="preserve">is </w:t>
        </w:r>
      </w:ins>
      <w:r w:rsidRPr="008568A7">
        <w:rPr>
          <w:rFonts w:ascii="Calibri" w:hAnsi="Calibri"/>
        </w:rPr>
        <w:t>adjusted</w:t>
      </w:r>
      <w:ins w:id="3331" w:author="Aleksander Hansen" w:date="2013-02-09T14:26:00Z">
        <w:r w:rsidR="00AC43FF">
          <w:rPr>
            <w:rFonts w:ascii="Calibri" w:hAnsi="Calibri"/>
          </w:rPr>
          <w:t xml:space="preserve">, or </w:t>
        </w:r>
        <w:r w:rsidR="00AC43FF" w:rsidRPr="00AC43FF">
          <w:rPr>
            <w:rFonts w:ascii="Calibri" w:hAnsi="Calibri"/>
            <w:i/>
            <w:rPrChange w:id="3332"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ins w:id="3333" w:author="Aleksander Hansen" w:date="2013-02-09T14:27:00Z">
        <w:r w:rsidR="00AC43FF">
          <w:rPr>
            <w:rFonts w:ascii="Calibri" w:hAnsi="Calibri"/>
          </w:rPr>
          <w:t>;</w:t>
        </w:r>
      </w:ins>
      <w:del w:id="3334"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3335" w:author="Aleksander Hansen" w:date="2013-02-09T14:27:00Z">
        <w:r w:rsidR="00AC43FF">
          <w:rPr>
            <w:rFonts w:ascii="Calibri" w:hAnsi="Calibri"/>
          </w:rPr>
          <w:t xml:space="preserve">, an </w:t>
        </w:r>
      </w:ins>
      <w:ins w:id="3336" w:author="Aleksander Hansen" w:date="2013-02-09T14:28:00Z">
        <w:r w:rsidR="00AC43FF">
          <w:rPr>
            <w:rFonts w:ascii="Calibri" w:hAnsi="Calibri"/>
          </w:rPr>
          <w:t>assumption, which</w:t>
        </w:r>
      </w:ins>
      <w:ins w:id="3337"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3338" w:author="Aleksander Hansen" w:date="2013-02-09T14:29:00Z"/>
          <w:rFonts w:ascii="Calibri" w:hAnsi="Calibri"/>
        </w:rPr>
      </w:pPr>
      <w:r w:rsidRPr="008568A7">
        <w:rPr>
          <w:rFonts w:ascii="Calibri" w:hAnsi="Calibri"/>
        </w:rPr>
        <w:t>The 4.0% and 5.2% rates available to AAA</w:t>
      </w:r>
      <w:ins w:id="3339" w:author="Aleksander Hansen" w:date="2013-02-09T14:28:00Z">
        <w:r w:rsidR="00AC43FF">
          <w:rPr>
            <w:rFonts w:ascii="Calibri" w:hAnsi="Calibri"/>
          </w:rPr>
          <w:t xml:space="preserve"> </w:t>
        </w:r>
      </w:ins>
      <w:r w:rsidRPr="008568A7">
        <w:rPr>
          <w:rFonts w:ascii="Calibri" w:hAnsi="Calibri"/>
        </w:rPr>
        <w:t>Corp and BBB</w:t>
      </w:r>
      <w:ins w:id="3340" w:author="Aleksander Hansen" w:date="2013-02-09T14:28:00Z">
        <w:r w:rsidR="00AC43FF">
          <w:rPr>
            <w:rFonts w:ascii="Calibri" w:hAnsi="Calibri"/>
          </w:rPr>
          <w:t xml:space="preserve"> </w:t>
        </w:r>
      </w:ins>
      <w:r w:rsidRPr="008568A7">
        <w:rPr>
          <w:rFonts w:ascii="Calibri" w:hAnsi="Calibri"/>
        </w:rPr>
        <w:t>Corp in fixed rate markets are 5-year rates</w:t>
      </w:r>
      <w:ins w:id="3341" w:author="Aleksander Hansen" w:date="2013-02-09T14:29:00Z">
        <w:r w:rsidR="00AC43FF">
          <w:rPr>
            <w:rFonts w:ascii="Calibri" w:hAnsi="Calibri"/>
          </w:rPr>
          <w:t xml:space="preserve">, however; </w:t>
        </w:r>
      </w:ins>
    </w:p>
    <w:p w14:paraId="17431DBE" w14:textId="64A484BB" w:rsidR="005F2397" w:rsidRPr="008568A7" w:rsidDel="00AC43FF" w:rsidRDefault="00AC43FF" w:rsidP="005F2397">
      <w:pPr>
        <w:rPr>
          <w:del w:id="3342" w:author="Aleksander Hansen" w:date="2013-02-09T14:30:00Z"/>
          <w:rFonts w:ascii="Calibri" w:hAnsi="Calibri"/>
        </w:rPr>
      </w:pPr>
      <w:ins w:id="3343" w:author="Aleksander Hansen" w:date="2013-02-09T14:29:00Z">
        <w:r>
          <w:rPr>
            <w:rFonts w:ascii="Calibri" w:hAnsi="Calibri"/>
          </w:rPr>
          <w:t>t</w:t>
        </w:r>
      </w:ins>
      <w:del w:id="3344" w:author="Aleksander Hansen" w:date="2013-02-09T14:29:00Z">
        <w:r w:rsidR="005F2397" w:rsidRPr="008568A7" w:rsidDel="00AC43FF">
          <w:rPr>
            <w:rFonts w:ascii="Calibri" w:hAnsi="Calibri"/>
          </w:rPr>
          <w:delText>T</w:delText>
        </w:r>
      </w:del>
      <w:r w:rsidR="005F2397" w:rsidRPr="008568A7">
        <w:rPr>
          <w:rFonts w:ascii="Calibri" w:hAnsi="Calibri"/>
        </w:rPr>
        <w:t>he LIBOR</w:t>
      </w:r>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3345" w:author="Aleksander Hansen" w:date="2013-02-09T14:30:00Z">
        <w:r>
          <w:rPr>
            <w:rFonts w:ascii="Calibri" w:hAnsi="Calibri"/>
          </w:rPr>
          <w:t xml:space="preserve">. </w:t>
        </w:r>
      </w:ins>
    </w:p>
    <w:p w14:paraId="04D8B1E8" w14:textId="1FD0E047" w:rsidR="005F2397" w:rsidRDefault="005F2397" w:rsidP="005F2397">
      <w:pPr>
        <w:rPr>
          <w:rFonts w:ascii="Calibri" w:hAnsi="Calibri"/>
        </w:rPr>
      </w:pPr>
      <w:r w:rsidRPr="008568A7">
        <w:rPr>
          <w:rFonts w:ascii="Calibri" w:hAnsi="Calibri"/>
        </w:rPr>
        <w:t>BBB</w:t>
      </w:r>
      <w:ins w:id="3346" w:author="Aleksander Hansen" w:date="2013-02-09T14:28:00Z">
        <w:r w:rsidR="00AC43FF">
          <w:rPr>
            <w:rFonts w:ascii="Calibri" w:hAnsi="Calibri"/>
          </w:rPr>
          <w:t xml:space="preserve"> </w:t>
        </w:r>
      </w:ins>
      <w:r w:rsidRPr="008568A7">
        <w:rPr>
          <w:rFonts w:ascii="Calibri" w:hAnsi="Calibri"/>
        </w:rPr>
        <w:t>Corp’s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bookmarkStart w:id="3347" w:name="_Toc222561331"/>
      <w:r w:rsidRPr="008568A7">
        <w:t>Explain how the discount rates in a plain vanilla interest rate swap are computed</w:t>
      </w:r>
      <w:bookmarkEnd w:id="3347"/>
      <w:r w:rsidR="0097111C">
        <w:br/>
      </w:r>
    </w:p>
    <w:p w14:paraId="6BAD4B55" w14:textId="2F5033E1" w:rsidR="009643F5" w:rsidRDefault="005F2397" w:rsidP="005F2397">
      <w:pPr>
        <w:rPr>
          <w:ins w:id="3348" w:author="Aleksander Hansen" w:date="2013-02-09T15:31:00Z"/>
          <w:rFonts w:ascii="Calibri" w:hAnsi="Calibri"/>
        </w:rPr>
      </w:pPr>
      <w:r w:rsidRPr="008568A7">
        <w:rPr>
          <w:rFonts w:ascii="Calibri" w:hAnsi="Calibri"/>
        </w:rPr>
        <w:t>LIBOR rates are observable only for short time periods</w:t>
      </w:r>
      <w:ins w:id="3349" w:author="Aleksander Hansen" w:date="2013-02-09T15:29:00Z">
        <w:r w:rsidR="009643F5">
          <w:rPr>
            <w:rFonts w:ascii="Calibri" w:hAnsi="Calibri"/>
          </w:rPr>
          <w:t>, typically from one day to one year.</w:t>
        </w:r>
      </w:ins>
      <w:ins w:id="3350" w:author="Aleksander Hansen" w:date="2013-02-09T15:31:00Z">
        <w:r w:rsidR="009643F5">
          <w:rPr>
            <w:rFonts w:ascii="Calibri" w:hAnsi="Calibri"/>
          </w:rPr>
          <w:t xml:space="preserve"> For longer durations, typically 1 year to </w:t>
        </w:r>
      </w:ins>
      <w:ins w:id="3351" w:author="Aleksander Hansen" w:date="2013-02-09T15:32:00Z">
        <w:r w:rsidR="00EA3001">
          <w:rPr>
            <w:rFonts w:ascii="Calibri" w:hAnsi="Calibri"/>
          </w:rPr>
          <w:t>3 years, Eurodollar Futures are used, and then from year 3 to year 30, the “swap curve” is used. The reason multiple curves are used has to do with the liquidity of the instrument at the different time-horizons.</w:t>
        </w:r>
      </w:ins>
      <w:del w:id="3352"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 rate for the LIBOR/swap zero curve, we can use the bootstrap method. </w:t>
      </w:r>
    </w:p>
    <w:p w14:paraId="357F0808" w14:textId="77777777" w:rsidR="009643F5" w:rsidRDefault="009643F5" w:rsidP="005F2397">
      <w:pPr>
        <w:rPr>
          <w:ins w:id="3353"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02480949"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ins w:id="3354" w:author="Aleksander Hansen" w:date="2013-02-09T15:37:00Z">
        <w:r w:rsidR="00EA3001">
          <w:rPr>
            <w:rStyle w:val="FootnoteReference"/>
            <w:rFonts w:ascii="Calibri" w:hAnsi="Calibri"/>
          </w:rPr>
          <w:footnoteReference w:id="9"/>
        </w:r>
      </w:ins>
      <w:r w:rsidRPr="008568A7">
        <w:rPr>
          <w:rFonts w:ascii="Calibri" w:hAnsi="Calibri"/>
        </w:rPr>
        <w:t>)</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50B304BB" w:rsidR="005F2397" w:rsidRPr="008568A7" w:rsidRDefault="005F2397" w:rsidP="005F2397">
      <w:pPr>
        <w:rPr>
          <w:rFonts w:ascii="Calibri" w:hAnsi="Calibri"/>
        </w:rPr>
      </w:pPr>
      <w:r w:rsidRPr="008568A7">
        <w:rPr>
          <w:rFonts w:ascii="Calibri" w:hAnsi="Calibri"/>
        </w:rPr>
        <w:t>We solve for R as follows:</w:t>
      </w:r>
      <w:ins w:id="3356" w:author="Aleksander Hansen" w:date="2013-02-10T22:19:00Z">
        <w:r w:rsidR="00015C12">
          <w:rPr>
            <w:rFonts w:ascii="Calibri" w:hAnsi="Calibri"/>
          </w:rPr>
          <w:br/>
        </w:r>
      </w:ins>
    </w:p>
    <w:p w14:paraId="4E9C3B17" w14:textId="77777777" w:rsidR="005F2397" w:rsidRPr="008568A7" w:rsidRDefault="005F2397">
      <w:pPr>
        <w:jc w:val="center"/>
        <w:rPr>
          <w:rFonts w:ascii="Calibri" w:hAnsi="Calibri"/>
        </w:rPr>
        <w:pPrChange w:id="3357" w:author="Aleksander Hansen" w:date="2013-02-10T22:19:00Z">
          <w:pPr/>
        </w:pPrChange>
      </w:pPr>
      <w:r w:rsidRPr="008568A7">
        <w:rPr>
          <w:rFonts w:ascii="Calibri" w:hAnsi="Calibri"/>
          <w:noProof/>
        </w:rPr>
        <w:drawing>
          <wp:inline distT="0" distB="0" distL="0" distR="0" wp14:anchorId="22CEAF75" wp14:editId="219448A1">
            <wp:extent cx="4654193" cy="91337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285" cy="913788"/>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3358" w:author="Aleksander Hansen" w:date="2013-02-09T15:39:00Z"/>
          <w:rFonts w:ascii="Calibri" w:hAnsi="Calibri"/>
        </w:rPr>
      </w:pPr>
      <w:bookmarkStart w:id="3359" w:name="_Toc199673701"/>
    </w:p>
    <w:p w14:paraId="20408526" w14:textId="77777777" w:rsidR="00EA3001" w:rsidRDefault="00EA3001" w:rsidP="005F2397">
      <w:pPr>
        <w:rPr>
          <w:ins w:id="3360" w:author="Aleksander Hansen" w:date="2013-02-09T15:39:00Z"/>
          <w:rFonts w:ascii="Calibri" w:hAnsi="Calibri"/>
        </w:rPr>
      </w:pPr>
    </w:p>
    <w:p w14:paraId="72784833" w14:textId="05540CFA" w:rsidR="005F2397" w:rsidRPr="00EA3001" w:rsidDel="001D6872" w:rsidRDefault="005F2397">
      <w:pPr>
        <w:pStyle w:val="Heading2"/>
        <w:rPr>
          <w:del w:id="3361" w:author="Aleksander Hansen" w:date="2013-02-09T15:43:00Z"/>
        </w:rPr>
        <w:pPrChange w:id="3362" w:author="Aleksander Hansen" w:date="2013-02-10T22:19:00Z">
          <w:pPr/>
        </w:pPrChange>
      </w:pPr>
      <w:del w:id="3363" w:author="Aleksander Hansen" w:date="2013-02-09T15:43:00Z">
        <w:r w:rsidRPr="00EA3001" w:rsidDel="001D6872">
          <w:lastRenderedPageBreak/>
          <w:delText>Interpretation of Swap</w:delText>
        </w:r>
        <w:bookmarkEnd w:id="3359"/>
      </w:del>
    </w:p>
    <w:p w14:paraId="0B76D400" w14:textId="40BE06C0" w:rsidR="005F2397" w:rsidRPr="008568A7" w:rsidDel="001D6872" w:rsidRDefault="005F2397">
      <w:pPr>
        <w:pStyle w:val="Heading2"/>
        <w:rPr>
          <w:del w:id="3364" w:author="Aleksander Hansen" w:date="2013-02-09T15:43:00Z"/>
          <w:rFonts w:ascii="Calibri" w:hAnsi="Calibri"/>
        </w:rPr>
        <w:pPrChange w:id="3365" w:author="Aleksander Hansen" w:date="2013-02-10T22:19:00Z">
          <w:pPr/>
        </w:pPrChange>
      </w:pPr>
      <w:del w:id="3366" w:author="Aleksander Hansen" w:date="2013-02-09T15:43:00Z">
        <w:r w:rsidRPr="008568A7" w:rsidDel="001D6872">
          <w:rPr>
            <w:rFonts w:ascii="Calibri" w:hAnsi="Calibri"/>
          </w:rPr>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pPr>
        <w:pStyle w:val="Heading2"/>
        <w:rPr>
          <w:del w:id="3367" w:author="Aleksander Hansen" w:date="2013-02-09T15:43:00Z"/>
          <w:rFonts w:ascii="Calibri" w:hAnsi="Calibri"/>
        </w:rPr>
        <w:pPrChange w:id="3368" w:author="Aleksander Hansen" w:date="2013-02-10T22:19:00Z">
          <w:pPr/>
        </w:pPrChange>
      </w:pPr>
      <w:del w:id="3369" w:author="Aleksander Hansen" w:date="2013-02-09T15:43:00Z">
        <w:r w:rsidRPr="008568A7" w:rsidDel="001D6872">
          <w:rPr>
            <w:rFonts w:ascii="Calibri" w:hAnsi="Calibri"/>
          </w:rPr>
          <w:delText>VSWAP = BFL - BFIX</w:delText>
        </w:r>
      </w:del>
    </w:p>
    <w:p w14:paraId="3A747A18" w14:textId="41B91D4D" w:rsidR="005F2397" w:rsidRPr="008568A7" w:rsidDel="001D6872" w:rsidRDefault="005F2397">
      <w:pPr>
        <w:pStyle w:val="Heading2"/>
        <w:rPr>
          <w:del w:id="3370" w:author="Aleksander Hansen" w:date="2013-02-09T15:43:00Z"/>
          <w:rFonts w:ascii="Calibri" w:hAnsi="Calibri"/>
        </w:rPr>
        <w:pPrChange w:id="3371" w:author="Aleksander Hansen" w:date="2013-02-10T22:19:00Z">
          <w:pPr/>
        </w:pPrChange>
      </w:pPr>
      <w:del w:id="3372" w:author="Aleksander Hansen" w:date="2013-02-09T15:43:00Z">
        <w:r w:rsidRPr="008568A7" w:rsidDel="001D6872">
          <w:rPr>
            <w:rFonts w:ascii="Calibri" w:hAnsi="Calibri"/>
          </w:rPr>
          <w:delText>The counterparty to the same swap has the equivalent of a long position in a fixed-rate bond and a short position in a floating-rate bond:</w:delText>
        </w:r>
      </w:del>
    </w:p>
    <w:p w14:paraId="6640B8FA" w14:textId="551EAD52" w:rsidR="00EA3001" w:rsidRPr="008568A7" w:rsidDel="00015C12" w:rsidRDefault="005F2397">
      <w:pPr>
        <w:pStyle w:val="Heading2"/>
        <w:rPr>
          <w:del w:id="3373" w:author="Aleksander Hansen" w:date="2013-02-10T22:19:00Z"/>
          <w:rFonts w:ascii="Calibri" w:hAnsi="Calibri"/>
        </w:rPr>
        <w:pPrChange w:id="3374" w:author="Aleksander Hansen" w:date="2013-02-10T22:19:00Z">
          <w:pPr/>
        </w:pPrChange>
      </w:pPr>
      <w:del w:id="3375" w:author="Aleksander Hansen" w:date="2013-02-09T15:43:00Z">
        <w:r w:rsidRPr="008568A7" w:rsidDel="001D6872">
          <w:rPr>
            <w:rFonts w:ascii="Calibri" w:hAnsi="Calibri"/>
          </w:rPr>
          <w:delText xml:space="preserve">VSWAP Counterparty = BFIX </w:delText>
        </w:r>
      </w:del>
      <w:del w:id="3376" w:author="Aleksander Hansen" w:date="2013-02-09T15:41:00Z">
        <w:r w:rsidRPr="008568A7" w:rsidDel="00EA3001">
          <w:rPr>
            <w:rFonts w:ascii="Calibri" w:hAnsi="Calibri"/>
          </w:rPr>
          <w:delText>-</w:delText>
        </w:r>
      </w:del>
      <w:del w:id="3377" w:author="Aleksander Hansen" w:date="2013-02-09T15:43:00Z">
        <w:r w:rsidRPr="008568A7" w:rsidDel="001D6872">
          <w:rPr>
            <w:rFonts w:ascii="Calibri" w:hAnsi="Calibri"/>
          </w:rPr>
          <w:delText>BFL</w:delText>
        </w:r>
      </w:del>
    </w:p>
    <w:p w14:paraId="48824B28" w14:textId="77777777" w:rsidR="005F2397" w:rsidRPr="00EA3001" w:rsidRDefault="005F2397">
      <w:pPr>
        <w:pStyle w:val="Heading2"/>
        <w:rPr>
          <w:ins w:id="3378" w:author="Aleksander Hansen" w:date="2013-02-09T15:41:00Z"/>
        </w:rPr>
        <w:pPrChange w:id="3379" w:author="Aleksander Hansen" w:date="2013-02-10T22:19:00Z">
          <w:pPr/>
        </w:pPrChange>
      </w:pPr>
      <w:bookmarkStart w:id="3380" w:name="_Toc222561332"/>
      <w:r w:rsidRPr="00EA3001">
        <w:t>Calculate the value of a plain vanilla interest rate swap based on two simultaneous bond positions</w:t>
      </w:r>
      <w:bookmarkEnd w:id="3380"/>
    </w:p>
    <w:p w14:paraId="77EC524E" w14:textId="77777777" w:rsidR="00EA3001" w:rsidRDefault="00EA3001" w:rsidP="005F2397">
      <w:pPr>
        <w:rPr>
          <w:ins w:id="3381" w:author="Aleksander Hansen" w:date="2013-02-09T15:43:00Z"/>
          <w:rFonts w:ascii="Calibri" w:hAnsi="Calibri"/>
        </w:rPr>
      </w:pPr>
    </w:p>
    <w:p w14:paraId="3F46FBA1" w14:textId="77777777" w:rsidR="001D6872" w:rsidRPr="001D6872" w:rsidRDefault="001D6872" w:rsidP="001D6872">
      <w:pPr>
        <w:pStyle w:val="Heading3SubGTNI"/>
        <w:rPr>
          <w:ins w:id="3382" w:author="Aleksander Hansen" w:date="2013-02-09T15:43:00Z"/>
        </w:rPr>
      </w:pPr>
      <w:bookmarkStart w:id="3383" w:name="_Toc222561333"/>
      <w:ins w:id="3384" w:author="Aleksander Hansen" w:date="2013-02-09T15:43:00Z">
        <w:r w:rsidRPr="001D6872">
          <w:t>Interpretation of Swap</w:t>
        </w:r>
        <w:bookmarkEnd w:id="3383"/>
      </w:ins>
    </w:p>
    <w:p w14:paraId="21303518" w14:textId="77777777" w:rsidR="001D6872" w:rsidRPr="008568A7" w:rsidRDefault="001D6872" w:rsidP="001D6872">
      <w:pPr>
        <w:rPr>
          <w:ins w:id="3385" w:author="Aleksander Hansen" w:date="2013-02-09T15:43:00Z"/>
          <w:rFonts w:ascii="Calibri" w:hAnsi="Calibri"/>
        </w:rPr>
      </w:pPr>
      <w:ins w:id="3386" w:author="Aleksander Hansen" w:date="2013-02-09T15:43:00Z">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ins>
    </w:p>
    <w:p w14:paraId="0C5A54AB" w14:textId="77777777" w:rsidR="00AF1B1C" w:rsidRPr="00AF1B1C" w:rsidRDefault="001C28FB" w:rsidP="001D6872">
      <w:pPr>
        <w:rPr>
          <w:ins w:id="3387" w:author="Aleksander Hansen" w:date="2013-02-09T16:43:00Z"/>
          <w:rFonts w:ascii="Calibri" w:hAnsi="Calibri" w:hint="eastAsia"/>
          <w:iCs/>
          <w:sz w:val="28"/>
          <w:szCs w:val="28"/>
          <w:rPrChange w:id="3388" w:author="Aleksander Hansen" w:date="2013-02-09T16:43:00Z">
            <w:rPr>
              <w:ins w:id="3389" w:author="Aleksander Hansen" w:date="2013-02-09T16:43:00Z"/>
              <w:rFonts w:ascii="Cambria Math" w:hAnsi="Cambria Math" w:hint="eastAsia"/>
              <w:i/>
              <w:iCs/>
              <w:sz w:val="28"/>
              <w:szCs w:val="28"/>
            </w:rPr>
          </w:rPrChange>
        </w:rPr>
      </w:pPr>
      <m:oMathPara>
        <m:oMath>
          <m:sSub>
            <m:sSubPr>
              <m:ctrlPr>
                <w:ins w:id="3390" w:author="Aleksander Hansen" w:date="2013-02-09T16:43:00Z">
                  <w:rPr>
                    <w:rFonts w:ascii="Cambria Math" w:hAnsi="Cambria Math"/>
                    <w:i/>
                    <w:iCs/>
                    <w:sz w:val="28"/>
                    <w:szCs w:val="28"/>
                  </w:rPr>
                </w:ins>
              </m:ctrlPr>
            </m:sSubPr>
            <m:e>
              <w:ins w:id="3391" w:author="Aleksander Hansen" w:date="2013-02-09T16:43:00Z">
                <m:r>
                  <w:rPr>
                    <w:rFonts w:ascii="Cambria Math" w:hAnsi="Cambria Math"/>
                    <w:sz w:val="28"/>
                    <w:szCs w:val="28"/>
                  </w:rPr>
                  <m:t>V</m:t>
                </m:r>
              </w:ins>
            </m:e>
            <m:sub>
              <w:ins w:id="3392" w:author="Aleksander Hansen" w:date="2013-02-09T16:43:00Z">
                <m:r>
                  <w:rPr>
                    <w:rFonts w:ascii="Cambria Math" w:hAnsi="Cambria Math"/>
                    <w:sz w:val="28"/>
                    <w:szCs w:val="28"/>
                  </w:rPr>
                  <m:t>Swap</m:t>
                </m:r>
              </w:ins>
            </m:sub>
          </m:sSub>
          <w:ins w:id="3393" w:author="Aleksander Hansen" w:date="2013-02-09T16:43:00Z">
            <m:r>
              <w:rPr>
                <w:rFonts w:ascii="Cambria Math" w:hAnsi="Cambria Math"/>
                <w:sz w:val="28"/>
                <w:szCs w:val="28"/>
              </w:rPr>
              <m:t>=</m:t>
            </m:r>
          </w:ins>
          <m:sSub>
            <m:sSubPr>
              <m:ctrlPr>
                <w:ins w:id="3394" w:author="Aleksander Hansen" w:date="2013-02-09T16:43:00Z">
                  <w:rPr>
                    <w:rFonts w:ascii="Cambria Math" w:hAnsi="Cambria Math"/>
                    <w:i/>
                    <w:iCs/>
                    <w:sz w:val="28"/>
                    <w:szCs w:val="28"/>
                  </w:rPr>
                </w:ins>
              </m:ctrlPr>
            </m:sSubPr>
            <m:e>
              <w:ins w:id="3395" w:author="Aleksander Hansen" w:date="2013-02-09T16:43:00Z">
                <m:r>
                  <w:rPr>
                    <w:rFonts w:ascii="Cambria Math" w:hAnsi="Cambria Math"/>
                    <w:sz w:val="28"/>
                    <w:szCs w:val="28"/>
                  </w:rPr>
                  <m:t>B</m:t>
                </m:r>
              </w:ins>
            </m:e>
            <m:sub>
              <w:ins w:id="3396" w:author="Aleksander Hansen" w:date="2013-02-09T16:43:00Z">
                <m:r>
                  <w:rPr>
                    <w:rFonts w:ascii="Cambria Math" w:hAnsi="Cambria Math"/>
                    <w:sz w:val="28"/>
                    <w:szCs w:val="28"/>
                  </w:rPr>
                  <m:t>Float</m:t>
                </m:r>
              </w:ins>
            </m:sub>
          </m:sSub>
          <w:ins w:id="3397" w:author="Aleksander Hansen" w:date="2013-02-09T16:43:00Z">
            <m:r>
              <w:rPr>
                <w:rFonts w:ascii="Cambria Math" w:hAnsi="Cambria Math"/>
                <w:sz w:val="28"/>
                <w:szCs w:val="28"/>
              </w:rPr>
              <m:t>-</m:t>
            </m:r>
          </w:ins>
          <m:sSub>
            <m:sSubPr>
              <m:ctrlPr>
                <w:ins w:id="3398" w:author="Aleksander Hansen" w:date="2013-02-09T16:43:00Z">
                  <w:rPr>
                    <w:rFonts w:ascii="Cambria Math" w:hAnsi="Cambria Math"/>
                    <w:i/>
                    <w:iCs/>
                    <w:sz w:val="28"/>
                    <w:szCs w:val="28"/>
                  </w:rPr>
                </w:ins>
              </m:ctrlPr>
            </m:sSubPr>
            <m:e>
              <w:ins w:id="3399" w:author="Aleksander Hansen" w:date="2013-02-09T16:43:00Z">
                <m:r>
                  <w:rPr>
                    <w:rFonts w:ascii="Cambria Math" w:hAnsi="Cambria Math"/>
                    <w:sz w:val="28"/>
                    <w:szCs w:val="28"/>
                  </w:rPr>
                  <m:t>B</m:t>
                </m:r>
              </w:ins>
            </m:e>
            <m:sub>
              <w:ins w:id="3400" w:author="Aleksander Hansen" w:date="2013-02-09T16:43:00Z">
                <m:r>
                  <w:rPr>
                    <w:rFonts w:ascii="Cambria Math" w:hAnsi="Cambria Math"/>
                    <w:sz w:val="28"/>
                    <w:szCs w:val="28"/>
                  </w:rPr>
                  <m:t>Fixed</m:t>
                </m:r>
              </w:ins>
            </m:sub>
          </m:sSub>
        </m:oMath>
      </m:oMathPara>
    </w:p>
    <w:p w14:paraId="0E02F4AA" w14:textId="006EE730" w:rsidR="001D6872" w:rsidRPr="00AF1B1C" w:rsidRDefault="001D6872" w:rsidP="001D6872">
      <w:pPr>
        <w:rPr>
          <w:ins w:id="3401" w:author="Aleksander Hansen" w:date="2013-02-09T15:43:00Z"/>
          <w:rFonts w:ascii="Calibri" w:hAnsi="Calibri"/>
        </w:rPr>
      </w:pPr>
      <w:ins w:id="3402" w:author="Aleksander Hansen" w:date="2013-02-09T15:43:00Z">
        <w:r w:rsidRPr="008568A7">
          <w:rPr>
            <w:rFonts w:ascii="Calibri" w:hAnsi="Calibri"/>
          </w:rPr>
          <w:t>The counterparty to the same swap has the equivalent of a long position in a fixed-rate bond and a short position in a floating-rate bond:</w:t>
        </w:r>
      </w:ins>
    </w:p>
    <w:p w14:paraId="14EC10A3" w14:textId="52C5C60F" w:rsidR="001D6872" w:rsidRPr="008568A7" w:rsidRDefault="001C28FB" w:rsidP="005F2397">
      <w:pPr>
        <w:rPr>
          <w:rFonts w:ascii="Calibri" w:hAnsi="Calibri"/>
        </w:rPr>
      </w:pPr>
      <m:oMathPara>
        <m:oMath>
          <m:sSub>
            <m:sSubPr>
              <m:ctrlPr>
                <w:ins w:id="3403" w:author="Aleksander Hansen" w:date="2013-02-09T16:43:00Z">
                  <w:rPr>
                    <w:rFonts w:ascii="Cambria Math" w:hAnsi="Cambria Math"/>
                    <w:i/>
                    <w:iCs/>
                    <w:sz w:val="28"/>
                    <w:szCs w:val="28"/>
                  </w:rPr>
                </w:ins>
              </m:ctrlPr>
            </m:sSubPr>
            <m:e>
              <w:ins w:id="3404" w:author="Aleksander Hansen" w:date="2013-02-09T16:43:00Z">
                <m:r>
                  <w:rPr>
                    <w:rFonts w:ascii="Cambria Math" w:hAnsi="Cambria Math"/>
                    <w:sz w:val="28"/>
                    <w:szCs w:val="28"/>
                  </w:rPr>
                  <m:t>V</m:t>
                </m:r>
              </w:ins>
            </m:e>
            <m:sub>
              <w:ins w:id="3405" w:author="Aleksander Hansen" w:date="2013-02-09T16:43:00Z">
                <m:r>
                  <w:rPr>
                    <w:rFonts w:ascii="Cambria Math" w:hAnsi="Cambria Math"/>
                    <w:sz w:val="28"/>
                    <w:szCs w:val="28"/>
                  </w:rPr>
                  <m:t>Swap Counterparty</m:t>
                </m:r>
              </w:ins>
            </m:sub>
          </m:sSub>
          <w:ins w:id="3406" w:author="Aleksander Hansen" w:date="2013-02-09T16:43:00Z">
            <m:r>
              <w:rPr>
                <w:rFonts w:ascii="Cambria Math" w:hAnsi="Cambria Math"/>
                <w:sz w:val="28"/>
                <w:szCs w:val="28"/>
              </w:rPr>
              <m:t>=</m:t>
            </m:r>
          </w:ins>
          <m:sSub>
            <m:sSubPr>
              <m:ctrlPr>
                <w:ins w:id="3407" w:author="Aleksander Hansen" w:date="2013-02-09T16:43:00Z">
                  <w:rPr>
                    <w:rFonts w:ascii="Cambria Math" w:hAnsi="Cambria Math"/>
                    <w:i/>
                    <w:iCs/>
                    <w:sz w:val="28"/>
                    <w:szCs w:val="28"/>
                  </w:rPr>
                </w:ins>
              </m:ctrlPr>
            </m:sSubPr>
            <m:e>
              <w:ins w:id="3408" w:author="Aleksander Hansen" w:date="2013-02-09T16:43:00Z">
                <m:r>
                  <w:rPr>
                    <w:rFonts w:ascii="Cambria Math" w:hAnsi="Cambria Math"/>
                    <w:sz w:val="28"/>
                    <w:szCs w:val="28"/>
                  </w:rPr>
                  <m:t>B</m:t>
                </m:r>
              </w:ins>
            </m:e>
            <m:sub>
              <w:ins w:id="3409" w:author="Aleksander Hansen" w:date="2013-02-09T16:43:00Z">
                <m:r>
                  <w:rPr>
                    <w:rFonts w:ascii="Cambria Math" w:hAnsi="Cambria Math"/>
                    <w:sz w:val="28"/>
                    <w:szCs w:val="28"/>
                  </w:rPr>
                  <m:t>Fixed</m:t>
                </m:r>
              </w:ins>
            </m:sub>
          </m:sSub>
          <w:ins w:id="3410" w:author="Aleksander Hansen" w:date="2013-02-09T16:43:00Z">
            <m:r>
              <w:rPr>
                <w:rFonts w:ascii="Cambria Math" w:hAnsi="Cambria Math"/>
                <w:sz w:val="28"/>
                <w:szCs w:val="28"/>
              </w:rPr>
              <m:t>-</m:t>
            </m:r>
          </w:ins>
          <m:sSub>
            <m:sSubPr>
              <m:ctrlPr>
                <w:ins w:id="3411" w:author="Aleksander Hansen" w:date="2013-02-09T16:43:00Z">
                  <w:rPr>
                    <w:rFonts w:ascii="Cambria Math" w:hAnsi="Cambria Math"/>
                    <w:i/>
                    <w:iCs/>
                    <w:sz w:val="28"/>
                    <w:szCs w:val="28"/>
                  </w:rPr>
                </w:ins>
              </m:ctrlPr>
            </m:sSubPr>
            <m:e>
              <w:ins w:id="3412" w:author="Aleksander Hansen" w:date="2013-02-09T16:43:00Z">
                <m:r>
                  <w:rPr>
                    <w:rFonts w:ascii="Cambria Math" w:hAnsi="Cambria Math"/>
                    <w:sz w:val="28"/>
                    <w:szCs w:val="28"/>
                  </w:rPr>
                  <m:t>B</m:t>
                </m:r>
              </w:ins>
            </m:e>
            <m:sub>
              <w:ins w:id="3413" w:author="Aleksander Hansen" w:date="2013-02-09T16:43:00Z">
                <m:r>
                  <w:rPr>
                    <w:rFonts w:ascii="Cambria Math" w:hAnsi="Cambria Math"/>
                    <w:sz w:val="28"/>
                    <w:szCs w:val="28"/>
                  </w:rPr>
                  <m:t>Float</m:t>
                </m:r>
              </w:ins>
            </m:sub>
          </m:sSub>
        </m:oMath>
      </m:oMathPara>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6A8195F1" w:rsidR="005F2397" w:rsidRPr="008568A7" w:rsidRDefault="005F2397">
      <w:pPr>
        <w:jc w:val="center"/>
        <w:rPr>
          <w:rFonts w:ascii="Calibri" w:hAnsi="Calibri"/>
        </w:rPr>
        <w:pPrChange w:id="3414" w:author="Aleksander Hansen" w:date="2013-02-09T15:49:00Z">
          <w:pPr/>
        </w:pPrChange>
      </w:pPr>
      <w:del w:id="3415" w:author="Aleksander Hansen" w:date="2013-02-09T15:48:00Z">
        <w:r w:rsidRPr="008568A7" w:rsidDel="001D6872">
          <w:rPr>
            <w:rFonts w:ascii="Calibri" w:hAnsi="Calibri"/>
          </w:rPr>
          <w:delText>VSWAP = BFL - BFIX</w:delText>
        </w:r>
      </w:del>
      <m:oMath>
        <m:sSub>
          <m:sSubPr>
            <m:ctrlPr>
              <w:ins w:id="3416" w:author="Aleksander Hansen" w:date="2013-02-09T15:46:00Z">
                <w:rPr>
                  <w:rFonts w:ascii="Cambria Math" w:hAnsi="Cambria Math"/>
                  <w:i/>
                  <w:iCs/>
                  <w:sz w:val="28"/>
                  <w:szCs w:val="28"/>
                </w:rPr>
              </w:ins>
            </m:ctrlPr>
          </m:sSubPr>
          <m:e>
            <w:ins w:id="3417" w:author="Aleksander Hansen" w:date="2013-02-09T15:46:00Z">
              <m:r>
                <w:rPr>
                  <w:rFonts w:ascii="Cambria Math" w:hAnsi="Cambria Math"/>
                  <w:sz w:val="28"/>
                  <w:szCs w:val="28"/>
                  <w:rPrChange w:id="3418" w:author="Aleksander Hansen" w:date="2013-02-09T16:31:00Z">
                    <w:rPr>
                      <w:rFonts w:ascii="Cambria Math" w:hAnsi="Cambria Math"/>
                    </w:rPr>
                  </w:rPrChange>
                </w:rPr>
                <m:t>V</m:t>
              </m:r>
            </w:ins>
          </m:e>
          <m:sub>
            <w:ins w:id="3419" w:author="Aleksander Hansen" w:date="2013-02-09T15:46:00Z">
              <m:r>
                <w:rPr>
                  <w:rFonts w:ascii="Cambria Math" w:hAnsi="Cambria Math"/>
                  <w:sz w:val="28"/>
                  <w:szCs w:val="28"/>
                  <w:rPrChange w:id="3420" w:author="Aleksander Hansen" w:date="2013-02-09T16:31:00Z">
                    <w:rPr>
                      <w:rFonts w:ascii="Cambria Math" w:hAnsi="Cambria Math"/>
                    </w:rPr>
                  </w:rPrChange>
                </w:rPr>
                <m:t>Swap</m:t>
              </m:r>
            </w:ins>
          </m:sub>
        </m:sSub>
        <w:ins w:id="3421" w:author="Aleksander Hansen" w:date="2013-02-09T15:46:00Z">
          <m:r>
            <w:rPr>
              <w:rFonts w:ascii="Cambria Math" w:hAnsi="Cambria Math" w:hint="eastAsia"/>
              <w:sz w:val="28"/>
              <w:szCs w:val="28"/>
              <w:rPrChange w:id="3422" w:author="Aleksander Hansen" w:date="2013-02-09T16:31:00Z">
                <w:rPr>
                  <w:rFonts w:ascii="Cambria Math" w:hAnsi="Cambria Math" w:hint="eastAsia"/>
                </w:rPr>
              </w:rPrChange>
            </w:rPr>
            <m:t>=</m:t>
          </m:r>
        </w:ins>
        <m:sSub>
          <m:sSubPr>
            <m:ctrlPr>
              <w:ins w:id="3423" w:author="Aleksander Hansen" w:date="2013-02-09T15:46:00Z">
                <w:rPr>
                  <w:rFonts w:ascii="Cambria Math" w:hAnsi="Cambria Math"/>
                  <w:i/>
                  <w:iCs/>
                  <w:sz w:val="28"/>
                  <w:szCs w:val="28"/>
                </w:rPr>
              </w:ins>
            </m:ctrlPr>
          </m:sSubPr>
          <m:e>
            <w:ins w:id="3424" w:author="Aleksander Hansen" w:date="2013-02-09T15:46:00Z">
              <m:r>
                <w:rPr>
                  <w:rFonts w:ascii="Cambria Math" w:hAnsi="Cambria Math"/>
                  <w:sz w:val="28"/>
                  <w:szCs w:val="28"/>
                  <w:rPrChange w:id="3425" w:author="Aleksander Hansen" w:date="2013-02-09T16:31:00Z">
                    <w:rPr>
                      <w:rFonts w:ascii="Cambria Math" w:hAnsi="Cambria Math"/>
                    </w:rPr>
                  </w:rPrChange>
                </w:rPr>
                <m:t>B</m:t>
              </m:r>
            </w:ins>
          </m:e>
          <m:sub>
            <w:ins w:id="3426" w:author="Aleksander Hansen" w:date="2013-02-09T15:46:00Z">
              <m:r>
                <w:rPr>
                  <w:rFonts w:ascii="Cambria Math" w:hAnsi="Cambria Math"/>
                  <w:sz w:val="28"/>
                  <w:szCs w:val="28"/>
                  <w:rPrChange w:id="3427" w:author="Aleksander Hansen" w:date="2013-02-09T16:31:00Z">
                    <w:rPr>
                      <w:rFonts w:ascii="Cambria Math" w:hAnsi="Cambria Math"/>
                    </w:rPr>
                  </w:rPrChange>
                </w:rPr>
                <m:t>Float</m:t>
              </m:r>
            </w:ins>
          </m:sub>
        </m:sSub>
        <w:ins w:id="3428" w:author="Aleksander Hansen" w:date="2013-02-09T15:46:00Z">
          <m:r>
            <w:rPr>
              <w:rFonts w:ascii="Cambria Math" w:hAnsi="Cambria Math"/>
              <w:sz w:val="28"/>
              <w:szCs w:val="28"/>
              <w:rPrChange w:id="3429" w:author="Aleksander Hansen" w:date="2013-02-09T16:31:00Z">
                <w:rPr>
                  <w:rFonts w:ascii="Cambria Math" w:hAnsi="Cambria Math"/>
                </w:rPr>
              </w:rPrChange>
            </w:rPr>
            <m:t>-</m:t>
          </m:r>
        </w:ins>
        <m:sSub>
          <m:sSubPr>
            <m:ctrlPr>
              <w:ins w:id="3430" w:author="Aleksander Hansen" w:date="2013-02-09T15:46:00Z">
                <w:rPr>
                  <w:rFonts w:ascii="Cambria Math" w:hAnsi="Cambria Math"/>
                  <w:i/>
                  <w:iCs/>
                  <w:sz w:val="28"/>
                  <w:szCs w:val="28"/>
                </w:rPr>
              </w:ins>
            </m:ctrlPr>
          </m:sSubPr>
          <m:e>
            <w:ins w:id="3431" w:author="Aleksander Hansen" w:date="2013-02-09T15:46:00Z">
              <m:r>
                <w:rPr>
                  <w:rFonts w:ascii="Cambria Math" w:hAnsi="Cambria Math"/>
                  <w:sz w:val="28"/>
                  <w:szCs w:val="28"/>
                  <w:rPrChange w:id="3432" w:author="Aleksander Hansen" w:date="2013-02-09T16:31:00Z">
                    <w:rPr>
                      <w:rFonts w:ascii="Cambria Math" w:hAnsi="Cambria Math"/>
                    </w:rPr>
                  </w:rPrChange>
                </w:rPr>
                <m:t>B</m:t>
              </m:r>
            </w:ins>
          </m:e>
          <m:sub>
            <w:ins w:id="3433" w:author="Aleksander Hansen" w:date="2013-02-09T15:46:00Z">
              <m:r>
                <w:rPr>
                  <w:rFonts w:ascii="Cambria Math" w:hAnsi="Cambria Math"/>
                  <w:sz w:val="28"/>
                  <w:szCs w:val="28"/>
                  <w:rPrChange w:id="3434" w:author="Aleksander Hansen" w:date="2013-02-09T16:31:00Z">
                    <w:rPr>
                      <w:rFonts w:ascii="Cambria Math" w:hAnsi="Cambria Math"/>
                    </w:rPr>
                  </w:rPrChange>
                </w:rPr>
                <m:t>Fixed</m:t>
              </m:r>
            </w:ins>
          </m:sub>
        </m:sSub>
      </m:oMath>
    </w:p>
    <w:p w14:paraId="443C6ED0" w14:textId="77777777" w:rsidR="001D6872" w:rsidRDefault="001D6872" w:rsidP="005F2397">
      <w:pPr>
        <w:rPr>
          <w:ins w:id="3435" w:author="Aleksander Hansen" w:date="2013-02-09T15:48:00Z"/>
          <w:rFonts w:ascii="Calibri" w:hAnsi="Calibri"/>
        </w:rPr>
      </w:pPr>
    </w:p>
    <w:tbl>
      <w:tblPr>
        <w:tblW w:w="8867" w:type="dxa"/>
        <w:tblInd w:w="108" w:type="dxa"/>
        <w:tblLook w:val="04A0" w:firstRow="1" w:lastRow="0" w:firstColumn="1" w:lastColumn="0" w:noHBand="0" w:noVBand="1"/>
        <w:tblPrChange w:id="3436" w:author="Aleksander Hansen" w:date="2013-02-09T16:38:00Z">
          <w:tblPr>
            <w:tblW w:w="8640" w:type="dxa"/>
            <w:tblInd w:w="108" w:type="dxa"/>
            <w:tblLook w:val="04A0" w:firstRow="1" w:lastRow="0" w:firstColumn="1" w:lastColumn="0" w:noHBand="0" w:noVBand="1"/>
          </w:tblPr>
        </w:tblPrChange>
      </w:tblPr>
      <w:tblGrid>
        <w:gridCol w:w="7556"/>
        <w:gridCol w:w="1311"/>
        <w:tblGridChange w:id="3437">
          <w:tblGrid>
            <w:gridCol w:w="7556"/>
            <w:gridCol w:w="1311"/>
          </w:tblGrid>
        </w:tblGridChange>
      </w:tblGrid>
      <w:tr w:rsidR="005D6197" w:rsidRPr="005D6197" w14:paraId="18159BA9" w14:textId="77777777" w:rsidTr="005D6197">
        <w:trPr>
          <w:trHeight w:val="300"/>
          <w:ins w:id="3438" w:author="Aleksander Hansen" w:date="2013-02-09T16:36:00Z"/>
          <w:trPrChange w:id="3439"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3440"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3441"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3442"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3443">
                <w:tblGrid>
                  <w:gridCol w:w="7340"/>
                </w:tblGrid>
              </w:tblGridChange>
            </w:tblGrid>
            <w:tr w:rsidR="005D6197" w:rsidRPr="005D6197" w14:paraId="351DC0B4" w14:textId="77777777" w:rsidTr="005D6197">
              <w:trPr>
                <w:trHeight w:val="300"/>
                <w:tblCellSpacing w:w="0" w:type="dxa"/>
                <w:ins w:id="3444" w:author="Aleksander Hansen" w:date="2013-02-09T16:36:00Z"/>
                <w:trPrChange w:id="3445" w:author="Aleksander Hansen" w:date="2013-02-09T16:38:00Z">
                  <w:trPr>
                    <w:trHeight w:val="300"/>
                    <w:tblCellSpacing w:w="0" w:type="dxa"/>
                  </w:trPr>
                </w:trPrChange>
              </w:trPr>
              <w:tc>
                <w:tcPr>
                  <w:tcW w:w="7340" w:type="dxa"/>
                  <w:shd w:val="clear" w:color="auto" w:fill="A2B593"/>
                  <w:noWrap/>
                  <w:vAlign w:val="center"/>
                  <w:hideMark/>
                  <w:tcPrChange w:id="3446"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3447" w:author="Aleksander Hansen" w:date="2013-02-09T16:36:00Z"/>
                      <w:rFonts w:ascii="Calibri" w:eastAsia="Times New Roman" w:hAnsi="Calibri" w:cs="Times New Roman"/>
                      <w:color w:val="000000"/>
                    </w:rPr>
                  </w:pPr>
                  <w:ins w:id="3448"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3449"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3450"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3451" w:author="Aleksander Hansen" w:date="2013-02-09T16:36:00Z"/>
                <w:rFonts w:ascii="Calibri" w:eastAsia="Times New Roman" w:hAnsi="Calibri" w:cs="Times New Roman"/>
                <w:color w:val="000000"/>
              </w:rPr>
            </w:pPr>
            <w:ins w:id="3452"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3453" w:author="Aleksander Hansen" w:date="2013-02-09T16:36:00Z"/>
          <w:trPrChange w:id="345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55"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3456" w:author="Aleksander Hansen" w:date="2013-02-09T16:36:00Z"/>
                <w:rFonts w:ascii="Calibri" w:eastAsia="Times New Roman" w:hAnsi="Calibri" w:cs="Times New Roman"/>
                <w:color w:val="000000"/>
              </w:rPr>
            </w:pPr>
            <w:ins w:id="3457" w:author="Aleksander Hansen" w:date="2013-02-09T16:36:00Z">
              <w:r w:rsidRPr="005D6197">
                <w:rPr>
                  <w:rFonts w:ascii="Calibri" w:eastAsia="Times New Roman" w:hAnsi="Calibri" w:cs="Times New Roman"/>
                  <w:color w:val="000000"/>
                </w:rPr>
                <w:t xml:space="preserve">Time until </w:t>
              </w:r>
            </w:ins>
            <m:oMath>
              <m:sSup>
                <m:sSupPr>
                  <m:ctrlPr>
                    <w:ins w:id="3458" w:author="Aleksander Hansen" w:date="2013-02-09T16:42:00Z">
                      <w:rPr>
                        <w:rFonts w:ascii="Cambria Math" w:eastAsia="Times New Roman" w:hAnsi="Cambria Math" w:cs="Times New Roman"/>
                        <w:i/>
                        <w:color w:val="000000"/>
                      </w:rPr>
                    </w:ins>
                  </m:ctrlPr>
                </m:sSupPr>
                <m:e>
                  <w:ins w:id="3459" w:author="Aleksander Hansen" w:date="2013-02-09T16:42:00Z">
                    <m:r>
                      <w:rPr>
                        <w:rFonts w:ascii="Cambria Math" w:eastAsia="Times New Roman" w:hAnsi="Cambria Math" w:cs="Times New Roman"/>
                        <w:color w:val="000000"/>
                      </w:rPr>
                      <m:t>i</m:t>
                    </m:r>
                  </w:ins>
                </m:e>
                <m:sup>
                  <w:ins w:id="3460" w:author="Aleksander Hansen" w:date="2013-02-09T16:42:00Z">
                    <m:r>
                      <w:rPr>
                        <w:rFonts w:ascii="Cambria Math" w:eastAsia="Times New Roman" w:hAnsi="Cambria Math" w:cs="Times New Roman"/>
                        <w:color w:val="000000"/>
                      </w:rPr>
                      <m:t>th</m:t>
                    </m:r>
                  </w:ins>
                </m:sup>
              </m:sSup>
            </m:oMath>
            <w:ins w:id="3461"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3462"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1C28FB" w:rsidP="005D6197">
            <w:pPr>
              <w:rPr>
                <w:ins w:id="3463" w:author="Aleksander Hansen" w:date="2013-02-09T16:36:00Z"/>
                <w:rFonts w:ascii="Calibri" w:eastAsia="Times New Roman" w:hAnsi="Calibri" w:cs="Times New Roman"/>
                <w:color w:val="000000"/>
              </w:rPr>
            </w:pPr>
            <m:oMathPara>
              <m:oMathParaPr>
                <m:jc m:val="left"/>
              </m:oMathParaPr>
              <m:oMath>
                <m:sSub>
                  <m:sSubPr>
                    <m:ctrlPr>
                      <w:ins w:id="3464" w:author="Aleksander Hansen" w:date="2013-02-09T16:41:00Z">
                        <w:rPr>
                          <w:rFonts w:ascii="Cambria Math" w:eastAsia="Times New Roman" w:hAnsi="Cambria Math" w:cs="Times New Roman"/>
                          <w:i/>
                          <w:color w:val="000000"/>
                        </w:rPr>
                      </w:ins>
                    </m:ctrlPr>
                  </m:sSubPr>
                  <m:e>
                    <w:ins w:id="3465" w:author="Aleksander Hansen" w:date="2013-02-09T16:41:00Z">
                      <m:r>
                        <w:rPr>
                          <w:rFonts w:ascii="Cambria Math" w:eastAsia="Times New Roman" w:hAnsi="Cambria Math" w:cs="Times New Roman"/>
                          <w:color w:val="000000"/>
                        </w:rPr>
                        <m:t>t</m:t>
                      </m:r>
                    </w:ins>
                  </m:e>
                  <m:sub>
                    <w:ins w:id="3466"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3467" w:author="Aleksander Hansen" w:date="2013-02-09T16:36:00Z"/>
          <w:trPrChange w:id="3468"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69"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77777777" w:rsidR="00AF1B1C" w:rsidRPr="005D6197" w:rsidRDefault="00AF1B1C" w:rsidP="005D6197">
            <w:pPr>
              <w:rPr>
                <w:ins w:id="3470" w:author="Aleksander Hansen" w:date="2013-02-09T16:36:00Z"/>
                <w:rFonts w:ascii="Calibri" w:eastAsia="Times New Roman" w:hAnsi="Calibri" w:cs="Times New Roman"/>
                <w:color w:val="000000"/>
              </w:rPr>
            </w:pPr>
            <w:ins w:id="3471" w:author="Aleksander Hansen" w:date="2013-02-09T16:36:00Z">
              <w:r w:rsidRPr="005D6197">
                <w:rPr>
                  <w:rFonts w:ascii="Calibri" w:eastAsia="Times New Roman" w:hAnsi="Calibri" w:cs="Times New Roman"/>
                  <w:color w:val="000000"/>
                </w:rPr>
                <w:t>Notional principal in swap agreement:</w:t>
              </w:r>
            </w:ins>
          </w:p>
        </w:tc>
        <w:tc>
          <w:tcPr>
            <w:tcW w:w="1311" w:type="dxa"/>
            <w:tcBorders>
              <w:top w:val="nil"/>
              <w:left w:val="nil"/>
              <w:bottom w:val="nil"/>
              <w:right w:val="nil"/>
            </w:tcBorders>
            <w:shd w:val="clear" w:color="auto" w:fill="auto"/>
            <w:noWrap/>
            <w:vAlign w:val="center"/>
            <w:tcPrChange w:id="3472"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3473" w:author="Aleksander Hansen" w:date="2013-02-09T16:36:00Z"/>
                <w:rFonts w:ascii="Calibri" w:eastAsia="Times New Roman" w:hAnsi="Calibri" w:cs="Times New Roman"/>
                <w:color w:val="000000"/>
              </w:rPr>
            </w:pPr>
            <w:ins w:id="3474"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3475" w:author="Aleksander Hansen" w:date="2013-02-09T16:36:00Z"/>
          <w:trPrChange w:id="3476"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77"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3478" w:author="Aleksander Hansen" w:date="2013-02-09T16:36:00Z"/>
                <w:rFonts w:ascii="Calibri" w:eastAsia="Times New Roman" w:hAnsi="Calibri" w:cs="Times New Roman"/>
                <w:color w:val="000000"/>
              </w:rPr>
            </w:pPr>
            <w:ins w:id="3479"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3480"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3481" w:author="Aleksander Hansen" w:date="2013-02-09T16:36:00Z"/>
                <w:rFonts w:ascii="Calibri" w:eastAsia="Times New Roman" w:hAnsi="Calibri" w:cs="Times New Roman"/>
                <w:color w:val="000000"/>
              </w:rPr>
            </w:pPr>
            <w:ins w:id="3482" w:author="Aleksander Hansen" w:date="2013-02-09T16:41:00Z">
              <w:r>
                <w:rPr>
                  <w:rFonts w:ascii="Calibri" w:eastAsia="Times New Roman" w:hAnsi="Calibri" w:cs="Times New Roman"/>
                  <w:color w:val="000000"/>
                </w:rPr>
                <w:t>k</w:t>
              </w:r>
            </w:ins>
          </w:p>
        </w:tc>
      </w:tr>
      <w:tr w:rsidR="00AF1B1C" w:rsidRPr="005D6197" w14:paraId="328C4B67" w14:textId="77777777" w:rsidTr="00AF1B1C">
        <w:trPr>
          <w:trHeight w:val="300"/>
          <w:ins w:id="3483" w:author="Aleksander Hansen" w:date="2013-02-09T16:36:00Z"/>
          <w:trPrChange w:id="348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85"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3486" w:author="Aleksander Hansen" w:date="2013-02-09T16:36:00Z"/>
                <w:rFonts w:ascii="Calibri" w:eastAsia="Times New Roman" w:hAnsi="Calibri" w:cs="Times New Roman"/>
                <w:color w:val="000000"/>
              </w:rPr>
            </w:pPr>
            <w:ins w:id="3487"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3488"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3489" w:author="Aleksander Hansen" w:date="2013-02-09T16:36:00Z"/>
                <w:rFonts w:ascii="Calibri" w:eastAsia="Times New Roman" w:hAnsi="Calibri" w:cs="Times New Roman"/>
                <w:color w:val="000000"/>
              </w:rPr>
            </w:pPr>
            <w:ins w:id="3490" w:author="Aleksander Hansen" w:date="2013-02-09T16:41:00Z">
              <w:r w:rsidRPr="005D6197">
                <w:rPr>
                  <w:rFonts w:ascii="Calibri" w:eastAsia="Times New Roman" w:hAnsi="Calibri" w:cs="Times New Roman"/>
                  <w:color w:val="000000"/>
                </w:rPr>
                <w:t>k*</w:t>
              </w:r>
            </w:ins>
          </w:p>
        </w:tc>
      </w:tr>
      <w:tr w:rsidR="00AF1B1C" w:rsidRPr="005D6197" w14:paraId="012C7016" w14:textId="77777777" w:rsidTr="00AF1B1C">
        <w:trPr>
          <w:trHeight w:val="300"/>
          <w:ins w:id="3491" w:author="Aleksander Hansen" w:date="2013-02-09T16:36:00Z"/>
          <w:trPrChange w:id="3492"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3493"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3494"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3495"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3496"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3497" w:author="Aleksander Hansen" w:date="2013-02-09T16:36:00Z"/>
          <w:rFonts w:ascii="Calibri" w:hAnsi="Calibri"/>
        </w:rPr>
      </w:pPr>
      <w:del w:id="3498"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3499" w:author="Aleksander Hansen" w:date="2013-02-09T16:36:00Z"/>
          <w:rFonts w:ascii="Calibri" w:hAnsi="Calibri"/>
        </w:rPr>
      </w:pPr>
      <w:del w:id="3500" w:author="Aleksander Hansen" w:date="2013-02-09T15:46:00Z">
        <w:r w:rsidRPr="008568A7" w:rsidDel="001D6872">
          <w:rPr>
            <w:rFonts w:ascii="Calibri" w:hAnsi="Calibri"/>
          </w:rPr>
          <w:delText>ti</w:delText>
        </w:r>
      </w:del>
      <w:del w:id="3501" w:author="Aleksander Hansen" w:date="2013-02-09T16:32:00Z">
        <w:r w:rsidRPr="008568A7" w:rsidDel="005D6197">
          <w:rPr>
            <w:rFonts w:ascii="Calibri" w:hAnsi="Calibri"/>
          </w:rPr>
          <w:tab/>
        </w:r>
      </w:del>
      <w:del w:id="3502" w:author="Aleksander Hansen" w:date="2013-02-09T16:36:00Z">
        <w:r w:rsidRPr="008568A7" w:rsidDel="005D6197">
          <w:rPr>
            <w:rFonts w:ascii="Calibri" w:hAnsi="Calibri"/>
          </w:rPr>
          <w:delText xml:space="preserve">Time until </w:delText>
        </w:r>
      </w:del>
      <w:del w:id="3503" w:author="Aleksander Hansen" w:date="2013-02-09T16:31:00Z">
        <w:r w:rsidRPr="008568A7" w:rsidDel="005D6197">
          <w:rPr>
            <w:rFonts w:ascii="Calibri" w:hAnsi="Calibri"/>
          </w:rPr>
          <w:delText xml:space="preserve">ith </w:delText>
        </w:r>
      </w:del>
      <w:del w:id="3504"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3505" w:author="Aleksander Hansen" w:date="2013-02-09T16:36:00Z"/>
          <w:rFonts w:ascii="Calibri" w:hAnsi="Calibri"/>
        </w:rPr>
      </w:pPr>
      <w:del w:id="3506" w:author="Aleksander Hansen" w:date="2013-02-09T16:32:00Z">
        <w:r w:rsidRPr="008568A7" w:rsidDel="005D6197">
          <w:rPr>
            <w:rFonts w:ascii="Calibri" w:hAnsi="Calibri"/>
          </w:rPr>
          <w:delText>L</w:delText>
        </w:r>
        <w:r w:rsidRPr="008568A7" w:rsidDel="005D6197">
          <w:rPr>
            <w:rFonts w:ascii="Calibri" w:hAnsi="Calibri"/>
          </w:rPr>
          <w:tab/>
        </w:r>
      </w:del>
      <w:del w:id="3507"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3508" w:author="Aleksander Hansen" w:date="2013-02-09T16:36:00Z"/>
          <w:rFonts w:ascii="Calibri" w:hAnsi="Calibri"/>
        </w:rPr>
      </w:pPr>
      <w:del w:id="3509" w:author="Aleksander Hansen" w:date="2013-02-09T15:47:00Z">
        <w:r w:rsidRPr="008568A7" w:rsidDel="001D6872">
          <w:rPr>
            <w:rFonts w:ascii="Calibri" w:hAnsi="Calibri"/>
          </w:rPr>
          <w:delText>ri</w:delText>
        </w:r>
      </w:del>
      <w:del w:id="3510" w:author="Aleksander Hansen" w:date="2013-02-09T16:32:00Z">
        <w:r w:rsidRPr="008568A7" w:rsidDel="005D6197">
          <w:rPr>
            <w:rFonts w:ascii="Calibri" w:hAnsi="Calibri"/>
          </w:rPr>
          <w:tab/>
        </w:r>
      </w:del>
      <w:del w:id="3511" w:author="Aleksander Hansen" w:date="2013-02-09T16:36:00Z">
        <w:r w:rsidRPr="008568A7" w:rsidDel="005D6197">
          <w:rPr>
            <w:rFonts w:ascii="Calibri" w:hAnsi="Calibri"/>
          </w:rPr>
          <w:delText xml:space="preserve">LIBOR zero rate corresponding to maturity </w:delText>
        </w:r>
      </w:del>
      <w:del w:id="3512"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3513" w:author="Aleksander Hansen" w:date="2013-02-09T16:36:00Z"/>
          <w:rFonts w:ascii="Calibri" w:hAnsi="Calibri"/>
        </w:rPr>
      </w:pPr>
      <w:del w:id="3514" w:author="Aleksander Hansen" w:date="2013-02-09T16:32:00Z">
        <w:r w:rsidRPr="008568A7" w:rsidDel="005D6197">
          <w:rPr>
            <w:rFonts w:ascii="Calibri" w:hAnsi="Calibri"/>
          </w:rPr>
          <w:delText>k</w:delText>
        </w:r>
        <w:r w:rsidRPr="008568A7" w:rsidDel="005D6197">
          <w:rPr>
            <w:rFonts w:ascii="Calibri" w:hAnsi="Calibri"/>
          </w:rPr>
          <w:tab/>
        </w:r>
      </w:del>
      <w:del w:id="3515"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3516" w:author="Aleksander Hansen" w:date="2013-02-09T16:33:00Z">
        <w:r w:rsidRPr="008568A7" w:rsidDel="005D6197">
          <w:rPr>
            <w:rFonts w:ascii="Calibri" w:hAnsi="Calibri"/>
          </w:rPr>
          <w:delText>k*</w:delText>
        </w:r>
        <w:r w:rsidRPr="008568A7" w:rsidDel="005D6197">
          <w:rPr>
            <w:rFonts w:ascii="Calibri" w:hAnsi="Calibri"/>
          </w:rPr>
          <w:tab/>
        </w:r>
      </w:del>
      <w:del w:id="3517" w:author="Aleksander Hansen" w:date="2013-02-09T16:36:00Z">
        <w:r w:rsidRPr="008568A7" w:rsidDel="005D6197">
          <w:rPr>
            <w:rFonts w:ascii="Calibri" w:hAnsi="Calibri"/>
          </w:rPr>
          <w:delText>The next floating-rate payment to be made on the next payment date</w:delText>
        </w:r>
      </w:del>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5E972FEE" w14:textId="77777777" w:rsidR="001D6872" w:rsidRPr="001D6872" w:rsidRDefault="001C28FB" w:rsidP="005F2397">
      <w:pPr>
        <w:rPr>
          <w:ins w:id="3518" w:author="Aleksander Hansen" w:date="2013-02-09T15:49:00Z"/>
          <w:rFonts w:ascii="Calibri" w:hAnsi="Calibri" w:hint="eastAsia"/>
          <w:rPrChange w:id="3519" w:author="Aleksander Hansen" w:date="2013-02-09T15:49:00Z">
            <w:rPr>
              <w:ins w:id="3520" w:author="Aleksander Hansen" w:date="2013-02-09T15:49:00Z"/>
              <w:rFonts w:ascii="Cambria Math" w:hAnsi="Cambria Math" w:hint="eastAsia"/>
              <w:i/>
            </w:rPr>
          </w:rPrChange>
        </w:rPr>
      </w:pPr>
      <m:oMathPara>
        <m:oMath>
          <m:sSub>
            <m:sSubPr>
              <m:ctrlPr>
                <w:ins w:id="3521" w:author="Aleksander Hansen" w:date="2013-02-09T15:49:00Z">
                  <w:rPr>
                    <w:rFonts w:ascii="Cambria Math" w:hAnsi="Cambria Math"/>
                    <w:i/>
                    <w:iCs/>
                    <w:sz w:val="28"/>
                    <w:szCs w:val="28"/>
                  </w:rPr>
                </w:ins>
              </m:ctrlPr>
            </m:sSubPr>
            <m:e>
              <w:ins w:id="3522" w:author="Aleksander Hansen" w:date="2013-02-09T15:49:00Z">
                <m:r>
                  <w:rPr>
                    <w:rFonts w:ascii="Cambria Math" w:hAnsi="Cambria Math"/>
                    <w:sz w:val="28"/>
                    <w:szCs w:val="28"/>
                    <w:rPrChange w:id="3523" w:author="Aleksander Hansen" w:date="2013-02-09T16:31:00Z">
                      <w:rPr>
                        <w:rFonts w:ascii="Cambria Math" w:hAnsi="Cambria Math"/>
                      </w:rPr>
                    </w:rPrChange>
                  </w:rPr>
                  <m:t>V</m:t>
                </m:r>
              </w:ins>
            </m:e>
            <m:sub>
              <w:ins w:id="3524" w:author="Aleksander Hansen" w:date="2013-02-09T15:49:00Z">
                <m:r>
                  <w:rPr>
                    <w:rFonts w:ascii="Cambria Math" w:hAnsi="Cambria Math"/>
                    <w:sz w:val="28"/>
                    <w:szCs w:val="28"/>
                    <w:rPrChange w:id="3525" w:author="Aleksander Hansen" w:date="2013-02-09T16:31:00Z">
                      <w:rPr>
                        <w:rFonts w:ascii="Cambria Math" w:hAnsi="Cambria Math"/>
                      </w:rPr>
                    </w:rPrChange>
                  </w:rPr>
                  <m:t>Swap</m:t>
                </m:r>
              </w:ins>
            </m:sub>
          </m:sSub>
          <w:ins w:id="3526" w:author="Aleksander Hansen" w:date="2013-02-09T15:49:00Z">
            <m:r>
              <w:rPr>
                <w:rFonts w:ascii="Cambria Math" w:hAnsi="Cambria Math" w:hint="eastAsia"/>
                <w:sz w:val="28"/>
                <w:szCs w:val="28"/>
                <w:rPrChange w:id="3527" w:author="Aleksander Hansen" w:date="2013-02-09T16:31:00Z">
                  <w:rPr>
                    <w:rFonts w:ascii="Cambria Math" w:hAnsi="Cambria Math" w:hint="eastAsia"/>
                  </w:rPr>
                </w:rPrChange>
              </w:rPr>
              <m:t>=</m:t>
            </m:r>
          </w:ins>
          <m:sSub>
            <m:sSubPr>
              <m:ctrlPr>
                <w:ins w:id="3528" w:author="Aleksander Hansen" w:date="2013-02-09T15:49:00Z">
                  <w:rPr>
                    <w:rFonts w:ascii="Cambria Math" w:hAnsi="Cambria Math"/>
                    <w:i/>
                    <w:iCs/>
                    <w:sz w:val="28"/>
                    <w:szCs w:val="28"/>
                  </w:rPr>
                </w:ins>
              </m:ctrlPr>
            </m:sSubPr>
            <m:e>
              <w:ins w:id="3529" w:author="Aleksander Hansen" w:date="2013-02-09T15:49:00Z">
                <m:r>
                  <w:rPr>
                    <w:rFonts w:ascii="Cambria Math" w:hAnsi="Cambria Math"/>
                    <w:sz w:val="28"/>
                    <w:szCs w:val="28"/>
                    <w:rPrChange w:id="3530" w:author="Aleksander Hansen" w:date="2013-02-09T16:31:00Z">
                      <w:rPr>
                        <w:rFonts w:ascii="Cambria Math" w:hAnsi="Cambria Math"/>
                      </w:rPr>
                    </w:rPrChange>
                  </w:rPr>
                  <m:t>B</m:t>
                </m:r>
              </w:ins>
            </m:e>
            <m:sub>
              <w:ins w:id="3531" w:author="Aleksander Hansen" w:date="2013-02-09T15:49:00Z">
                <m:r>
                  <w:rPr>
                    <w:rFonts w:ascii="Cambria Math" w:hAnsi="Cambria Math"/>
                    <w:sz w:val="28"/>
                    <w:szCs w:val="28"/>
                    <w:rPrChange w:id="3532" w:author="Aleksander Hansen" w:date="2013-02-09T16:31:00Z">
                      <w:rPr>
                        <w:rFonts w:ascii="Cambria Math" w:hAnsi="Cambria Math"/>
                      </w:rPr>
                    </w:rPrChange>
                  </w:rPr>
                  <m:t>Float</m:t>
                </m:r>
              </w:ins>
            </m:sub>
          </m:sSub>
          <w:ins w:id="3533" w:author="Aleksander Hansen" w:date="2013-02-09T15:49:00Z">
            <m:r>
              <w:rPr>
                <w:rFonts w:ascii="Cambria Math" w:hAnsi="Cambria Math"/>
                <w:sz w:val="28"/>
                <w:szCs w:val="28"/>
                <w:rPrChange w:id="3534" w:author="Aleksander Hansen" w:date="2013-02-09T16:31:00Z">
                  <w:rPr>
                    <w:rFonts w:ascii="Cambria Math" w:hAnsi="Cambria Math"/>
                  </w:rPr>
                </w:rPrChange>
              </w:rPr>
              <m:t>-</m:t>
            </m:r>
          </w:ins>
          <m:sSub>
            <m:sSubPr>
              <m:ctrlPr>
                <w:ins w:id="3535" w:author="Aleksander Hansen" w:date="2013-02-09T15:49:00Z">
                  <w:rPr>
                    <w:rFonts w:ascii="Cambria Math" w:hAnsi="Cambria Math"/>
                    <w:i/>
                    <w:iCs/>
                    <w:sz w:val="28"/>
                    <w:szCs w:val="28"/>
                  </w:rPr>
                </w:ins>
              </m:ctrlPr>
            </m:sSubPr>
            <m:e>
              <w:ins w:id="3536" w:author="Aleksander Hansen" w:date="2013-02-09T15:49:00Z">
                <m:r>
                  <w:rPr>
                    <w:rFonts w:ascii="Cambria Math" w:hAnsi="Cambria Math"/>
                    <w:sz w:val="28"/>
                    <w:szCs w:val="28"/>
                    <w:rPrChange w:id="3537" w:author="Aleksander Hansen" w:date="2013-02-09T16:31:00Z">
                      <w:rPr>
                        <w:rFonts w:ascii="Cambria Math" w:hAnsi="Cambria Math"/>
                      </w:rPr>
                    </w:rPrChange>
                  </w:rPr>
                  <m:t>B</m:t>
                </m:r>
              </w:ins>
            </m:e>
            <m:sub>
              <w:ins w:id="3538" w:author="Aleksander Hansen" w:date="2013-02-09T15:49:00Z">
                <m:r>
                  <w:rPr>
                    <w:rFonts w:ascii="Cambria Math" w:hAnsi="Cambria Math"/>
                    <w:sz w:val="28"/>
                    <w:szCs w:val="28"/>
                    <w:rPrChange w:id="3539"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3540" w:author="Aleksander Hansen" w:date="2013-02-09T15:49:00Z"/>
          <w:rFonts w:ascii="Calibri" w:hAnsi="Calibri"/>
        </w:rPr>
      </w:pPr>
      <w:del w:id="3541" w:author="Aleksander Hansen" w:date="2013-02-09T15:49:00Z">
        <w:r w:rsidRPr="008568A7" w:rsidDel="001D6872">
          <w:rPr>
            <w:rFonts w:ascii="Calibri" w:hAnsi="Calibri"/>
            <w:noProof/>
            <w:rPrChange w:id="3542"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0ECC2EBE" w:rsidR="005F2397" w:rsidRPr="008568A7" w:rsidRDefault="005F2397">
      <w:pPr>
        <w:jc w:val="center"/>
        <w:rPr>
          <w:rFonts w:ascii="Calibri" w:hAnsi="Calibri"/>
        </w:rPr>
        <w:pPrChange w:id="3543" w:author="Aleksander Hansen" w:date="2013-02-09T15:59:00Z">
          <w:pPr/>
        </w:pPrChange>
      </w:pPr>
      <w:del w:id="3544" w:author="Aleksander Hansen" w:date="2013-02-09T15:59:00Z">
        <w:r w:rsidRPr="008568A7" w:rsidDel="00EC5D77">
          <w:rPr>
            <w:rFonts w:ascii="Calibri" w:hAnsi="Calibri"/>
            <w:noProof/>
            <w:rPrChange w:id="3545"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3546" w:author="Aleksander Hansen" w:date="2013-02-09T15:49:00Z">
                <w:rPr>
                  <w:rFonts w:ascii="Cambria Math" w:hAnsi="Cambria Math"/>
                  <w:i/>
                  <w:iCs/>
                  <w:sz w:val="28"/>
                  <w:szCs w:val="28"/>
                </w:rPr>
              </w:ins>
            </m:ctrlPr>
          </m:sSubPr>
          <m:e>
            <w:ins w:id="3547" w:author="Aleksander Hansen" w:date="2013-02-09T15:49:00Z">
              <m:r>
                <w:rPr>
                  <w:rFonts w:ascii="Cambria Math" w:hAnsi="Cambria Math"/>
                  <w:sz w:val="28"/>
                  <w:szCs w:val="28"/>
                  <w:rPrChange w:id="3548" w:author="Aleksander Hansen" w:date="2013-02-09T16:31:00Z">
                    <w:rPr>
                      <w:rFonts w:ascii="Cambria Math" w:hAnsi="Cambria Math"/>
                    </w:rPr>
                  </w:rPrChange>
                </w:rPr>
                <m:t>B</m:t>
              </m:r>
            </w:ins>
          </m:e>
          <m:sub>
            <w:ins w:id="3549" w:author="Aleksander Hansen" w:date="2013-02-09T15:49:00Z">
              <m:r>
                <w:rPr>
                  <w:rFonts w:ascii="Cambria Math" w:hAnsi="Cambria Math"/>
                  <w:sz w:val="28"/>
                  <w:szCs w:val="28"/>
                  <w:rPrChange w:id="3550" w:author="Aleksander Hansen" w:date="2013-02-09T16:31:00Z">
                    <w:rPr>
                      <w:rFonts w:ascii="Cambria Math" w:hAnsi="Cambria Math"/>
                    </w:rPr>
                  </w:rPrChange>
                </w:rPr>
                <m:t>Fixed</m:t>
              </m:r>
            </w:ins>
          </m:sub>
        </m:sSub>
        <w:ins w:id="3551" w:author="Aleksander Hansen" w:date="2013-02-09T15:49:00Z">
          <m:r>
            <w:rPr>
              <w:rFonts w:ascii="Cambria Math" w:hAnsi="Cambria Math" w:hint="eastAsia"/>
              <w:sz w:val="28"/>
              <w:szCs w:val="28"/>
              <w:rPrChange w:id="3552" w:author="Aleksander Hansen" w:date="2013-02-09T16:31:00Z">
                <w:rPr>
                  <w:rFonts w:ascii="Cambria Math" w:hAnsi="Cambria Math" w:hint="eastAsia"/>
                </w:rPr>
              </w:rPrChange>
            </w:rPr>
            <m:t xml:space="preserve">= </m:t>
          </m:r>
        </w:ins>
        <m:nary>
          <m:naryPr>
            <m:chr m:val="∑"/>
            <m:limLoc m:val="undOvr"/>
            <m:ctrlPr>
              <w:ins w:id="3553" w:author="Aleksander Hansen" w:date="2013-02-09T15:50:00Z">
                <w:rPr>
                  <w:rFonts w:ascii="Cambria Math" w:hAnsi="Cambria Math"/>
                  <w:i/>
                  <w:iCs/>
                  <w:sz w:val="28"/>
                  <w:szCs w:val="28"/>
                </w:rPr>
              </w:ins>
            </m:ctrlPr>
          </m:naryPr>
          <m:sub>
            <w:ins w:id="3554" w:author="Aleksander Hansen" w:date="2013-02-09T15:50:00Z">
              <m:r>
                <w:rPr>
                  <w:rFonts w:ascii="Cambria Math" w:hAnsi="Cambria Math"/>
                  <w:sz w:val="28"/>
                  <w:szCs w:val="28"/>
                  <w:rPrChange w:id="3555" w:author="Aleksander Hansen" w:date="2013-02-09T16:31:00Z">
                    <w:rPr>
                      <w:rFonts w:ascii="Cambria Math" w:hAnsi="Cambria Math"/>
                    </w:rPr>
                  </w:rPrChange>
                </w:rPr>
                <m:t>i=1</m:t>
              </m:r>
            </w:ins>
          </m:sub>
          <m:sup>
            <w:ins w:id="3556" w:author="Aleksander Hansen" w:date="2013-02-09T15:50:00Z">
              <m:r>
                <w:rPr>
                  <w:rFonts w:ascii="Cambria Math" w:hAnsi="Cambria Math"/>
                  <w:sz w:val="28"/>
                  <w:szCs w:val="28"/>
                  <w:rPrChange w:id="3557" w:author="Aleksander Hansen" w:date="2013-02-09T16:31:00Z">
                    <w:rPr>
                      <w:rFonts w:ascii="Cambria Math" w:hAnsi="Cambria Math"/>
                    </w:rPr>
                  </w:rPrChange>
                </w:rPr>
                <m:t>n</m:t>
              </m:r>
            </w:ins>
          </m:sup>
          <m:e>
            <w:ins w:id="3558" w:author="Aleksander Hansen" w:date="2013-02-09T15:50:00Z">
              <m:r>
                <w:rPr>
                  <w:rFonts w:ascii="Cambria Math" w:hAnsi="Cambria Math"/>
                  <w:sz w:val="28"/>
                  <w:szCs w:val="28"/>
                  <w:rPrChange w:id="3559" w:author="Aleksander Hansen" w:date="2013-02-09T16:31:00Z">
                    <w:rPr>
                      <w:rFonts w:ascii="Cambria Math" w:hAnsi="Cambria Math"/>
                    </w:rPr>
                  </w:rPrChange>
                </w:rPr>
                <m:t>k</m:t>
              </m:r>
            </w:ins>
            <m:sSup>
              <m:sSupPr>
                <m:ctrlPr>
                  <w:ins w:id="3560" w:author="Aleksander Hansen" w:date="2013-02-09T15:50:00Z">
                    <w:rPr>
                      <w:rFonts w:ascii="Cambria Math" w:hAnsi="Cambria Math"/>
                      <w:i/>
                      <w:iCs/>
                      <w:sz w:val="28"/>
                      <w:szCs w:val="28"/>
                    </w:rPr>
                  </w:ins>
                </m:ctrlPr>
              </m:sSupPr>
              <m:e>
                <w:ins w:id="3561" w:author="Aleksander Hansen" w:date="2013-02-09T15:50:00Z">
                  <m:r>
                    <w:rPr>
                      <w:rFonts w:ascii="Cambria Math" w:hAnsi="Cambria Math"/>
                      <w:sz w:val="28"/>
                      <w:szCs w:val="28"/>
                      <w:rPrChange w:id="3562" w:author="Aleksander Hansen" w:date="2013-02-09T16:31:00Z">
                        <w:rPr>
                          <w:rFonts w:ascii="Cambria Math" w:hAnsi="Cambria Math"/>
                        </w:rPr>
                      </w:rPrChange>
                    </w:rPr>
                    <m:t>e</m:t>
                  </m:r>
                </w:ins>
              </m:e>
              <m:sup>
                <w:ins w:id="3563" w:author="Aleksander Hansen" w:date="2013-02-09T15:50:00Z">
                  <m:r>
                    <w:rPr>
                      <w:rFonts w:ascii="Cambria Math" w:hAnsi="Cambria Math"/>
                      <w:sz w:val="28"/>
                      <w:szCs w:val="28"/>
                      <w:rPrChange w:id="3564" w:author="Aleksander Hansen" w:date="2013-02-09T16:31:00Z">
                        <w:rPr>
                          <w:rFonts w:ascii="Cambria Math" w:hAnsi="Cambria Math"/>
                        </w:rPr>
                      </w:rPrChange>
                    </w:rPr>
                    <m:t>-</m:t>
                  </m:r>
                </w:ins>
                <m:sSub>
                  <m:sSubPr>
                    <m:ctrlPr>
                      <w:ins w:id="3565" w:author="Aleksander Hansen" w:date="2013-02-09T15:50:00Z">
                        <w:rPr>
                          <w:rFonts w:ascii="Cambria Math" w:hAnsi="Cambria Math"/>
                          <w:i/>
                          <w:iCs/>
                          <w:sz w:val="28"/>
                          <w:szCs w:val="28"/>
                        </w:rPr>
                      </w:ins>
                    </m:ctrlPr>
                  </m:sSubPr>
                  <m:e>
                    <w:ins w:id="3566" w:author="Aleksander Hansen" w:date="2013-02-09T15:50:00Z">
                      <m:r>
                        <w:rPr>
                          <w:rFonts w:ascii="Cambria Math" w:hAnsi="Cambria Math"/>
                          <w:sz w:val="28"/>
                          <w:szCs w:val="28"/>
                          <w:rPrChange w:id="3567" w:author="Aleksander Hansen" w:date="2013-02-09T16:31:00Z">
                            <w:rPr>
                              <w:rFonts w:ascii="Cambria Math" w:hAnsi="Cambria Math"/>
                            </w:rPr>
                          </w:rPrChange>
                        </w:rPr>
                        <m:t>r</m:t>
                      </m:r>
                    </w:ins>
                  </m:e>
                  <m:sub>
                    <w:ins w:id="3568" w:author="Aleksander Hansen" w:date="2013-02-09T15:51:00Z">
                      <m:r>
                        <w:rPr>
                          <w:rFonts w:ascii="Cambria Math" w:hAnsi="Cambria Math"/>
                          <w:sz w:val="28"/>
                          <w:szCs w:val="28"/>
                          <w:rPrChange w:id="3569" w:author="Aleksander Hansen" w:date="2013-02-09T16:31:00Z">
                            <w:rPr>
                              <w:rFonts w:ascii="Cambria Math" w:hAnsi="Cambria Math"/>
                            </w:rPr>
                          </w:rPrChange>
                        </w:rPr>
                        <m:t>i</m:t>
                      </m:r>
                    </w:ins>
                  </m:sub>
                </m:sSub>
                <m:sSub>
                  <m:sSubPr>
                    <m:ctrlPr>
                      <w:ins w:id="3570" w:author="Aleksander Hansen" w:date="2013-02-09T15:51:00Z">
                        <w:rPr>
                          <w:rFonts w:ascii="Cambria Math" w:hAnsi="Cambria Math"/>
                          <w:i/>
                          <w:iCs/>
                          <w:sz w:val="28"/>
                          <w:szCs w:val="28"/>
                        </w:rPr>
                      </w:ins>
                    </m:ctrlPr>
                  </m:sSubPr>
                  <m:e>
                    <w:ins w:id="3571" w:author="Aleksander Hansen" w:date="2013-02-09T15:51:00Z">
                      <m:r>
                        <w:rPr>
                          <w:rFonts w:ascii="Cambria Math" w:hAnsi="Cambria Math"/>
                          <w:sz w:val="28"/>
                          <w:szCs w:val="28"/>
                          <w:rPrChange w:id="3572" w:author="Aleksander Hansen" w:date="2013-02-09T16:31:00Z">
                            <w:rPr>
                              <w:rFonts w:ascii="Cambria Math" w:hAnsi="Cambria Math"/>
                            </w:rPr>
                          </w:rPrChange>
                        </w:rPr>
                        <m:t>t</m:t>
                      </m:r>
                    </w:ins>
                  </m:e>
                  <m:sub>
                    <w:ins w:id="3573" w:author="Aleksander Hansen" w:date="2013-02-09T15:51:00Z">
                      <m:r>
                        <w:rPr>
                          <w:rFonts w:ascii="Cambria Math" w:hAnsi="Cambria Math"/>
                          <w:sz w:val="28"/>
                          <w:szCs w:val="28"/>
                          <w:rPrChange w:id="3574" w:author="Aleksander Hansen" w:date="2013-02-09T16:31:00Z">
                            <w:rPr>
                              <w:rFonts w:ascii="Cambria Math" w:hAnsi="Cambria Math"/>
                            </w:rPr>
                          </w:rPrChange>
                        </w:rPr>
                        <m:t>i</m:t>
                      </m:r>
                    </w:ins>
                  </m:sub>
                </m:sSub>
              </m:sup>
            </m:sSup>
            <w:ins w:id="3575" w:author="Aleksander Hansen" w:date="2013-02-09T15:51:00Z">
              <m:r>
                <w:rPr>
                  <w:rFonts w:ascii="Cambria Math" w:hAnsi="Cambria Math"/>
                  <w:sz w:val="28"/>
                  <w:szCs w:val="28"/>
                  <w:rPrChange w:id="3576" w:author="Aleksander Hansen" w:date="2013-02-09T16:31:00Z">
                    <w:rPr>
                      <w:rFonts w:ascii="Cambria Math" w:hAnsi="Cambria Math"/>
                    </w:rPr>
                  </w:rPrChange>
                </w:rPr>
                <m:t>+L</m:t>
              </m:r>
            </w:ins>
            <m:sSup>
              <m:sSupPr>
                <m:ctrlPr>
                  <w:ins w:id="3577" w:author="Aleksander Hansen" w:date="2013-02-09T15:52:00Z">
                    <w:rPr>
                      <w:rFonts w:ascii="Cambria Math" w:hAnsi="Cambria Math"/>
                      <w:i/>
                      <w:iCs/>
                      <w:sz w:val="28"/>
                      <w:szCs w:val="28"/>
                    </w:rPr>
                  </w:ins>
                </m:ctrlPr>
              </m:sSupPr>
              <m:e>
                <w:ins w:id="3578" w:author="Aleksander Hansen" w:date="2013-02-09T15:52:00Z">
                  <m:r>
                    <w:rPr>
                      <w:rFonts w:ascii="Cambria Math" w:hAnsi="Cambria Math"/>
                      <w:sz w:val="28"/>
                      <w:szCs w:val="28"/>
                      <w:rPrChange w:id="3579" w:author="Aleksander Hansen" w:date="2013-02-09T16:31:00Z">
                        <w:rPr>
                          <w:rFonts w:ascii="Cambria Math" w:hAnsi="Cambria Math"/>
                        </w:rPr>
                      </w:rPrChange>
                    </w:rPr>
                    <m:t>e</m:t>
                  </m:r>
                </w:ins>
              </m:e>
              <m:sup>
                <m:sSub>
                  <m:sSubPr>
                    <m:ctrlPr>
                      <w:ins w:id="3580" w:author="Aleksander Hansen" w:date="2013-02-09T16:44:00Z">
                        <w:rPr>
                          <w:rFonts w:ascii="Cambria Math" w:hAnsi="Cambria Math"/>
                          <w:i/>
                          <w:iCs/>
                          <w:sz w:val="28"/>
                          <w:szCs w:val="28"/>
                        </w:rPr>
                      </w:ins>
                    </m:ctrlPr>
                  </m:sSubPr>
                  <m:e>
                    <w:ins w:id="3581" w:author="Aleksander Hansen" w:date="2013-02-09T16:45:00Z">
                      <m:r>
                        <w:rPr>
                          <w:rFonts w:ascii="Cambria Math" w:hAnsi="Cambria Math"/>
                          <w:sz w:val="28"/>
                          <w:szCs w:val="28"/>
                        </w:rPr>
                        <m:t>-r</m:t>
                      </m:r>
                    </w:ins>
                  </m:e>
                  <m:sub>
                    <w:ins w:id="3582" w:author="Aleksander Hansen" w:date="2013-02-09T16:45:00Z">
                      <m:r>
                        <w:rPr>
                          <w:rFonts w:ascii="Cambria Math" w:hAnsi="Cambria Math"/>
                          <w:sz w:val="28"/>
                          <w:szCs w:val="28"/>
                        </w:rPr>
                        <m:t>n</m:t>
                      </m:r>
                    </w:ins>
                  </m:sub>
                </m:sSub>
                <m:sSub>
                  <m:sSubPr>
                    <m:ctrlPr>
                      <w:ins w:id="3583" w:author="Aleksander Hansen" w:date="2013-02-09T16:45:00Z">
                        <w:rPr>
                          <w:rFonts w:ascii="Cambria Math" w:hAnsi="Cambria Math"/>
                          <w:i/>
                          <w:iCs/>
                          <w:sz w:val="28"/>
                          <w:szCs w:val="28"/>
                        </w:rPr>
                      </w:ins>
                    </m:ctrlPr>
                  </m:sSubPr>
                  <m:e>
                    <w:ins w:id="3584" w:author="Aleksander Hansen" w:date="2013-02-09T16:45:00Z">
                      <m:r>
                        <w:rPr>
                          <w:rFonts w:ascii="Cambria Math" w:hAnsi="Cambria Math"/>
                          <w:sz w:val="28"/>
                          <w:szCs w:val="28"/>
                        </w:rPr>
                        <m:t>t</m:t>
                      </m:r>
                    </w:ins>
                  </m:e>
                  <m:sub>
                    <w:ins w:id="3585" w:author="Aleksander Hansen" w:date="2013-02-09T16:45:00Z">
                      <m:r>
                        <w:rPr>
                          <w:rFonts w:ascii="Cambria Math" w:hAnsi="Cambria Math"/>
                          <w:sz w:val="28"/>
                          <w:szCs w:val="28"/>
                        </w:rPr>
                        <m:t>n</m:t>
                      </m:r>
                    </w:ins>
                  </m:sub>
                </m:sSub>
              </m:sup>
            </m:sSup>
          </m:e>
        </m:nary>
      </m:oMath>
    </w:p>
    <w:p w14:paraId="6B596CF7" w14:textId="4A29DAB5"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ins w:id="3586"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3587" w:author="Aleksander Hansen" w:date="2013-02-09T16:31:00Z">
          <w:pPr/>
        </w:pPrChange>
      </w:pPr>
      <w:del w:id="3588" w:author="Aleksander Hansen" w:date="2013-02-09T16:30:00Z">
        <w:r w:rsidRPr="008568A7" w:rsidDel="00BE5976">
          <w:rPr>
            <w:rFonts w:ascii="Calibri" w:hAnsi="Calibri"/>
            <w:noProof/>
            <w:rPrChange w:id="3589"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3590" w:author="Aleksander Hansen" w:date="2013-02-09T16:29:00Z">
                <w:rPr>
                  <w:rFonts w:ascii="Cambria Math" w:hAnsi="Cambria Math"/>
                  <w:i/>
                  <w:iCs/>
                  <w:sz w:val="28"/>
                  <w:szCs w:val="28"/>
                </w:rPr>
              </w:ins>
            </m:ctrlPr>
          </m:sSubPr>
          <m:e>
            <w:ins w:id="3591" w:author="Aleksander Hansen" w:date="2013-02-09T16:29:00Z">
              <m:r>
                <w:rPr>
                  <w:rFonts w:ascii="Cambria Math" w:hAnsi="Cambria Math"/>
                  <w:sz w:val="28"/>
                  <w:szCs w:val="28"/>
                  <w:rPrChange w:id="3592" w:author="Aleksander Hansen" w:date="2013-02-09T16:31:00Z">
                    <w:rPr>
                      <w:rFonts w:ascii="Cambria Math" w:hAnsi="Cambria Math"/>
                    </w:rPr>
                  </w:rPrChange>
                </w:rPr>
                <m:t>B</m:t>
              </m:r>
            </w:ins>
          </m:e>
          <m:sub>
            <w:ins w:id="3593" w:author="Aleksander Hansen" w:date="2013-02-09T16:29:00Z">
              <m:r>
                <w:rPr>
                  <w:rFonts w:ascii="Cambria Math" w:hAnsi="Cambria Math"/>
                  <w:sz w:val="28"/>
                  <w:szCs w:val="28"/>
                  <w:rPrChange w:id="3594" w:author="Aleksander Hansen" w:date="2013-02-09T16:31:00Z">
                    <w:rPr>
                      <w:rFonts w:ascii="Cambria Math" w:hAnsi="Cambria Math"/>
                    </w:rPr>
                  </w:rPrChange>
                </w:rPr>
                <m:t>Float</m:t>
              </m:r>
            </w:ins>
          </m:sub>
        </m:sSub>
        <w:ins w:id="3595" w:author="Aleksander Hansen" w:date="2013-02-09T16:29:00Z">
          <m:r>
            <w:rPr>
              <w:rFonts w:ascii="Cambria Math" w:hAnsi="Cambria Math"/>
              <w:sz w:val="28"/>
              <w:szCs w:val="28"/>
              <w:rPrChange w:id="3596" w:author="Aleksander Hansen" w:date="2013-02-09T16:31:00Z">
                <w:rPr>
                  <w:rFonts w:ascii="Cambria Math" w:hAnsi="Cambria Math"/>
                </w:rPr>
              </w:rPrChange>
            </w:rPr>
            <m:t>=(L+</m:t>
          </m:r>
        </w:ins>
        <m:sSup>
          <m:sSupPr>
            <m:ctrlPr>
              <w:ins w:id="3597" w:author="Aleksander Hansen" w:date="2013-02-09T16:29:00Z">
                <w:rPr>
                  <w:rFonts w:ascii="Cambria Math" w:hAnsi="Cambria Math"/>
                  <w:i/>
                  <w:iCs/>
                  <w:sz w:val="28"/>
                  <w:szCs w:val="28"/>
                </w:rPr>
              </w:ins>
            </m:ctrlPr>
          </m:sSupPr>
          <m:e>
            <w:ins w:id="3598" w:author="Aleksander Hansen" w:date="2013-02-09T16:29:00Z">
              <m:r>
                <w:rPr>
                  <w:rFonts w:ascii="Cambria Math" w:hAnsi="Cambria Math"/>
                  <w:sz w:val="28"/>
                  <w:szCs w:val="28"/>
                  <w:rPrChange w:id="3599" w:author="Aleksander Hansen" w:date="2013-02-09T16:31:00Z">
                    <w:rPr>
                      <w:rFonts w:ascii="Cambria Math" w:hAnsi="Cambria Math"/>
                    </w:rPr>
                  </w:rPrChange>
                </w:rPr>
                <m:t>k</m:t>
              </m:r>
            </w:ins>
          </m:e>
          <m:sup>
            <w:ins w:id="3600" w:author="Aleksander Hansen" w:date="2013-02-09T16:29:00Z">
              <m:r>
                <w:rPr>
                  <w:rFonts w:ascii="Cambria Math" w:hAnsi="Cambria Math"/>
                  <w:sz w:val="28"/>
                  <w:szCs w:val="28"/>
                  <w:rPrChange w:id="3601" w:author="Aleksander Hansen" w:date="2013-02-09T16:31:00Z">
                    <w:rPr>
                      <w:rFonts w:ascii="Cambria Math" w:hAnsi="Cambria Math"/>
                    </w:rPr>
                  </w:rPrChange>
                </w:rPr>
                <m:t>*</m:t>
              </m:r>
            </w:ins>
          </m:sup>
        </m:sSup>
        <w:ins w:id="3602" w:author="Aleksander Hansen" w:date="2013-02-09T16:29:00Z">
          <m:r>
            <w:rPr>
              <w:rFonts w:ascii="Cambria Math" w:hAnsi="Cambria Math" w:hint="eastAsia"/>
              <w:sz w:val="28"/>
              <w:szCs w:val="28"/>
              <w:rPrChange w:id="3603" w:author="Aleksander Hansen" w:date="2013-02-09T16:31:00Z">
                <w:rPr>
                  <w:rFonts w:ascii="Cambria Math" w:hAnsi="Cambria Math" w:hint="eastAsia"/>
                </w:rPr>
              </w:rPrChange>
            </w:rPr>
            <m:t>)</m:t>
          </m:r>
        </w:ins>
        <m:sSup>
          <m:sSupPr>
            <m:ctrlPr>
              <w:ins w:id="3604" w:author="Aleksander Hansen" w:date="2013-02-09T16:29:00Z">
                <w:rPr>
                  <w:rFonts w:ascii="Cambria Math" w:hAnsi="Cambria Math"/>
                  <w:i/>
                  <w:iCs/>
                  <w:sz w:val="28"/>
                  <w:szCs w:val="28"/>
                </w:rPr>
              </w:ins>
            </m:ctrlPr>
          </m:sSupPr>
          <m:e>
            <w:ins w:id="3605" w:author="Aleksander Hansen" w:date="2013-02-09T16:29:00Z">
              <m:r>
                <w:rPr>
                  <w:rFonts w:ascii="Cambria Math" w:hAnsi="Cambria Math"/>
                  <w:sz w:val="28"/>
                  <w:szCs w:val="28"/>
                  <w:rPrChange w:id="3606" w:author="Aleksander Hansen" w:date="2013-02-09T16:31:00Z">
                    <w:rPr>
                      <w:rFonts w:ascii="Cambria Math" w:hAnsi="Cambria Math"/>
                    </w:rPr>
                  </w:rPrChange>
                </w:rPr>
                <m:t>e</m:t>
              </m:r>
            </w:ins>
          </m:e>
          <m:sup>
            <w:ins w:id="3607" w:author="Aleksander Hansen" w:date="2013-02-09T16:29:00Z">
              <m:r>
                <w:rPr>
                  <w:rFonts w:ascii="Cambria Math" w:hAnsi="Cambria Math"/>
                  <w:sz w:val="28"/>
                  <w:szCs w:val="28"/>
                  <w:rPrChange w:id="3608" w:author="Aleksander Hansen" w:date="2013-02-09T16:31:00Z">
                    <w:rPr>
                      <w:rFonts w:ascii="Cambria Math" w:hAnsi="Cambria Math"/>
                    </w:rPr>
                  </w:rPrChange>
                </w:rPr>
                <m:t>-</m:t>
              </m:r>
            </w:ins>
            <m:sSub>
              <m:sSubPr>
                <m:ctrlPr>
                  <w:ins w:id="3609" w:author="Aleksander Hansen" w:date="2013-02-09T16:30:00Z">
                    <w:rPr>
                      <w:rFonts w:ascii="Cambria Math" w:hAnsi="Cambria Math"/>
                      <w:i/>
                      <w:iCs/>
                      <w:sz w:val="28"/>
                      <w:szCs w:val="28"/>
                    </w:rPr>
                  </w:ins>
                </m:ctrlPr>
              </m:sSubPr>
              <m:e>
                <w:ins w:id="3610" w:author="Aleksander Hansen" w:date="2013-02-09T16:30:00Z">
                  <m:r>
                    <w:rPr>
                      <w:rFonts w:ascii="Cambria Math" w:hAnsi="Cambria Math"/>
                      <w:sz w:val="28"/>
                      <w:szCs w:val="28"/>
                      <w:rPrChange w:id="3611" w:author="Aleksander Hansen" w:date="2013-02-09T16:31:00Z">
                        <w:rPr>
                          <w:rFonts w:ascii="Cambria Math" w:hAnsi="Cambria Math"/>
                        </w:rPr>
                      </w:rPrChange>
                    </w:rPr>
                    <m:t>r</m:t>
                  </m:r>
                </w:ins>
              </m:e>
              <m:sub>
                <w:ins w:id="3612" w:author="Aleksander Hansen" w:date="2013-02-09T16:30:00Z">
                  <m:r>
                    <w:rPr>
                      <w:rFonts w:ascii="Cambria Math" w:hAnsi="Cambria Math" w:hint="eastAsia"/>
                      <w:sz w:val="28"/>
                      <w:szCs w:val="28"/>
                      <w:rPrChange w:id="3613" w:author="Aleksander Hansen" w:date="2013-02-09T16:31:00Z">
                        <w:rPr>
                          <w:rFonts w:ascii="Cambria Math" w:hAnsi="Cambria Math" w:hint="eastAsia"/>
                        </w:rPr>
                      </w:rPrChange>
                    </w:rPr>
                    <m:t>1</m:t>
                  </m:r>
                </w:ins>
              </m:sub>
            </m:sSub>
            <m:sSub>
              <m:sSubPr>
                <m:ctrlPr>
                  <w:ins w:id="3614" w:author="Aleksander Hansen" w:date="2013-02-09T16:30:00Z">
                    <w:rPr>
                      <w:rFonts w:ascii="Cambria Math" w:hAnsi="Cambria Math"/>
                      <w:i/>
                      <w:iCs/>
                      <w:sz w:val="28"/>
                      <w:szCs w:val="28"/>
                    </w:rPr>
                  </w:ins>
                </m:ctrlPr>
              </m:sSubPr>
              <m:e>
                <w:ins w:id="3615" w:author="Aleksander Hansen" w:date="2013-02-09T16:30:00Z">
                  <m:r>
                    <w:rPr>
                      <w:rFonts w:ascii="Cambria Math" w:hAnsi="Cambria Math"/>
                      <w:sz w:val="28"/>
                      <w:szCs w:val="28"/>
                      <w:rPrChange w:id="3616" w:author="Aleksander Hansen" w:date="2013-02-09T16:31:00Z">
                        <w:rPr>
                          <w:rFonts w:ascii="Cambria Math" w:hAnsi="Cambria Math"/>
                        </w:rPr>
                      </w:rPrChange>
                    </w:rPr>
                    <m:t>t</m:t>
                  </m:r>
                </w:ins>
              </m:e>
              <m:sub>
                <w:ins w:id="3617" w:author="Aleksander Hansen" w:date="2013-02-09T16:30:00Z">
                  <m:r>
                    <w:rPr>
                      <w:rFonts w:ascii="Cambria Math" w:hAnsi="Cambria Math" w:hint="eastAsia"/>
                      <w:sz w:val="28"/>
                      <w:szCs w:val="28"/>
                      <w:rPrChange w:id="3618"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3619" w:author="Aleksander Hansen" w:date="2013-02-09T16:46:00Z"/>
          <w:rFonts w:ascii="Calibri" w:hAnsi="Calibri"/>
        </w:rPr>
      </w:pPr>
      <w:r w:rsidRPr="008568A7">
        <w:rPr>
          <w:rFonts w:ascii="Calibri" w:hAnsi="Calibri"/>
        </w:rPr>
        <w:lastRenderedPageBreak/>
        <w:t>Let’s look at an example</w:t>
      </w:r>
      <w:ins w:id="3620" w:author="Aleksander Hansen" w:date="2013-02-09T16:46:00Z">
        <w:r w:rsidR="00AF1B1C">
          <w:rPr>
            <w:rFonts w:ascii="Calibri" w:hAnsi="Calibri"/>
          </w:rPr>
          <w:t>:</w:t>
        </w:r>
      </w:ins>
    </w:p>
    <w:p w14:paraId="48BC2072" w14:textId="2DD4DEBF" w:rsidR="005F2397" w:rsidRDefault="005F2397" w:rsidP="005F2397">
      <w:pPr>
        <w:rPr>
          <w:ins w:id="3621" w:author="Aleksander Hansen" w:date="2013-02-09T16:46:00Z"/>
          <w:rFonts w:ascii="Calibri" w:hAnsi="Calibri"/>
        </w:rPr>
      </w:pPr>
      <w:del w:id="3622" w:author="Aleksander Hansen" w:date="2013-02-09T16:46:00Z">
        <w:r w:rsidRPr="008568A7" w:rsidDel="00AF1B1C">
          <w:rPr>
            <w:rFonts w:ascii="Calibri" w:hAnsi="Calibri"/>
          </w:rPr>
          <w:delText xml:space="preserve">. </w:delText>
        </w:r>
      </w:del>
      <w:r w:rsidRPr="008568A7">
        <w:rPr>
          <w:rFonts w:ascii="Calibri" w:hAnsi="Calibri"/>
        </w:rPr>
        <w:t>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3623"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3624">
          <w:tblGrid>
            <w:gridCol w:w="187"/>
            <w:gridCol w:w="780"/>
            <w:gridCol w:w="593"/>
            <w:gridCol w:w="187"/>
            <w:gridCol w:w="513"/>
            <w:gridCol w:w="187"/>
            <w:gridCol w:w="633"/>
            <w:gridCol w:w="187"/>
          </w:tblGrid>
        </w:tblGridChange>
      </w:tblGrid>
      <w:tr w:rsidR="005F2397" w:rsidRPr="008568A7" w14:paraId="54ED83BD" w14:textId="77777777" w:rsidTr="00AF1B1C">
        <w:trPr>
          <w:trHeight w:val="255"/>
          <w:trPrChange w:id="3625"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3626"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3627"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3628"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3629"/>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3630" w:name="RANGE!D2"/>
            <w:r w:rsidRPr="008568A7">
              <w:rPr>
                <w:rFonts w:ascii="Calibri" w:hAnsi="Calibri"/>
              </w:rPr>
              <w:t>100</w:t>
            </w:r>
            <w:bookmarkEnd w:id="3630"/>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3631"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632"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633"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634"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635"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3636"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3637"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3638"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3639"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Default="005F2397" w:rsidP="005F2397">
      <w:pPr>
        <w:rPr>
          <w:ins w:id="3640" w:author="Aleksander Hansen" w:date="2013-02-10T22:19:00Z"/>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70440482" w14:textId="77777777" w:rsidR="00015C12" w:rsidRPr="008568A7" w:rsidRDefault="00015C12" w:rsidP="005F2397">
      <w:pPr>
        <w:rPr>
          <w:rFonts w:ascii="Calibri" w:hAnsi="Calibri"/>
        </w:rPr>
      </w:pPr>
    </w:p>
    <w:p w14:paraId="4A03A182" w14:textId="77777777" w:rsidR="005F2397" w:rsidRDefault="005F2397" w:rsidP="005F2397">
      <w:pPr>
        <w:rPr>
          <w:ins w:id="3641" w:author="Aleksander Hansen" w:date="2013-02-10T22:20:00Z"/>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7C6DD158" w14:textId="77777777" w:rsidR="00015C12" w:rsidRPr="008568A7" w:rsidRDefault="00015C12" w:rsidP="005F2397">
      <w:pPr>
        <w:rPr>
          <w:rFonts w:ascii="Calibri" w:hAnsi="Calibri"/>
        </w:rPr>
      </w:pP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1DE701E8" w:rsidR="005F2397" w:rsidRPr="008568A7" w:rsidRDefault="005F2397" w:rsidP="005F2397">
      <w:pPr>
        <w:rPr>
          <w:rFonts w:ascii="Calibri" w:hAnsi="Calibri"/>
        </w:rPr>
      </w:pPr>
      <w:del w:id="3642"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3643" w:author="Aleksander Hansen" w:date="2013-02-09T16:51:00Z">
        <w:r w:rsidR="004F51EC">
          <w:rPr>
            <w:rFonts w:ascii="Calibri" w:hAnsi="Calibri"/>
          </w:rPr>
          <w:t>is</w:t>
        </w:r>
      </w:ins>
      <w:del w:id="3644"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3645"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3646">
          <w:tblGrid>
            <w:gridCol w:w="187"/>
            <w:gridCol w:w="1806"/>
            <w:gridCol w:w="544"/>
            <w:gridCol w:w="187"/>
            <w:gridCol w:w="1073"/>
            <w:gridCol w:w="187"/>
            <w:gridCol w:w="1163"/>
            <w:gridCol w:w="187"/>
            <w:gridCol w:w="1433"/>
            <w:gridCol w:w="187"/>
            <w:gridCol w:w="533"/>
            <w:gridCol w:w="187"/>
            <w:gridCol w:w="1883"/>
            <w:gridCol w:w="187"/>
          </w:tblGrid>
        </w:tblGridChange>
      </w:tblGrid>
      <w:tr w:rsidR="005F2397" w:rsidRPr="008568A7" w14:paraId="4DDBC823" w14:textId="77777777" w:rsidTr="004F51EC">
        <w:trPr>
          <w:trHeight w:val="183"/>
          <w:trPrChange w:id="3647"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648"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649"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650"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3651"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3652"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3653"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3654" w:name="RANGE!E7"/>
            <w:r w:rsidRPr="008568A7">
              <w:rPr>
                <w:rFonts w:ascii="Calibri" w:hAnsi="Calibri"/>
              </w:rPr>
              <w:t>100</w:t>
            </w:r>
            <w:bookmarkEnd w:id="3654"/>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3655" w:name="RANGE!E8"/>
            <w:r w:rsidRPr="008568A7">
              <w:rPr>
                <w:rFonts w:ascii="Calibri" w:hAnsi="Calibri"/>
              </w:rPr>
              <w:t>8.0%</w:t>
            </w:r>
            <w:bookmarkEnd w:id="3655"/>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3656" w:name="RANGE!E9"/>
            <w:r w:rsidRPr="008568A7">
              <w:rPr>
                <w:rFonts w:ascii="Calibri" w:hAnsi="Calibri"/>
              </w:rPr>
              <w:t>10.2%</w:t>
            </w:r>
            <w:bookmarkEnd w:id="3656"/>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3657"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3658"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3659"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A15689" w:rsidRPr="004A0BBA" w:rsidRDefault="00A15689"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" fillcolor="#b1c2a3" stroked="f" strokeweight=".5pt">
                <v:shadow on="t" opacity="26214f" mv:blur="50800f" origin="-.5,-.5" offset="26941emu,26941emu"/>
                <v:textbox>
                  <w:txbxContent>
                    <w:p w14:paraId="52024C99" w14:textId="77777777" w:rsidR="00A15689" w:rsidRPr="004A0BBA" w:rsidRDefault="00A15689"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3660"/>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3661">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3662" w:author="Aleksander Hansen" w:date="2013-02-09T17:06:00Z">
            <w:tblPrEx>
              <w:tblW w:w="8818" w:type="dxa"/>
              <w:tblLayout w:type="fixed"/>
              <w:tblCellMar>
                <w:left w:w="0" w:type="dxa"/>
                <w:right w:w="0" w:type="dxa"/>
              </w:tblCellMar>
            </w:tblPrEx>
          </w:tblPrExChange>
        </w:tblPrEx>
        <w:trPr>
          <w:trHeight w:val="253"/>
          <w:trPrChange w:id="3663"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3664"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65"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66"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67"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68"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69"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70"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3671" w:author="Aleksander Hansen" w:date="2013-02-09T17:07:00Z">
            <w:tblPrEx>
              <w:tblW w:w="8818" w:type="dxa"/>
              <w:tblLayout w:type="fixed"/>
              <w:tblCellMar>
                <w:left w:w="0" w:type="dxa"/>
                <w:right w:w="0" w:type="dxa"/>
              </w:tblCellMar>
            </w:tblPrEx>
          </w:tblPrExChange>
        </w:tblPrEx>
        <w:trPr>
          <w:trHeight w:val="253"/>
          <w:trPrChange w:id="3672"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73"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3674"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3675"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3676"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3677"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3678"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3679"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3680"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3681" w:author="Aleksander Hansen" w:date="2013-02-09T17:07:00Z">
            <w:tblPrEx>
              <w:tblW w:w="8818" w:type="dxa"/>
              <w:tblLayout w:type="fixed"/>
              <w:tblCellMar>
                <w:left w:w="0" w:type="dxa"/>
                <w:right w:w="0" w:type="dxa"/>
              </w:tblCellMar>
            </w:tblPrEx>
          </w:tblPrExChange>
        </w:tblPrEx>
        <w:trPr>
          <w:trHeight w:val="265"/>
          <w:trPrChange w:id="3682"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83"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84"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85"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86"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87"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88"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3689"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3690" w:author="Aleksander Hansen" w:date="2013-02-09T17:07:00Z">
            <w:tblPrEx>
              <w:tblW w:w="8818" w:type="dxa"/>
              <w:tblLayout w:type="fixed"/>
              <w:tblCellMar>
                <w:left w:w="0" w:type="dxa"/>
                <w:right w:w="0" w:type="dxa"/>
              </w:tblCellMar>
            </w:tblPrEx>
          </w:tblPrExChange>
        </w:tblPrEx>
        <w:trPr>
          <w:trHeight w:val="226"/>
          <w:trPrChange w:id="3691"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92"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3693"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94"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95"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3696"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97"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3698"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99"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3700"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3701" w:author="Aleksander Hansen" w:date="2013-02-09T17:06:00Z">
            <w:tblPrEx>
              <w:tblW w:w="8818" w:type="dxa"/>
              <w:tblLayout w:type="fixed"/>
              <w:tblCellMar>
                <w:left w:w="0" w:type="dxa"/>
                <w:right w:w="0" w:type="dxa"/>
              </w:tblCellMar>
            </w:tblPrEx>
          </w:tblPrExChange>
        </w:tblPrEx>
        <w:trPr>
          <w:trHeight w:val="253"/>
          <w:trPrChange w:id="3702"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703"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3704"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705"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706"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707"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708"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709"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710"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3711" w:author="Aleksander Hansen" w:date="2013-02-09T17:06:00Z">
            <w:tblPrEx>
              <w:tblW w:w="8818" w:type="dxa"/>
              <w:tblLayout w:type="fixed"/>
              <w:tblCellMar>
                <w:left w:w="0" w:type="dxa"/>
                <w:right w:w="0" w:type="dxa"/>
              </w:tblCellMar>
            </w:tblPrEx>
          </w:tblPrExChange>
        </w:tblPrEx>
        <w:trPr>
          <w:trHeight w:val="372"/>
          <w:trPrChange w:id="3712"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713"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3714"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715"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716"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717"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718"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bookmarkStart w:id="3719" w:name="_Toc222561334"/>
      <w:r w:rsidRPr="008568A7">
        <w:lastRenderedPageBreak/>
        <w:t>Calculate the value of a plain vanilla interest rate swap from a sequence of forward rate agreements (FRAs)</w:t>
      </w:r>
      <w:bookmarkEnd w:id="3719"/>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3720" w:name="_Toc222561335"/>
      <w:r w:rsidRPr="008568A7">
        <w:t>Explain the mechanics of a currency swap and compute its cash flows</w:t>
      </w:r>
      <w:bookmarkEnd w:id="3720"/>
      <w:r w:rsidR="00944F42" w:rsidRPr="008568A7">
        <w:br/>
      </w:r>
    </w:p>
    <w:p w14:paraId="03B62EDA" w14:textId="5CCCFAB1"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w:t>
      </w:r>
      <w:ins w:id="3721" w:author="Aleksander Hansen" w:date="2013-02-10T11:53:00Z">
        <w:r w:rsidR="00DB6DAB">
          <w:rPr>
            <w:rStyle w:val="FootnoteReference"/>
            <w:rFonts w:ascii="Calibri" w:hAnsi="Calibri"/>
          </w:rPr>
          <w:footnoteReference w:id="10"/>
        </w:r>
      </w:ins>
      <w:r w:rsidRPr="008568A7">
        <w:rPr>
          <w:rFonts w:ascii="Calibri" w:hAnsi="Calibri"/>
        </w:rPr>
        <w:t>. The valuation of currency swap is given by:</w:t>
      </w:r>
      <w:r w:rsidR="00415AE4" w:rsidRPr="008568A7">
        <w:rPr>
          <w:rFonts w:ascii="Calibri" w:hAnsi="Calibri"/>
        </w:rPr>
        <w:br/>
      </w:r>
    </w:p>
    <w:p w14:paraId="7F3012CB" w14:textId="469AA664" w:rsidR="005F2397" w:rsidRPr="008568A7" w:rsidRDefault="001C28FB" w:rsidP="00415AE4">
      <w:pPr>
        <w:jc w:val="center"/>
        <w:rPr>
          <w:rFonts w:ascii="Calibri" w:hAnsi="Calibri"/>
        </w:rPr>
      </w:pPr>
      <w:r>
        <w:rPr>
          <w:rFonts w:ascii="Calibri" w:hAnsi="Calibri"/>
        </w:rPr>
        <w:pict w14:anchorId="3DA2A032">
          <v:shape id="_x0000_i1040" type="#_x0000_t75" style="width:108pt;height:41pt">
            <v:imagedata r:id="rId86"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6B3A5DE8" w:rsidR="005F2397" w:rsidRPr="008568A7" w:rsidRDefault="005F2397" w:rsidP="005F2397">
      <w:pPr>
        <w:rPr>
          <w:rFonts w:ascii="Calibri" w:hAnsi="Calibri"/>
        </w:rPr>
      </w:pPr>
      <w:r w:rsidRPr="008568A7">
        <w:rPr>
          <w:rFonts w:ascii="Calibri" w:hAnsi="Calibri"/>
        </w:rPr>
        <w:t>In this case, our company enters in a currency swap where it receives yen</w:t>
      </w:r>
      <w:ins w:id="3728"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3729"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3730">
          <w:tblGrid>
            <w:gridCol w:w="2833"/>
            <w:gridCol w:w="24"/>
            <w:gridCol w:w="917"/>
          </w:tblGrid>
        </w:tblGridChange>
      </w:tblGrid>
      <w:tr w:rsidR="005F2397" w:rsidRPr="008568A7" w14:paraId="62ED76C9" w14:textId="77777777" w:rsidTr="00404D42">
        <w:trPr>
          <w:trHeight w:val="253"/>
          <w:trPrChange w:id="3731"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3732"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3733"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3734" w:author="Aleksander Hansen" w:date="2013-02-09T17:12:00Z">
              <w:r>
                <w:rPr>
                  <w:rFonts w:ascii="Calibri" w:hAnsi="Calibri"/>
                </w:rPr>
                <w:t>¥</w:t>
              </w:r>
            </w:ins>
            <w:del w:id="3735"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3736" w:author="Aleksander Hansen" w:date="2013-02-09T17:11:00Z">
              <w:r>
                <w:rPr>
                  <w:rFonts w:ascii="Calibri" w:hAnsi="Calibri"/>
                </w:rPr>
                <w:t>¥</w:t>
              </w:r>
            </w:ins>
            <w:del w:id="3737"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3738" w:author="Aleksander Hansen" w:date="2013-02-09T17:12:00Z">
              <w:r>
                <w:rPr>
                  <w:rFonts w:ascii="Calibri" w:hAnsi="Calibri"/>
                </w:rPr>
                <w:t>¥</w:t>
              </w:r>
            </w:ins>
            <w:del w:id="3739"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3740" w:author="Aleksander Hansen" w:date="2013-02-09T17:12:00Z">
              <w:r>
                <w:rPr>
                  <w:rFonts w:ascii="Calibri" w:hAnsi="Calibri"/>
                </w:rPr>
                <w:t>¥</w:t>
              </w:r>
            </w:ins>
            <w:del w:id="3741"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3742" w:author="Aleksander Hansen" w:date="2013-02-09T17:12:00Z">
              <w:r>
                <w:rPr>
                  <w:rFonts w:ascii="Calibri" w:hAnsi="Calibri"/>
                </w:rPr>
                <w:t>¥</w:t>
              </w:r>
            </w:ins>
            <w:del w:id="3743"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3744" w:author="Aleksander Hansen" w:date="2013-02-09T17:12:00Z">
              <w:r>
                <w:rPr>
                  <w:rFonts w:ascii="Calibri" w:hAnsi="Calibri"/>
                </w:rPr>
                <w:t>¥</w:t>
              </w:r>
            </w:ins>
            <w:del w:id="3745"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3746" w:author="Aleksander Hansen" w:date="2013-02-09T17:12:00Z">
              <w:r>
                <w:rPr>
                  <w:rFonts w:ascii="Calibri" w:hAnsi="Calibri"/>
                </w:rPr>
                <w:t>¥</w:t>
              </w:r>
            </w:ins>
            <w:del w:id="3747"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598F9D5B"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del w:id="3748" w:author="Aleksander Hansen" w:date="2013-02-09T17:20:00Z">
        <w:r w:rsidRPr="008568A7" w:rsidDel="00313C2C">
          <w:rPr>
            <w:rFonts w:ascii="Calibri" w:hAnsi="Calibri"/>
          </w:rPr>
          <w:delText>we</w:delText>
        </w:r>
      </w:del>
      <w:ins w:id="3749" w:author="Aleksander Hansen" w:date="2013-02-09T17:20:00Z">
        <w:r w:rsidR="00313C2C" w:rsidRPr="008568A7">
          <w:rPr>
            <w:rFonts w:ascii="Calibri" w:hAnsi="Calibri"/>
          </w:rPr>
          <w:t>We</w:t>
        </w:r>
      </w:ins>
      <w:r w:rsidRPr="008568A7">
        <w:rPr>
          <w:rFonts w:ascii="Calibri" w:hAnsi="Calibri"/>
        </w:rPr>
        <w:t xml:space="preserve"> assume a flat interest rate curve, otherwise </w:t>
      </w:r>
      <w:del w:id="3750" w:author="Aleksander Hansen" w:date="2013-02-09T17:19:00Z">
        <w:r w:rsidRPr="008568A7" w:rsidDel="00313C2C">
          <w:rPr>
            <w:rFonts w:ascii="Calibri" w:hAnsi="Calibri"/>
          </w:rPr>
          <w:delText xml:space="preserve">we’d </w:delText>
        </w:r>
      </w:del>
      <w:ins w:id="3751"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 at the relevant spot rate). The sum of the discounted dollars is about $9.68.</w:t>
      </w:r>
    </w:p>
    <w:p w14:paraId="61FE0955" w14:textId="7EF348A0"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3752" w:author="Aleksander Hansen" w:date="2013-02-09T17:20:00Z">
        <w:r w:rsidR="00313C2C">
          <w:rPr>
            <w:rFonts w:ascii="Calibri" w:hAnsi="Calibri"/>
          </w:rPr>
          <w:t>,</w:t>
        </w:r>
      </w:ins>
      <w:del w:id="3753" w:author="Aleksander Hansen" w:date="2013-02-09T17:20:00Z">
        <w:r w:rsidRPr="008568A7" w:rsidDel="00313C2C">
          <w:rPr>
            <w:rFonts w:ascii="Calibri" w:hAnsi="Calibri"/>
          </w:rPr>
          <w:delText>;</w:delText>
        </w:r>
      </w:del>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w:t>
      </w:r>
      <w:ins w:id="3754" w:author="Aleksander Hansen" w:date="2013-02-09T17:21:00Z">
        <w:r w:rsidR="00313C2C">
          <w:rPr>
            <w:rFonts w:ascii="Calibri" w:hAnsi="Calibri"/>
          </w:rPr>
          <w:t>¥</w:t>
        </w:r>
      </w:ins>
      <w:del w:id="3755" w:author="Aleksander Hansen" w:date="2013-02-09T17:21:00Z">
        <w:r w:rsidRPr="008568A7" w:rsidDel="00313C2C">
          <w:rPr>
            <w:rFonts w:ascii="Calibri" w:hAnsi="Calibri"/>
          </w:rPr>
          <w:delText>$</w:delText>
        </w:r>
      </w:del>
      <w:r w:rsidRPr="008568A7">
        <w:rPr>
          <w:rFonts w:ascii="Calibri" w:hAnsi="Calibri"/>
        </w:rPr>
        <w:t>1,109. But that is denominated in yen, so we</w:t>
      </w:r>
      <w:del w:id="3756" w:author="Aleksander Hansen" w:date="2013-02-09T17:22:00Z">
        <w:r w:rsidRPr="008568A7" w:rsidDel="00313C2C">
          <w:rPr>
            <w:rFonts w:ascii="Calibri" w:hAnsi="Calibri"/>
          </w:rPr>
          <w:delText xml:space="preserve"> translate (convert</w:delText>
        </w:r>
      </w:del>
      <w:ins w:id="3757" w:author="Aleksander Hansen" w:date="2013-02-09T17:22:00Z">
        <w:r w:rsidR="00313C2C">
          <w:rPr>
            <w:rFonts w:ascii="Calibri" w:hAnsi="Calibri"/>
          </w:rPr>
          <w:t xml:space="preserve"> convert</w:t>
        </w:r>
      </w:ins>
      <w:del w:id="3758"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481D133B" w14:textId="6D8C81ED" w:rsidR="00313C2C" w:rsidRPr="004A7536" w:rsidRDefault="005F2397">
      <w:pPr>
        <w:pStyle w:val="Heading2"/>
        <w:pPrChange w:id="3759" w:author="Aleksander Hansen" w:date="2013-02-09T17:25:00Z">
          <w:pPr/>
        </w:pPrChange>
      </w:pPr>
      <w:bookmarkStart w:id="3760" w:name="_Toc222561336"/>
      <w:r w:rsidRPr="004A7536">
        <w:lastRenderedPageBreak/>
        <w:t>Describe the comparative advantage argument for the existence of currency swaps</w:t>
      </w:r>
      <w:bookmarkEnd w:id="3760"/>
      <w:ins w:id="3761"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3762" w:author="Aleksander Hansen" w:date="2013-02-10T12:01:00Z">
              <w:r w:rsidRPr="008568A7" w:rsidDel="005276F2">
                <w:rPr>
                  <w:rFonts w:ascii="Calibri" w:hAnsi="Calibri"/>
                </w:rPr>
                <w:delText>Motors</w:delText>
              </w:r>
            </w:del>
            <w:ins w:id="3763"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4AF4B8C5"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w:t>
      </w:r>
      <w:del w:id="3764" w:author="Aleksander Hansen" w:date="2013-02-10T12:04:00Z">
        <w:r w:rsidRPr="008568A7" w:rsidDel="005276F2">
          <w:rPr>
            <w:rFonts w:ascii="Calibri" w:hAnsi="Calibri"/>
          </w:rPr>
          <w:delText xml:space="preserve">are </w:delText>
        </w:r>
      </w:del>
      <w:ins w:id="3765"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3766" w:author="Aleksander Hansen" w:date="2013-02-10T11:58:00Z">
        <w:r w:rsidRPr="008568A7" w:rsidDel="005276F2">
          <w:rPr>
            <w:rFonts w:ascii="Calibri" w:hAnsi="Calibri"/>
          </w:rPr>
          <w:delText>; e.g., tax.</w:delText>
        </w:r>
      </w:del>
      <w:ins w:id="3767" w:author="Aleksander Hansen" w:date="2013-02-10T11:58:00Z">
        <w:r w:rsidR="005276F2">
          <w:rPr>
            <w:rFonts w:ascii="Calibri" w:hAnsi="Calibri"/>
          </w:rPr>
          <w:t xml:space="preserve">. The example from the assigned reading presents the case of General </w:t>
        </w:r>
      </w:ins>
      <w:ins w:id="3768" w:author="Aleksander Hansen" w:date="2013-02-10T12:01:00Z">
        <w:r w:rsidR="005276F2">
          <w:rPr>
            <w:rFonts w:ascii="Calibri" w:hAnsi="Calibri"/>
          </w:rPr>
          <w:t>Electric</w:t>
        </w:r>
      </w:ins>
      <w:ins w:id="3769"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3770"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3771" w:author="Aleksander Hansen" w:date="2013-02-10T12:04:00Z">
        <w:r w:rsidR="005276F2">
          <w:rPr>
            <w:rFonts w:ascii="Calibri" w:hAnsi="Calibri"/>
          </w:rPr>
          <w:t>the companies may benefit from a currency swap due to the potentially lower taxes</w:t>
        </w:r>
      </w:ins>
      <w:ins w:id="3772" w:author="Aleksander Hansen" w:date="2013-02-10T12:06:00Z">
        <w:r w:rsidR="00C541B6">
          <w:rPr>
            <w:rFonts w:ascii="Calibri" w:hAnsi="Calibri"/>
          </w:rPr>
          <w:t xml:space="preserve"> it affords the companies. Although not mentioned specifically in the reading, perhaps the greatest source of this tax savings </w:t>
        </w:r>
      </w:ins>
      <w:ins w:id="3773" w:author="Aleksander Hansen" w:date="2013-02-10T12:14:00Z">
        <w:r w:rsidR="00C541B6">
          <w:rPr>
            <w:rFonts w:ascii="Calibri" w:hAnsi="Calibri"/>
          </w:rPr>
          <w:t xml:space="preserve">in practice </w:t>
        </w:r>
      </w:ins>
      <w:ins w:id="3774" w:author="Aleksander Hansen" w:date="2013-02-10T12:06:00Z">
        <w:r w:rsidR="00C541B6">
          <w:rPr>
            <w:rFonts w:ascii="Calibri" w:hAnsi="Calibri"/>
          </w:rPr>
          <w:t xml:space="preserve">arise in the case when there is an intercompany loan from, e.g. the US entity to the Australian entity. The currency swap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3775" w:name="_Toc222561337"/>
      <w:r w:rsidRPr="008568A7">
        <w:t>Explain how a currency swap can be used to transform an asset or liability and calculate the resulting cash flows</w:t>
      </w:r>
      <w:bookmarkEnd w:id="3775"/>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3776"/>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3776"/>
      <w:r w:rsidR="004B1CE2" w:rsidRPr="008568A7">
        <w:rPr>
          <w:rStyle w:val="CommentReference"/>
          <w:rFonts w:ascii="Calibri" w:hAnsi="Calibri"/>
        </w:rPr>
        <w:commentReference w:id="3776"/>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bookmarkStart w:id="3777" w:name="_Toc222561338"/>
      <w:r w:rsidRPr="008568A7">
        <w:t>Calculate the value of a currency swap based on two simultaneous bond positions</w:t>
      </w:r>
      <w:bookmarkEnd w:id="3777"/>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1C28FB" w:rsidP="005F2397">
      <w:pPr>
        <w:rPr>
          <w:rFonts w:ascii="Calibri" w:hAnsi="Calibri"/>
        </w:rPr>
      </w:pPr>
      <w:r>
        <w:rPr>
          <w:noProof/>
        </w:rPr>
        <w:pict w14:anchorId="06162878">
          <v:shape id="_x0000_s1215" type="#_x0000_t75" style="position:absolute;margin-left:117pt;margin-top:8.2pt;width:108.4pt;height:40.95pt;z-index:251714048" o:allowoverlap="f">
            <v:imagedata r:id="rId88"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bookmarkStart w:id="3778" w:name="_Toc222561339"/>
      <w:r w:rsidRPr="008568A7">
        <w:t>Calculate the value of a currency swap based on a sequence of FRAs</w:t>
      </w:r>
      <w:bookmarkEnd w:id="3778"/>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3779" w:name="_Toc222561340"/>
      <w:r w:rsidRPr="008568A7">
        <w:t>Describe the role of credit risk inherent in an existing swap position</w:t>
      </w:r>
      <w:bookmarkEnd w:id="3779"/>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3780" w:name="_Toc222561341"/>
      <w:r w:rsidRPr="008568A7">
        <w:t>Identify and describe other types of swaps, including commodity, volatility and exotic swaps</w:t>
      </w:r>
      <w:bookmarkEnd w:id="3780"/>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bookmarkStart w:id="3781" w:name="_Toc222561342"/>
      <w:r w:rsidRPr="008568A7">
        <w:t>The examples in the text refer to a typical “plain vanilla” interest rate swap:</w:t>
      </w:r>
      <w:bookmarkEnd w:id="3781"/>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3782" w:name="_Toc222561343"/>
      <w:r w:rsidRPr="008568A7">
        <w:t>Other types of swaps include:</w:t>
      </w:r>
      <w:bookmarkEnd w:id="3782"/>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lastRenderedPageBreak/>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72473CEA" w14:textId="77777777" w:rsidR="005A5A26" w:rsidRDefault="00007DCE">
      <w:pPr>
        <w:pStyle w:val="Heading2"/>
        <w:rPr>
          <w:ins w:id="3783" w:author="Aleksander Hansen" w:date="2013-02-10T14:13:00Z"/>
        </w:rPr>
        <w:pPrChange w:id="3784" w:author="Aleksander Hansen" w:date="2013-02-10T14:13:00Z">
          <w:pPr/>
        </w:pPrChange>
      </w:pPr>
      <w:r>
        <w:br w:type="page"/>
      </w:r>
      <w:bookmarkStart w:id="3785" w:name="_Toc222561344"/>
      <w:ins w:id="3786" w:author="Aleksander Hansen" w:date="2013-02-10T14:12:00Z">
        <w:r w:rsidR="006B3B86">
          <w:lastRenderedPageBreak/>
          <w:t>Chapter Summary</w:t>
        </w:r>
      </w:ins>
      <w:bookmarkEnd w:id="3785"/>
      <w:ins w:id="3787" w:author="Aleksander Hansen" w:date="2013-02-10T14:13:00Z">
        <w:r w:rsidR="005A5A26">
          <w:br/>
        </w:r>
      </w:ins>
    </w:p>
    <w:p w14:paraId="42A3BD9C" w14:textId="77777777" w:rsidR="005A5A26" w:rsidRDefault="005A5A26">
      <w:pPr>
        <w:rPr>
          <w:ins w:id="3788" w:author="Aleksander Hansen" w:date="2013-02-10T14:20:00Z"/>
        </w:rPr>
      </w:pPr>
      <w:ins w:id="3789" w:author="Aleksander Hansen" w:date="2013-02-10T14:14:00Z">
        <w:r>
          <w:t xml:space="preserve">Swaps are instruments </w:t>
        </w:r>
      </w:ins>
      <w:ins w:id="3790" w:author="Aleksander Hansen" w:date="2013-02-10T14:15:00Z">
        <w:r>
          <w:t xml:space="preserve">entered into by two or more parties in order to swap one cash flow for another. </w:t>
        </w:r>
      </w:ins>
      <w:ins w:id="3791" w:author="Aleksander Hansen" w:date="2013-02-10T14:17:00Z">
        <w:r>
          <w:t xml:space="preserve">In theory we discount the cash flows from the swaps by the respective LIBOR rates, but in practice, the OIS (Overnight Indexed Swap) rate is used as the risk-free rate, </w:t>
        </w:r>
      </w:ins>
      <w:ins w:id="3792" w:author="Aleksander Hansen" w:date="2013-02-10T14:20:00Z">
        <w:r>
          <w:t xml:space="preserve">while LIBOR is used as the index for one of the swaps’ legs to infer the future cash flows, </w:t>
        </w:r>
      </w:ins>
      <w:ins w:id="3793" w:author="Aleksander Hansen" w:date="2013-02-10T14:17:00Z">
        <w:r>
          <w:t xml:space="preserve">which leads to what is called </w:t>
        </w:r>
      </w:ins>
      <w:ins w:id="3794" w:author="Aleksander Hansen" w:date="2013-02-10T14:18:00Z">
        <w:r>
          <w:rPr>
            <w:i/>
          </w:rPr>
          <w:t xml:space="preserve">dual-curve </w:t>
        </w:r>
        <w:r>
          <w:t xml:space="preserve">stripping. </w:t>
        </w:r>
      </w:ins>
    </w:p>
    <w:p w14:paraId="0F7F6FF5" w14:textId="77777777" w:rsidR="005A5A26" w:rsidRDefault="005A5A26">
      <w:pPr>
        <w:rPr>
          <w:ins w:id="3795" w:author="Aleksander Hansen" w:date="2013-02-10T14:20:00Z"/>
        </w:rPr>
      </w:pPr>
    </w:p>
    <w:p w14:paraId="534B4C2F" w14:textId="77777777" w:rsidR="00D83729" w:rsidRDefault="005A5A26">
      <w:pPr>
        <w:rPr>
          <w:ins w:id="3796" w:author="Aleksander Hansen" w:date="2013-02-10T14:27:00Z"/>
        </w:rPr>
      </w:pPr>
      <w:ins w:id="3797" w:author="Aleksander Hansen" w:date="2013-02-10T14:15:00Z">
        <w:r>
          <w:t xml:space="preserve">The most common forms of swaps by far are interest rate swaps </w:t>
        </w:r>
      </w:ins>
      <w:ins w:id="3798" w:author="Aleksander Hansen" w:date="2013-02-10T14:16:00Z">
        <w:r>
          <w:t xml:space="preserve">and currency swaps. </w:t>
        </w:r>
      </w:ins>
      <w:ins w:id="3799" w:author="Aleksander Hansen" w:date="2013-02-10T14:15:00Z">
        <w:r>
          <w:t xml:space="preserve">In an interest rate swap a company swaps a cash flow based on </w:t>
        </w:r>
      </w:ins>
      <w:ins w:id="3800" w:author="Aleksander Hansen" w:date="2013-02-10T14:16:00Z">
        <w:r>
          <w:t>either a fixed or floating rate</w:t>
        </w:r>
      </w:ins>
      <w:ins w:id="3801" w:author="Aleksander Hansen" w:date="2013-02-10T14:19:00Z">
        <w:r>
          <w:t xml:space="preserve">, in exchange for </w:t>
        </w:r>
      </w:ins>
      <w:ins w:id="3802" w:author="Aleksander Hansen" w:date="2013-02-10T14:21:00Z">
        <w:r>
          <w:t xml:space="preserve">a cash flow based on another rate or index, which can be either fixed or floating. The most common form of interest rate swap is the fixed-float swap, however, fixed-fixed and float-float swaps are also common. In a currency swap it is more common [than for an interest rate swap] that </w:t>
        </w:r>
      </w:ins>
      <w:ins w:id="3803" w:author="Aleksander Hansen" w:date="2013-02-10T14:22:00Z">
        <w:r>
          <w:t xml:space="preserve">both legs are floating, based on their respective </w:t>
        </w:r>
      </w:ins>
      <w:ins w:id="3804" w:author="Aleksander Hansen" w:date="2013-02-10T14:23:00Z">
        <w:r>
          <w:t xml:space="preserve">currencies LIBOR rate. </w:t>
        </w:r>
      </w:ins>
    </w:p>
    <w:p w14:paraId="1537914C" w14:textId="77777777" w:rsidR="00D83729" w:rsidRDefault="00D83729">
      <w:pPr>
        <w:rPr>
          <w:ins w:id="3805" w:author="Aleksander Hansen" w:date="2013-02-10T14:27:00Z"/>
        </w:rPr>
      </w:pPr>
    </w:p>
    <w:p w14:paraId="14F9A855" w14:textId="5BE002D9" w:rsidR="00D83729" w:rsidRDefault="00D83729">
      <w:pPr>
        <w:rPr>
          <w:ins w:id="3806" w:author="Aleksander Hansen" w:date="2013-02-10T14:30:00Z"/>
        </w:rPr>
      </w:pPr>
      <w:ins w:id="3807" w:author="Aleksander Hansen" w:date="2013-02-10T14:27:00Z">
        <w:r>
          <w:t>We explored why companies might enter into a sw</w:t>
        </w:r>
      </w:ins>
      <w:ins w:id="3808" w:author="Aleksander Hansen" w:date="2013-02-10T14:28:00Z">
        <w:r>
          <w:t xml:space="preserve">ap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3809" w:author="Aleksander Hansen" w:date="2013-02-10T14:29:00Z">
        <w:r>
          <w:t xml:space="preserve">ating rates. This is a powerful economic theory, which applies universally to all </w:t>
        </w:r>
      </w:ins>
      <w:ins w:id="3810" w:author="Aleksander Hansen" w:date="2013-02-10T14:30:00Z">
        <w:r>
          <w:t xml:space="preserve">forms of </w:t>
        </w:r>
      </w:ins>
      <w:ins w:id="3811" w:author="Aleksander Hansen" w:date="2013-02-10T14:29:00Z">
        <w:r>
          <w:t xml:space="preserve">exchange, and is, in particular a key argument for </w:t>
        </w:r>
      </w:ins>
      <w:ins w:id="3812" w:author="Aleksander Hansen" w:date="2013-02-10T14:30:00Z">
        <w:r>
          <w:t>the benefits of trade [between nations].</w:t>
        </w:r>
      </w:ins>
      <w:ins w:id="3813"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pPr>
        <w:rPr>
          <w:ins w:id="3814" w:author="Aleksander Hansen" w:date="2013-02-10T14:30:00Z"/>
        </w:rPr>
      </w:pPr>
    </w:p>
    <w:p w14:paraId="6CBBB23D" w14:textId="77777777" w:rsidR="004A7AD6" w:rsidRDefault="00D83729">
      <w:pPr>
        <w:rPr>
          <w:ins w:id="3815" w:author="Aleksander Hansen" w:date="2013-02-10T14:34:00Z"/>
        </w:rPr>
      </w:pPr>
      <w:ins w:id="3816" w:author="Aleksander Hansen" w:date="2013-02-10T14:31:00Z">
        <w:r>
          <w:t xml:space="preserve">The </w:t>
        </w:r>
        <w:r w:rsidRPr="004A7AD6">
          <w:rPr>
            <w:i/>
            <w:rPrChange w:id="3817" w:author="Aleksander Hansen" w:date="2013-02-10T14:33:00Z">
              <w:rPr/>
            </w:rPrChange>
          </w:rPr>
          <w:t>bootstrap</w:t>
        </w:r>
        <w:r>
          <w:t xml:space="preserve"> method for calculating interest rates was used to expla</w:t>
        </w:r>
      </w:ins>
      <w:ins w:id="3818" w:author="Aleksander Hansen" w:date="2013-02-10T14:32:00Z">
        <w:r>
          <w:t>in how we might compute the discount rates in a plai</w:t>
        </w:r>
      </w:ins>
      <w:ins w:id="3819" w:author="Aleksander Hansen" w:date="2013-02-10T14:33:00Z">
        <w:r>
          <w:t xml:space="preserve">n vanilla </w:t>
        </w:r>
        <w:r w:rsidR="004A7AD6">
          <w:t>interest rate swap.</w:t>
        </w:r>
      </w:ins>
    </w:p>
    <w:p w14:paraId="77CE5F91" w14:textId="77777777" w:rsidR="004A7AD6" w:rsidRDefault="004A7AD6">
      <w:pPr>
        <w:rPr>
          <w:ins w:id="3820" w:author="Aleksander Hansen" w:date="2013-02-10T14:34:00Z"/>
        </w:rPr>
      </w:pPr>
    </w:p>
    <w:p w14:paraId="46C24235" w14:textId="77777777" w:rsidR="004A7AD6" w:rsidRDefault="004A7AD6">
      <w:pPr>
        <w:rPr>
          <w:ins w:id="3821" w:author="Aleksander Hansen" w:date="2013-02-10T14:38:00Z"/>
        </w:rPr>
      </w:pPr>
      <w:ins w:id="3822" w:author="Aleksander Hansen" w:date="2013-02-10T14:34:00Z">
        <w:r>
          <w:t>Two techniques may be employed in order to value vanilla interest swap</w:t>
        </w:r>
      </w:ins>
      <w:ins w:id="3823" w:author="Aleksander Hansen" w:date="2013-02-10T14:37:00Z">
        <w:r>
          <w:t>s</w:t>
        </w:r>
      </w:ins>
      <w:ins w:id="3824" w:author="Aleksander Hansen" w:date="2013-02-10T14:34:00Z">
        <w:r>
          <w:t>, as well as a currency sw</w:t>
        </w:r>
      </w:ins>
      <w:ins w:id="3825" w:author="Aleksander Hansen" w:date="2013-02-10T14:35:00Z">
        <w:r>
          <w:t>ap</w:t>
        </w:r>
      </w:ins>
      <w:ins w:id="3826" w:author="Aleksander Hansen" w:date="2013-02-10T14:37:00Z">
        <w:r>
          <w:t>s. These include:</w:t>
        </w:r>
      </w:ins>
    </w:p>
    <w:p w14:paraId="781E0712" w14:textId="3BDA2928" w:rsidR="00841142" w:rsidRDefault="004A7AD6">
      <w:pPr>
        <w:pStyle w:val="ListParagraph"/>
        <w:numPr>
          <w:ilvl w:val="0"/>
          <w:numId w:val="88"/>
        </w:numPr>
        <w:rPr>
          <w:ins w:id="3827" w:author="Aleksander Hansen" w:date="2013-02-10T14:38:00Z"/>
        </w:rPr>
        <w:pPrChange w:id="3828" w:author="Aleksander Hansen" w:date="2013-02-10T14:39:00Z">
          <w:pPr/>
        </w:pPrChange>
      </w:pPr>
      <w:ins w:id="3829" w:author="Aleksander Hansen" w:date="2013-02-10T14:38:00Z">
        <w:r>
          <w:t>Calculating the value of the swap based on two simultaneous bond positions</w:t>
        </w:r>
      </w:ins>
      <w:ins w:id="3830" w:author="Aleksander Hansen" w:date="2013-02-10T14:42:00Z">
        <w:r w:rsidR="00841142">
          <w:t xml:space="preserve"> (long one bond, short another)</w:t>
        </w:r>
      </w:ins>
      <w:ins w:id="3831" w:author="Aleksander Hansen" w:date="2013-02-10T14:38:00Z">
        <w:r w:rsidR="00841142">
          <w:t>, and</w:t>
        </w:r>
      </w:ins>
    </w:p>
    <w:p w14:paraId="660DC15D" w14:textId="4B33B7E6" w:rsidR="00841142" w:rsidRDefault="00841142">
      <w:pPr>
        <w:pStyle w:val="ListParagraph"/>
        <w:numPr>
          <w:ilvl w:val="0"/>
          <w:numId w:val="88"/>
        </w:numPr>
        <w:rPr>
          <w:ins w:id="3832" w:author="Aleksander Hansen" w:date="2013-02-10T14:48:00Z"/>
        </w:rPr>
        <w:pPrChange w:id="3833" w:author="Aleksander Hansen" w:date="2013-02-10T14:40:00Z">
          <w:pPr/>
        </w:pPrChange>
      </w:pPr>
      <w:ins w:id="3834" w:author="Aleksander Hansen" w:date="2013-02-10T14:39:00Z">
        <w:r>
          <w:t>Calculating the value of the swap from a sequence of Forward Rate Agreements (FRAs).</w:t>
        </w:r>
      </w:ins>
    </w:p>
    <w:p w14:paraId="01C9E310" w14:textId="77777777" w:rsidR="005948E3" w:rsidRDefault="005948E3">
      <w:pPr>
        <w:pStyle w:val="ListParagraph"/>
        <w:ind w:left="3649"/>
        <w:rPr>
          <w:ins w:id="3835" w:author="Aleksander Hansen" w:date="2013-02-10T14:43:00Z"/>
        </w:rPr>
        <w:pPrChange w:id="3836" w:author="Aleksander Hansen" w:date="2013-02-10T14:48:00Z">
          <w:pPr/>
        </w:pPrChange>
      </w:pPr>
    </w:p>
    <w:p w14:paraId="1A22D9BC" w14:textId="73E345B6" w:rsidR="00841142" w:rsidRDefault="00841142" w:rsidP="00347FCB">
      <w:pPr>
        <w:rPr>
          <w:ins w:id="3837" w:author="Aleksander Hansen" w:date="2013-02-10T14:48:00Z"/>
        </w:rPr>
      </w:pPr>
      <w:ins w:id="3838" w:author="Aleksander Hansen" w:date="2013-02-10T14:43:00Z">
        <w:r>
          <w:t xml:space="preserve">Swaps can be trade both on an exchange or OTC. The OTC volume by far exceeds the </w:t>
        </w:r>
      </w:ins>
      <w:ins w:id="3839" w:author="Aleksander Hansen" w:date="2013-02-10T14:44:00Z">
        <w:r>
          <w:t>exchange-traded</w:t>
        </w:r>
      </w:ins>
      <w:ins w:id="3840" w:author="Aleksander Hansen" w:date="2013-02-10T14:43:00Z">
        <w:r>
          <w:t xml:space="preserve"> volume, albeit recently introduced legislation might shift the balance</w:t>
        </w:r>
      </w:ins>
      <w:ins w:id="3841" w:author="Aleksander Hansen" w:date="2013-02-10T14:44:00Z">
        <w:r w:rsidR="00306C2D">
          <w:t xml:space="preserve"> by forcing such as sell-side firms to use an exchange/clearinghouse for their transactions. When traded OTC, financial intermediation</w:t>
        </w:r>
      </w:ins>
      <w:ins w:id="3842"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pPr>
        <w:rPr>
          <w:ins w:id="3843" w:author="Aleksander Hansen" w:date="2013-02-10T14:48:00Z"/>
        </w:rPr>
      </w:pPr>
    </w:p>
    <w:p w14:paraId="3DC88A73" w14:textId="2EA7A799" w:rsidR="005A5A26" w:rsidRPr="005A5A26" w:rsidRDefault="005948E3" w:rsidP="00545477">
      <w:pPr>
        <w:rPr>
          <w:ins w:id="3844" w:author="Aleksander Hansen" w:date="2013-02-10T14:12:00Z"/>
        </w:rPr>
      </w:pPr>
      <w:ins w:id="3845" w:author="Aleksander Hansen" w:date="2013-02-10T14:48:00Z">
        <w:r>
          <w:t>A currency swap is valued just like a plain vanilla swap, only with an exchange rate component attached to it.</w:t>
        </w:r>
      </w:ins>
      <w:ins w:id="3846" w:author="Aleksander Hansen" w:date="2013-02-10T14:12:00Z">
        <w:r w:rsidR="006B3B86">
          <w:br w:type="page"/>
        </w:r>
      </w:ins>
    </w:p>
    <w:p w14:paraId="551E40EA" w14:textId="77777777" w:rsidR="00007DCE" w:rsidDel="0004078E" w:rsidRDefault="00007DCE">
      <w:pPr>
        <w:rPr>
          <w:del w:id="3847" w:author="Aleksander Hansen" w:date="2013-02-10T22:21:00Z"/>
          <w:rFonts w:ascii="Calibri" w:hAnsi="Calibri"/>
        </w:rPr>
      </w:pPr>
    </w:p>
    <w:p w14:paraId="1DF151EC" w14:textId="5E0D1919" w:rsidR="00007DCE" w:rsidRPr="008568A7" w:rsidRDefault="00E47E2D" w:rsidP="00007DCE">
      <w:pPr>
        <w:pStyle w:val="Heading2"/>
      </w:pPr>
      <w:bookmarkStart w:id="3848" w:name="_Toc222561345"/>
      <w:r>
        <w:t>7</w:t>
      </w:r>
      <w:r w:rsidR="00007DCE" w:rsidRPr="008568A7">
        <w:t xml:space="preserve"> </w:t>
      </w:r>
      <w:r w:rsidR="00007DCE">
        <w:t>Questions &amp; A</w:t>
      </w:r>
      <w:r w:rsidR="00007DCE" w:rsidRPr="008568A7">
        <w:t>nswers</w:t>
      </w:r>
      <w:bookmarkEnd w:id="3848"/>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3849" w:name="_Toc222561346"/>
      <w:r w:rsidRPr="008568A7">
        <w:t>Questions</w:t>
      </w:r>
      <w:bookmarkEnd w:id="3849"/>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175.4. Consider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1. a</w:t>
      </w:r>
      <w:r w:rsidR="004446D3">
        <w:rPr>
          <w:rFonts w:ascii="Calibri" w:hAnsi="Calibri"/>
          <w:sz w:val="24"/>
          <w:szCs w:val="24"/>
        </w:rPr>
        <w:t xml:space="preserve"> only; 2. a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3. b, c &amp; d; 4.</w:t>
      </w:r>
      <w:r w:rsidR="00EC3E44">
        <w:rPr>
          <w:rFonts w:ascii="Calibri" w:hAnsi="Calibri"/>
          <w:sz w:val="24"/>
          <w:szCs w:val="24"/>
        </w:rPr>
        <w:t xml:space="preserve"> all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176.6. Consider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3850" w:name="_Toc222561347"/>
      <w:r>
        <w:lastRenderedPageBreak/>
        <w:t>Answers</w:t>
      </w:r>
      <w:bookmarkEnd w:id="3850"/>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175.4. b. I. and II. only</w:t>
      </w:r>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175.4. 2. a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3851" w:name="_Toc254797389"/>
      <w:bookmarkStart w:id="3852" w:name="_Toc222561348"/>
      <w:r w:rsidRPr="008568A7">
        <w:rPr>
          <w:rFonts w:ascii="Calibri" w:hAnsi="Calibri"/>
        </w:rPr>
        <w:lastRenderedPageBreak/>
        <w:t>Hull, Chapter 10: Properties of Stock Options</w:t>
      </w:r>
      <w:bookmarkEnd w:id="3851"/>
      <w:bookmarkEnd w:id="3852"/>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A15689" w:rsidRPr="005368C2" w:rsidRDefault="00A15689" w:rsidP="00944F42">
                            <w:pPr>
                              <w:rPr>
                                <w:b/>
                              </w:rPr>
                            </w:pPr>
                            <w:r w:rsidRPr="005368C2">
                              <w:rPr>
                                <w:b/>
                              </w:rPr>
                              <w:t>Learning Outcomes:</w:t>
                            </w:r>
                          </w:p>
                          <w:p w14:paraId="2D7F51B4" w14:textId="77777777" w:rsidR="00A15689" w:rsidRPr="005368C2" w:rsidRDefault="00A15689" w:rsidP="00944F42"/>
                          <w:p w14:paraId="086E2363" w14:textId="77777777" w:rsidR="00A15689" w:rsidRDefault="00A15689"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A15689" w:rsidRPr="00944F42" w:rsidRDefault="00A15689" w:rsidP="00944F42">
                            <w:pPr>
                              <w:rPr>
                                <w:sz w:val="16"/>
                                <w:szCs w:val="16"/>
                              </w:rPr>
                            </w:pPr>
                          </w:p>
                          <w:p w14:paraId="14F04A4C" w14:textId="77777777" w:rsidR="00A15689" w:rsidRDefault="00A15689" w:rsidP="00944F42">
                            <w:r w:rsidRPr="00944F42">
                              <w:rPr>
                                <w:b/>
                              </w:rPr>
                              <w:t>Identify, interpret and compute</w:t>
                            </w:r>
                            <w:r w:rsidRPr="005368C2">
                              <w:t xml:space="preserve"> upper and lower bounds for option prices. </w:t>
                            </w:r>
                          </w:p>
                          <w:p w14:paraId="615EF6B0" w14:textId="77777777" w:rsidR="00A15689" w:rsidRPr="00944F42" w:rsidRDefault="00A15689" w:rsidP="00944F42">
                            <w:pPr>
                              <w:rPr>
                                <w:sz w:val="16"/>
                                <w:szCs w:val="16"/>
                              </w:rPr>
                            </w:pPr>
                          </w:p>
                          <w:p w14:paraId="132A96CE" w14:textId="77777777" w:rsidR="00A15689" w:rsidRDefault="00A15689"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A15689" w:rsidRPr="00944F42" w:rsidRDefault="00A15689" w:rsidP="00944F42">
                            <w:pPr>
                              <w:rPr>
                                <w:sz w:val="16"/>
                                <w:szCs w:val="16"/>
                              </w:rPr>
                            </w:pPr>
                          </w:p>
                          <w:p w14:paraId="5B39428A" w14:textId="77777777" w:rsidR="00A15689" w:rsidRDefault="00A15689"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A15689" w:rsidRPr="00944F42" w:rsidRDefault="00A15689" w:rsidP="00944F42">
                            <w:pPr>
                              <w:rPr>
                                <w:sz w:val="16"/>
                                <w:szCs w:val="16"/>
                              </w:rPr>
                            </w:pPr>
                          </w:p>
                          <w:p w14:paraId="1760595E" w14:textId="44CCC633" w:rsidR="00A15689" w:rsidRDefault="00A15689"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A15689" w:rsidRPr="005368C2" w:rsidRDefault="00A15689"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8"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AtzzmTFAMAAOAGAAAOAAAAAAAAAAAAAAAAACwCAABkcnMv&#10;ZTJvRG9jLnhtbFBLAQItABQABgAIAAAAIQBFcRFf2wAAAAUBAAAPAAAAAAAAAAAAAAAAAGwFAABk&#10;cnMvZG93bnJldi54bWxQSwUGAAAAAAQABADzAAAAdAYAAAAA&#10;" fillcolor="#b1c2a3" stroked="f">
                <v:textbox>
                  <w:txbxContent>
                    <w:p w14:paraId="100BBDDC" w14:textId="77777777" w:rsidR="00A15689" w:rsidRPr="005368C2" w:rsidRDefault="00A15689" w:rsidP="00944F42">
                      <w:pPr>
                        <w:rPr>
                          <w:b/>
                        </w:rPr>
                      </w:pPr>
                      <w:r w:rsidRPr="005368C2">
                        <w:rPr>
                          <w:b/>
                        </w:rPr>
                        <w:t>Learning Outcomes:</w:t>
                      </w:r>
                    </w:p>
                    <w:p w14:paraId="2D7F51B4" w14:textId="77777777" w:rsidR="00A15689" w:rsidRPr="005368C2" w:rsidRDefault="00A15689" w:rsidP="00944F42"/>
                    <w:p w14:paraId="086E2363" w14:textId="77777777" w:rsidR="00A15689" w:rsidRDefault="00A15689"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A15689" w:rsidRPr="00944F42" w:rsidRDefault="00A15689" w:rsidP="00944F42">
                      <w:pPr>
                        <w:rPr>
                          <w:sz w:val="16"/>
                          <w:szCs w:val="16"/>
                        </w:rPr>
                      </w:pPr>
                    </w:p>
                    <w:p w14:paraId="14F04A4C" w14:textId="77777777" w:rsidR="00A15689" w:rsidRDefault="00A15689" w:rsidP="00944F42">
                      <w:r w:rsidRPr="00944F42">
                        <w:rPr>
                          <w:b/>
                        </w:rPr>
                        <w:t>Identify, interpret and compute</w:t>
                      </w:r>
                      <w:r w:rsidRPr="005368C2">
                        <w:t xml:space="preserve"> upper and lower bounds for option prices. </w:t>
                      </w:r>
                    </w:p>
                    <w:p w14:paraId="615EF6B0" w14:textId="77777777" w:rsidR="00A15689" w:rsidRPr="00944F42" w:rsidRDefault="00A15689" w:rsidP="00944F42">
                      <w:pPr>
                        <w:rPr>
                          <w:sz w:val="16"/>
                          <w:szCs w:val="16"/>
                        </w:rPr>
                      </w:pPr>
                    </w:p>
                    <w:p w14:paraId="132A96CE" w14:textId="77777777" w:rsidR="00A15689" w:rsidRDefault="00A15689"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A15689" w:rsidRPr="00944F42" w:rsidRDefault="00A15689" w:rsidP="00944F42">
                      <w:pPr>
                        <w:rPr>
                          <w:sz w:val="16"/>
                          <w:szCs w:val="16"/>
                        </w:rPr>
                      </w:pPr>
                    </w:p>
                    <w:p w14:paraId="5B39428A" w14:textId="77777777" w:rsidR="00A15689" w:rsidRDefault="00A15689"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A15689" w:rsidRPr="00944F42" w:rsidRDefault="00A15689" w:rsidP="00944F42">
                      <w:pPr>
                        <w:rPr>
                          <w:sz w:val="16"/>
                          <w:szCs w:val="16"/>
                        </w:rPr>
                      </w:pPr>
                    </w:p>
                    <w:p w14:paraId="1760595E" w14:textId="44CCC633" w:rsidR="00A15689" w:rsidRDefault="00A15689"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A15689" w:rsidRPr="005368C2" w:rsidRDefault="00A15689"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3853" w:name="_Toc222561349"/>
      <w:r w:rsidRPr="008568A7">
        <w:t>Identify the six factors that affect an option's price and discuss how these six factors affect the price for both European and American options</w:t>
      </w:r>
      <w:bookmarkEnd w:id="3853"/>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1C28FB"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AFA43FF" w:rsidR="005F2397" w:rsidRPr="008568A7" w:rsidRDefault="005F2397" w:rsidP="005F2397">
      <w:pPr>
        <w:rPr>
          <w:rFonts w:ascii="Calibri" w:hAnsi="Calibri"/>
        </w:rPr>
      </w:pPr>
      <w:r w:rsidRPr="008568A7">
        <w:rPr>
          <w:rFonts w:ascii="Calibri" w:hAnsi="Calibri"/>
        </w:rPr>
        <w:t xml:space="preserve">Please note that </w:t>
      </w:r>
      <w:ins w:id="3854" w:author="Aleksander Hansen" w:date="2013-02-14T18:50:00Z">
        <w:r w:rsidR="00BF0950">
          <w:rPr>
            <w:rFonts w:ascii="Calibri" w:hAnsi="Calibri"/>
          </w:rPr>
          <w:t xml:space="preserve">the </w:t>
        </w:r>
      </w:ins>
      <w:r w:rsidRPr="008568A7">
        <w:rPr>
          <w:rFonts w:ascii="Calibri" w:hAnsi="Calibri"/>
        </w:rPr>
        <w:t xml:space="preserve">stock price, </w:t>
      </w:r>
      <w:ins w:id="3855" w:author="Aleksander Hansen" w:date="2013-02-14T18:50:00Z">
        <w:r w:rsidR="00BF0950">
          <w:rPr>
            <w:rFonts w:ascii="Calibri" w:hAnsi="Calibri"/>
          </w:rPr>
          <w:t xml:space="preserve">the </w:t>
        </w:r>
      </w:ins>
      <w:r w:rsidRPr="008568A7">
        <w:rPr>
          <w:rFonts w:ascii="Calibri" w:hAnsi="Calibri"/>
        </w:rPr>
        <w:t xml:space="preserve">strike price, </w:t>
      </w:r>
      <w:ins w:id="3856" w:author="Aleksander Hansen" w:date="2013-02-14T18:50:00Z">
        <w:r w:rsidR="00BF0950">
          <w:rPr>
            <w:rFonts w:ascii="Calibri" w:hAnsi="Calibri"/>
          </w:rPr>
          <w:t xml:space="preserve">the </w:t>
        </w:r>
      </w:ins>
      <w:r w:rsidRPr="008568A7">
        <w:rPr>
          <w:rFonts w:ascii="Calibri" w:hAnsi="Calibri"/>
        </w:rPr>
        <w:t>riskless rate</w:t>
      </w:r>
      <w:del w:id="3857" w:author="Aleksander Hansen" w:date="2013-02-14T18:50:00Z">
        <w:r w:rsidRPr="008568A7" w:rsidDel="00BF0950">
          <w:rPr>
            <w:rFonts w:ascii="Calibri" w:hAnsi="Calibri"/>
          </w:rPr>
          <w:delText>,</w:delText>
        </w:r>
      </w:del>
      <w:r w:rsidRPr="008568A7">
        <w:rPr>
          <w:rFonts w:ascii="Calibri" w:hAnsi="Calibri"/>
        </w:rPr>
        <w:t xml:space="preserve"> and </w:t>
      </w:r>
      <w:ins w:id="3858" w:author="Aleksander Hansen" w:date="2013-02-14T18:51:00Z">
        <w:r w:rsidR="00BF0950">
          <w:rPr>
            <w:rFonts w:ascii="Calibri" w:hAnsi="Calibri"/>
          </w:rPr>
          <w:t xml:space="preserve">the </w:t>
        </w:r>
      </w:ins>
      <w:r w:rsidRPr="008568A7">
        <w:rPr>
          <w:rFonts w:ascii="Calibri" w:hAnsi="Calibri"/>
        </w:rPr>
        <w:t>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1882FADB" w:rsidR="005F2397" w:rsidRPr="008568A7" w:rsidRDefault="001C28FB">
      <w:pPr>
        <w:jc w:val="center"/>
        <w:rPr>
          <w:rFonts w:ascii="Calibri" w:hAnsi="Calibri"/>
        </w:rPr>
        <w:pPrChange w:id="3859" w:author="Aleksander Hansen" w:date="2013-02-10T22:22:00Z">
          <w:pPr/>
        </w:pPrChange>
      </w:pPr>
      <w:r>
        <w:rPr>
          <w:rFonts w:ascii="Calibri" w:hAnsi="Calibri"/>
        </w:rPr>
        <w:pict w14:anchorId="22E88664">
          <v:shape id="_x0000_i1041" type="#_x0000_t75" style="width:184pt;height:27pt">
            <v:imagedata r:id="rId89"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3860" w:name="_Toc222561350"/>
      <w:r w:rsidRPr="008568A7">
        <w:t xml:space="preserve">Identify, interpret and compute upper and lower bounds for option </w:t>
      </w:r>
      <w:commentRangeStart w:id="3861"/>
      <w:r w:rsidRPr="008568A7">
        <w:t>prices</w:t>
      </w:r>
      <w:commentRangeEnd w:id="3861"/>
      <w:r w:rsidR="00DD34AB">
        <w:rPr>
          <w:rStyle w:val="CommentReference"/>
          <w:rFonts w:asciiTheme="majorHAnsi" w:eastAsiaTheme="minorEastAsia" w:hAnsiTheme="majorHAnsi" w:cstheme="minorBidi"/>
          <w:b w:val="0"/>
          <w:bCs w:val="0"/>
          <w:color w:val="auto"/>
        </w:rPr>
        <w:commentReference w:id="3861"/>
      </w:r>
      <w:bookmarkEnd w:id="3860"/>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Default="005F2397">
      <w:pPr>
        <w:pStyle w:val="Heading2"/>
        <w:rPr>
          <w:ins w:id="3862" w:author="Aleksander Hansen" w:date="2013-02-14T19:03:00Z"/>
        </w:rPr>
        <w:pPrChange w:id="3863" w:author="Aleksander Hansen" w:date="2013-02-14T19:03:00Z">
          <w:pPr/>
        </w:pPrChange>
      </w:pPr>
      <w:bookmarkStart w:id="3864" w:name="_Toc222561351"/>
      <w:r w:rsidRPr="008568A7">
        <w:t>Explain put</w:t>
      </w:r>
      <w:r w:rsidRPr="008568A7">
        <w:rPr>
          <w:rFonts w:cs="Monaco"/>
        </w:rPr>
        <w:t>‐</w:t>
      </w:r>
      <w:r w:rsidRPr="008568A7">
        <w:t>call parity and calculate, using the put</w:t>
      </w:r>
      <w:r w:rsidRPr="008568A7">
        <w:rPr>
          <w:rFonts w:cs="Monaco"/>
        </w:rPr>
        <w:t>‐</w:t>
      </w:r>
      <w:r w:rsidRPr="008568A7">
        <w:t>call parity on a non</w:t>
      </w:r>
      <w:r w:rsidRPr="008568A7">
        <w:rPr>
          <w:rFonts w:cs="Monaco"/>
        </w:rPr>
        <w:t>‐</w:t>
      </w:r>
      <w:r w:rsidRPr="008568A7">
        <w:t>dividend</w:t>
      </w:r>
      <w:r w:rsidRPr="008568A7">
        <w:rPr>
          <w:rFonts w:cs="Monaco"/>
        </w:rPr>
        <w:t>‐</w:t>
      </w:r>
      <w:r w:rsidRPr="008568A7">
        <w:t>paying stock, the value of a European and American option</w:t>
      </w:r>
      <w:bookmarkEnd w:id="3864"/>
    </w:p>
    <w:p w14:paraId="7B3AB185" w14:textId="77777777" w:rsidR="006C021F" w:rsidRPr="00E037C5" w:rsidRDefault="006C021F">
      <w:pPr>
        <w:pStyle w:val="Paragraph"/>
        <w:pPrChange w:id="3865" w:author="Aleksander Hansen" w:date="2013-02-14T19:03:00Z">
          <w:pPr/>
        </w:pPrChange>
      </w:pPr>
    </w:p>
    <w:p w14:paraId="2ED37C98" w14:textId="77777777" w:rsidR="005F2397" w:rsidRPr="008568A7" w:rsidRDefault="005F2397" w:rsidP="005F2397">
      <w:pPr>
        <w:rPr>
          <w:rFonts w:ascii="Calibri" w:hAnsi="Calibri"/>
        </w:rPr>
      </w:pPr>
      <w:r w:rsidRPr="008568A7">
        <w:rPr>
          <w:rFonts w:ascii="Calibri" w:hAnsi="Calibri"/>
        </w:rPr>
        <w:lastRenderedPageBreak/>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pPr>
        <w:jc w:val="center"/>
        <w:rPr>
          <w:rFonts w:ascii="Calibri" w:hAnsi="Calibri"/>
        </w:rPr>
        <w:pPrChange w:id="3866" w:author="Aleksander Hansen" w:date="2013-02-10T22:23:00Z">
          <w:pPr/>
        </w:pPrChange>
      </w:pPr>
      <w:r w:rsidRPr="008568A7">
        <w:rPr>
          <w:rFonts w:ascii="Calibri" w:hAnsi="Calibri"/>
          <w:noProof/>
        </w:rPr>
        <w:drawing>
          <wp:inline distT="0" distB="0" distL="0" distR="0" wp14:anchorId="42E5275E" wp14:editId="0B658692">
            <wp:extent cx="1530523" cy="6530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523" cy="653023"/>
                    </a:xfrm>
                    <a:prstGeom prst="rect">
                      <a:avLst/>
                    </a:prstGeom>
                    <a:noFill/>
                    <a:ln>
                      <a:noFill/>
                    </a:ln>
                  </pic:spPr>
                </pic:pic>
              </a:graphicData>
            </a:graphic>
          </wp:inline>
        </w:drawing>
      </w:r>
    </w:p>
    <w:p w14:paraId="50E8419E" w14:textId="77777777" w:rsidR="006C021F" w:rsidRDefault="006C021F" w:rsidP="005F2397">
      <w:pPr>
        <w:rPr>
          <w:ins w:id="3867" w:author="Aleksander Hansen" w:date="2013-02-14T19:06:00Z"/>
          <w:rFonts w:ascii="Calibri" w:hAnsi="Calibri"/>
        </w:rPr>
      </w:pPr>
    </w:p>
    <w:p w14:paraId="2BD5263E" w14:textId="77777777" w:rsidR="005F2397" w:rsidRPr="00E037C5" w:rsidRDefault="005F2397">
      <w:pPr>
        <w:pStyle w:val="BT-Normal"/>
        <w:pPrChange w:id="3868" w:author="Aleksander Hansen" w:date="2013-02-14T19:08:00Z">
          <w:pPr/>
        </w:pPrChange>
      </w:pPr>
      <w:r w:rsidRPr="00E037C5">
        <w:t xml:space="preserve">To illustrate, assume two portfolios: </w:t>
      </w:r>
    </w:p>
    <w:p w14:paraId="2B28E960" w14:textId="77777777" w:rsidR="005F2397" w:rsidRPr="006C021F" w:rsidDel="006C021F" w:rsidRDefault="005F2397">
      <w:pPr>
        <w:pStyle w:val="BT-Normal"/>
        <w:numPr>
          <w:ilvl w:val="0"/>
          <w:numId w:val="93"/>
        </w:numPr>
        <w:rPr>
          <w:del w:id="3869" w:author="Aleksander Hansen" w:date="2013-02-14T19:03:00Z"/>
          <w:rPrChange w:id="3870" w:author="Aleksander Hansen" w:date="2013-02-14T19:08:00Z">
            <w:rPr>
              <w:del w:id="3871" w:author="Aleksander Hansen" w:date="2013-02-14T19:03:00Z"/>
            </w:rPr>
          </w:rPrChange>
        </w:rPr>
        <w:pPrChange w:id="3872" w:author="Aleksander Hansen" w:date="2013-02-14T19:08:00Z">
          <w:pPr/>
        </w:pPrChange>
      </w:pPr>
      <w:r w:rsidRPr="006C021F">
        <w:rPr>
          <w:rPrChange w:id="3873" w:author="Aleksander Hansen" w:date="2013-02-14T19:08:00Z">
            <w:rPr/>
          </w:rPrChange>
        </w:rPr>
        <w:t xml:space="preserve">The first portfolio is a call option with a strike of $10 combined with a $10 par bond. </w:t>
      </w:r>
    </w:p>
    <w:p w14:paraId="5B8DD1FA" w14:textId="7B5326D6" w:rsidR="005F2397" w:rsidRPr="006C021F" w:rsidDel="006C021F" w:rsidRDefault="005F2397">
      <w:pPr>
        <w:pStyle w:val="BT-Normal"/>
        <w:rPr>
          <w:del w:id="3874" w:author="Aleksander Hansen" w:date="2013-02-14T19:03:00Z"/>
          <w:rPrChange w:id="3875" w:author="Aleksander Hansen" w:date="2013-02-14T19:08:00Z">
            <w:rPr>
              <w:del w:id="3876" w:author="Aleksander Hansen" w:date="2013-02-14T19:03:00Z"/>
            </w:rPr>
          </w:rPrChange>
        </w:rPr>
        <w:pPrChange w:id="3877" w:author="Aleksander Hansen" w:date="2013-02-14T19:08:00Z">
          <w:pPr/>
        </w:pPrChange>
      </w:pPr>
      <w:r w:rsidRPr="006C021F">
        <w:rPr>
          <w:rPrChange w:id="3878" w:author="Aleksander Hansen" w:date="2013-02-14T19:08:00Z">
            <w:rPr/>
          </w:rPrChange>
        </w:rPr>
        <w:t>The second portfolio is a put with a strike of $10 and a single share of stock priced at $10 (i.e., a protective put)</w:t>
      </w:r>
      <w:ins w:id="3879" w:author="Aleksander Hansen" w:date="2013-02-14T19:03:00Z">
        <w:r w:rsidR="006C021F" w:rsidRPr="006C021F">
          <w:rPr>
            <w:rPrChange w:id="3880" w:author="Aleksander Hansen" w:date="2013-02-14T19:08:00Z">
              <w:rPr/>
            </w:rPrChange>
          </w:rPr>
          <w:t xml:space="preserve">. </w:t>
        </w:r>
      </w:ins>
    </w:p>
    <w:p w14:paraId="6ABD564F" w14:textId="3CA3B647" w:rsidR="005F2397" w:rsidRPr="006C021F" w:rsidDel="006C021F" w:rsidRDefault="005F2397">
      <w:pPr>
        <w:pStyle w:val="BT-Normal"/>
        <w:rPr>
          <w:del w:id="3881" w:author="Aleksander Hansen" w:date="2013-02-14T19:04:00Z"/>
          <w:rPrChange w:id="3882" w:author="Aleksander Hansen" w:date="2013-02-14T19:08:00Z">
            <w:rPr>
              <w:del w:id="3883" w:author="Aleksander Hansen" w:date="2013-02-14T19:04:00Z"/>
            </w:rPr>
          </w:rPrChange>
        </w:rPr>
        <w:pPrChange w:id="3884" w:author="Aleksander Hansen" w:date="2013-02-14T19:08:00Z">
          <w:pPr/>
        </w:pPrChange>
      </w:pPr>
      <w:r w:rsidRPr="006C021F">
        <w:rPr>
          <w:rPrChange w:id="3885" w:author="Aleksander Hansen" w:date="2013-02-14T19:08:00Z">
            <w:rPr/>
          </w:rPrChange>
        </w:rPr>
        <w:t>Now consider the payoff of each portfolio if the stock increases to $13</w:t>
      </w:r>
      <w:ins w:id="3886" w:author="Aleksander Hansen" w:date="2013-02-14T19:03:00Z">
        <w:r w:rsidR="006C021F" w:rsidRPr="006C021F">
          <w:rPr>
            <w:rPrChange w:id="3887" w:author="Aleksander Hansen" w:date="2013-02-14T19:08:00Z">
              <w:rPr/>
            </w:rPrChange>
          </w:rPr>
          <w:t>.</w:t>
        </w:r>
      </w:ins>
      <w:ins w:id="3888" w:author="Aleksander Hansen" w:date="2013-02-14T19:04:00Z">
        <w:r w:rsidR="006C021F" w:rsidRPr="006C021F">
          <w:rPr>
            <w:rPrChange w:id="3889" w:author="Aleksander Hansen" w:date="2013-02-14T19:08:00Z">
              <w:rPr/>
            </w:rPrChange>
          </w:rPr>
          <w:t xml:space="preserve"> </w:t>
        </w:r>
      </w:ins>
    </w:p>
    <w:p w14:paraId="7CA50384" w14:textId="6E031DC2" w:rsidR="005F2397" w:rsidRPr="006C021F" w:rsidDel="006C021F" w:rsidRDefault="005F2397">
      <w:pPr>
        <w:pStyle w:val="BT-Normal"/>
        <w:rPr>
          <w:del w:id="3890" w:author="Aleksander Hansen" w:date="2013-02-14T19:04:00Z"/>
          <w:rPrChange w:id="3891" w:author="Aleksander Hansen" w:date="2013-02-14T19:08:00Z">
            <w:rPr>
              <w:del w:id="3892" w:author="Aleksander Hansen" w:date="2013-02-14T19:04:00Z"/>
            </w:rPr>
          </w:rPrChange>
        </w:rPr>
        <w:pPrChange w:id="3893" w:author="Aleksander Hansen" w:date="2013-02-14T19:08:00Z">
          <w:pPr/>
        </w:pPrChange>
      </w:pPr>
      <w:r w:rsidRPr="006C021F">
        <w:rPr>
          <w:rPrChange w:id="3894" w:author="Aleksander Hansen" w:date="2013-02-14T19:08:00Z">
            <w:rPr/>
          </w:rPrChange>
        </w:rPr>
        <w:t>The payoff on the first portfolio = $3</w:t>
      </w:r>
      <w:ins w:id="3895" w:author="Aleksander Hansen" w:date="2013-02-14T19:04:00Z">
        <w:r w:rsidR="006C021F" w:rsidRPr="006C021F">
          <w:rPr>
            <w:rPrChange w:id="3896" w:author="Aleksander Hansen" w:date="2013-02-14T19:08:00Z">
              <w:rPr/>
            </w:rPrChange>
          </w:rPr>
          <w:t>; the</w:t>
        </w:r>
      </w:ins>
      <w:r w:rsidRPr="006C021F">
        <w:rPr>
          <w:rPrChange w:id="3897" w:author="Aleksander Hansen" w:date="2013-02-14T19:08:00Z">
            <w:rPr/>
          </w:rPrChange>
        </w:rPr>
        <w:t xml:space="preserve"> option gain plus $10 bond = $13</w:t>
      </w:r>
      <w:ins w:id="3898" w:author="Aleksander Hansen" w:date="2013-02-14T19:04:00Z">
        <w:r w:rsidR="006C021F" w:rsidRPr="006C021F">
          <w:rPr>
            <w:rPrChange w:id="3899" w:author="Aleksander Hansen" w:date="2013-02-14T19:08:00Z">
              <w:rPr/>
            </w:rPrChange>
          </w:rPr>
          <w:t xml:space="preserve">. </w:t>
        </w:r>
      </w:ins>
    </w:p>
    <w:p w14:paraId="6184D197" w14:textId="089985E1" w:rsidR="005F2397" w:rsidRPr="006C021F" w:rsidDel="006C021F" w:rsidRDefault="005F2397">
      <w:pPr>
        <w:pStyle w:val="BT-Normal"/>
        <w:rPr>
          <w:del w:id="3900" w:author="Aleksander Hansen" w:date="2013-02-14T19:05:00Z"/>
          <w:rPrChange w:id="3901" w:author="Aleksander Hansen" w:date="2013-02-14T19:08:00Z">
            <w:rPr>
              <w:del w:id="3902" w:author="Aleksander Hansen" w:date="2013-02-14T19:05:00Z"/>
            </w:rPr>
          </w:rPrChange>
        </w:rPr>
        <w:pPrChange w:id="3903" w:author="Aleksander Hansen" w:date="2013-02-14T19:08:00Z">
          <w:pPr/>
        </w:pPrChange>
      </w:pPr>
      <w:r w:rsidRPr="006C021F">
        <w:rPr>
          <w:rPrChange w:id="3904" w:author="Aleksander Hansen" w:date="2013-02-14T19:08:00Z">
            <w:rPr/>
          </w:rPrChange>
        </w:rPr>
        <w:t>The payoff on the second portfolio = $13 stock price</w:t>
      </w:r>
      <w:ins w:id="3905" w:author="Aleksander Hansen" w:date="2013-02-14T19:05:00Z">
        <w:r w:rsidR="006C021F" w:rsidRPr="006C021F">
          <w:rPr>
            <w:rPrChange w:id="3906" w:author="Aleksander Hansen" w:date="2013-02-14T19:08:00Z">
              <w:rPr/>
            </w:rPrChange>
          </w:rPr>
          <w:t xml:space="preserve">. </w:t>
        </w:r>
      </w:ins>
    </w:p>
    <w:p w14:paraId="3F698AC3" w14:textId="04B1B985" w:rsidR="005F2397" w:rsidRPr="006C021F" w:rsidDel="006C021F" w:rsidRDefault="005F2397">
      <w:pPr>
        <w:pStyle w:val="BT-Normal"/>
        <w:rPr>
          <w:del w:id="3907" w:author="Aleksander Hansen" w:date="2013-02-14T19:05:00Z"/>
          <w:rPrChange w:id="3908" w:author="Aleksander Hansen" w:date="2013-02-14T19:08:00Z">
            <w:rPr>
              <w:del w:id="3909" w:author="Aleksander Hansen" w:date="2013-02-14T19:05:00Z"/>
            </w:rPr>
          </w:rPrChange>
        </w:rPr>
        <w:pPrChange w:id="3910" w:author="Aleksander Hansen" w:date="2013-02-14T19:08:00Z">
          <w:pPr/>
        </w:pPrChange>
      </w:pPr>
      <w:r w:rsidRPr="006C021F">
        <w:rPr>
          <w:rPrChange w:id="3911" w:author="Aleksander Hansen" w:date="2013-02-14T19:08:00Z">
            <w:rPr/>
          </w:rPrChange>
        </w:rPr>
        <w:t>Now consider the payoff of each portfolio if the stock drops to $7</w:t>
      </w:r>
      <w:ins w:id="3912" w:author="Aleksander Hansen" w:date="2013-02-14T19:05:00Z">
        <w:r w:rsidR="006C021F" w:rsidRPr="006C021F">
          <w:rPr>
            <w:rPrChange w:id="3913" w:author="Aleksander Hansen" w:date="2013-02-14T19:08:00Z">
              <w:rPr/>
            </w:rPrChange>
          </w:rPr>
          <w:t xml:space="preserve">. </w:t>
        </w:r>
      </w:ins>
    </w:p>
    <w:p w14:paraId="4EFD2CD0" w14:textId="3126E04F" w:rsidR="005F2397" w:rsidRPr="006C021F" w:rsidDel="006C021F" w:rsidRDefault="005F2397">
      <w:pPr>
        <w:pStyle w:val="BT-Normal"/>
        <w:rPr>
          <w:del w:id="3914" w:author="Aleksander Hansen" w:date="2013-02-14T19:05:00Z"/>
          <w:rPrChange w:id="3915" w:author="Aleksander Hansen" w:date="2013-02-14T19:08:00Z">
            <w:rPr>
              <w:del w:id="3916" w:author="Aleksander Hansen" w:date="2013-02-14T19:05:00Z"/>
            </w:rPr>
          </w:rPrChange>
        </w:rPr>
        <w:pPrChange w:id="3917" w:author="Aleksander Hansen" w:date="2013-02-14T19:08:00Z">
          <w:pPr/>
        </w:pPrChange>
      </w:pPr>
      <w:r w:rsidRPr="006C021F">
        <w:rPr>
          <w:rPrChange w:id="3918" w:author="Aleksander Hansen" w:date="2013-02-14T19:08:00Z">
            <w:rPr/>
          </w:rPrChange>
        </w:rPr>
        <w:t>The payoff on the first portfolio = $10 bond</w:t>
      </w:r>
      <w:ins w:id="3919" w:author="Aleksander Hansen" w:date="2013-02-14T19:05:00Z">
        <w:r w:rsidR="006C021F" w:rsidRPr="006C021F">
          <w:rPr>
            <w:rPrChange w:id="3920" w:author="Aleksander Hansen" w:date="2013-02-14T19:08:00Z">
              <w:rPr/>
            </w:rPrChange>
          </w:rPr>
          <w:t xml:space="preserve">. </w:t>
        </w:r>
      </w:ins>
    </w:p>
    <w:p w14:paraId="61ACF676" w14:textId="3B780AFF" w:rsidR="005F2397" w:rsidRPr="006C021F" w:rsidDel="006C021F" w:rsidRDefault="005F2397">
      <w:pPr>
        <w:pStyle w:val="BT-Normal"/>
        <w:rPr>
          <w:del w:id="3921" w:author="Aleksander Hansen" w:date="2013-02-14T19:05:00Z"/>
          <w:rPrChange w:id="3922" w:author="Aleksander Hansen" w:date="2013-02-14T19:08:00Z">
            <w:rPr>
              <w:del w:id="3923" w:author="Aleksander Hansen" w:date="2013-02-14T19:05:00Z"/>
            </w:rPr>
          </w:rPrChange>
        </w:rPr>
        <w:pPrChange w:id="3924" w:author="Aleksander Hansen" w:date="2013-02-14T19:08:00Z">
          <w:pPr/>
        </w:pPrChange>
      </w:pPr>
      <w:r w:rsidRPr="006C021F">
        <w:rPr>
          <w:rPrChange w:id="3925" w:author="Aleksander Hansen" w:date="2013-02-14T19:08:00Z">
            <w:rPr/>
          </w:rPrChange>
        </w:rPr>
        <w:t>The payoff on the second portfolio = $3 gain on put option + $7 stock = $10</w:t>
      </w:r>
      <w:ins w:id="3926" w:author="Aleksander Hansen" w:date="2013-02-14T19:05:00Z">
        <w:r w:rsidR="006C021F" w:rsidRPr="006C021F">
          <w:rPr>
            <w:rPrChange w:id="3927" w:author="Aleksander Hansen" w:date="2013-02-14T19:08:00Z">
              <w:rPr/>
            </w:rPrChange>
          </w:rPr>
          <w:t xml:space="preserve">. </w:t>
        </w:r>
      </w:ins>
    </w:p>
    <w:p w14:paraId="4377F0F9" w14:textId="77777777" w:rsidR="005F2397" w:rsidRPr="006C021F" w:rsidRDefault="005F2397">
      <w:pPr>
        <w:pStyle w:val="BT-Normal"/>
        <w:rPr>
          <w:ins w:id="3928" w:author="Aleksander Hansen" w:date="2013-02-14T19:05:00Z"/>
          <w:rPrChange w:id="3929" w:author="Aleksander Hansen" w:date="2013-02-14T19:08:00Z">
            <w:rPr>
              <w:ins w:id="3930" w:author="Aleksander Hansen" w:date="2013-02-14T19:05:00Z"/>
            </w:rPr>
          </w:rPrChange>
        </w:rPr>
        <w:pPrChange w:id="3931" w:author="Aleksander Hansen" w:date="2013-02-14T19:08:00Z">
          <w:pPr/>
        </w:pPrChange>
      </w:pPr>
      <w:r w:rsidRPr="006C021F">
        <w:rPr>
          <w:rPrChange w:id="3932" w:author="Aleksander Hansen" w:date="2013-02-14T19:08:00Z">
            <w:rPr/>
          </w:rPrChange>
        </w:rPr>
        <w:t>The portfolios have the same payoff regardless of the stock price!</w:t>
      </w:r>
    </w:p>
    <w:p w14:paraId="074A9961" w14:textId="77777777" w:rsidR="006C021F" w:rsidRPr="008568A7" w:rsidRDefault="006C021F" w:rsidP="005F2397">
      <w:pPr>
        <w:rPr>
          <w:rFonts w:ascii="Calibri" w:hAnsi="Calibri"/>
        </w:rPr>
      </w:pPr>
    </w:p>
    <w:p w14:paraId="6B644DB5" w14:textId="1F0F294F" w:rsidR="005F2397" w:rsidRPr="008568A7" w:rsidRDefault="005F2397" w:rsidP="005F2397">
      <w:pPr>
        <w:rPr>
          <w:rFonts w:ascii="Calibri" w:hAnsi="Calibri"/>
        </w:rPr>
      </w:pPr>
      <w:r w:rsidRPr="008568A7">
        <w:rPr>
          <w:rFonts w:ascii="Calibri" w:hAnsi="Calibri"/>
        </w:rPr>
        <w:t>Please be ready to re-arrange put-call parity. For example:</w:t>
      </w:r>
      <w:ins w:id="3933" w:author="Aleksander Hansen" w:date="2013-02-10T22:23:00Z">
        <w:r w:rsidR="0004078E">
          <w:rPr>
            <w:rFonts w:ascii="Calibri" w:hAnsi="Calibri"/>
          </w:rPr>
          <w:br/>
        </w:r>
      </w:ins>
    </w:p>
    <w:p w14:paraId="0205FD03" w14:textId="74BCCE82" w:rsidR="005F2397" w:rsidRPr="008568A7" w:rsidRDefault="001C28FB">
      <w:pPr>
        <w:jc w:val="center"/>
        <w:rPr>
          <w:rFonts w:ascii="Calibri" w:hAnsi="Calibri"/>
        </w:rPr>
        <w:pPrChange w:id="3934" w:author="Aleksander Hansen" w:date="2013-02-10T22:24:00Z">
          <w:pPr/>
        </w:pPrChange>
      </w:pPr>
      <w:ins w:id="3935" w:author="Aleksander Hansen" w:date="2013-02-10T22:23:00Z">
        <w:r>
          <w:pict w14:anchorId="44BC9DA0">
            <v:shape id="_x0000_i1042" type="#_x0000_t75" style="width:210pt;height:60pt">
              <v:imagedata r:id="rId92" o:title=""/>
            </v:shape>
          </w:pict>
        </w:r>
      </w:ins>
      <w:del w:id="3936" w:author="Aleksander Hansen" w:date="2013-02-10T22:23:00Z">
        <w:r>
          <w:rPr>
            <w:rFonts w:ascii="Calibri" w:hAnsi="Calibri"/>
            <w:lang w:bidi="en-US"/>
          </w:rPr>
          <w:pict w14:anchorId="2C591BBA">
            <v:shape id="_x0000_s1026" type="#_x0000_t75" style="position:absolute;left:0;text-align:left;margin-left:6.75pt;margin-top:6pt;width:272.6pt;height:78.25pt;z-index:251683328;mso-position-horizontal-relative:text;mso-position-vertical-relative:text">
              <v:imagedata r:id="rId93" o:title=""/>
            </v:shape>
          </w:pict>
        </w:r>
      </w:del>
    </w:p>
    <w:p w14:paraId="3AC81111" w14:textId="77777777" w:rsidR="005F2397" w:rsidRPr="008568A7" w:rsidDel="0004078E" w:rsidRDefault="005F2397" w:rsidP="005F2397">
      <w:pPr>
        <w:rPr>
          <w:del w:id="3937" w:author="Aleksander Hansen" w:date="2013-02-10T22:23:00Z"/>
          <w:rFonts w:ascii="Calibri" w:hAnsi="Calibri"/>
        </w:rPr>
      </w:pPr>
    </w:p>
    <w:p w14:paraId="28437CC4" w14:textId="77777777" w:rsidR="005F2397" w:rsidRPr="008568A7" w:rsidDel="0004078E" w:rsidRDefault="005F2397">
      <w:pPr>
        <w:jc w:val="center"/>
        <w:rPr>
          <w:del w:id="3938" w:author="Aleksander Hansen" w:date="2013-02-10T22:23:00Z"/>
          <w:rFonts w:ascii="Calibri" w:hAnsi="Calibri"/>
        </w:rPr>
        <w:pPrChange w:id="3939" w:author="Aleksander Hansen" w:date="2013-02-10T22:23:00Z">
          <w:pPr/>
        </w:pPrChange>
      </w:pPr>
    </w:p>
    <w:p w14:paraId="40162F8A" w14:textId="77777777" w:rsidR="005F2397" w:rsidRPr="008568A7" w:rsidRDefault="005F2397" w:rsidP="005F2397">
      <w:pPr>
        <w:rPr>
          <w:rFonts w:ascii="Calibri" w:hAnsi="Calibri"/>
        </w:rPr>
      </w:pPr>
    </w:p>
    <w:p w14:paraId="2E2A8DC9" w14:textId="77777777" w:rsidR="005F2397" w:rsidRPr="00B307B4" w:rsidRDefault="005F2397" w:rsidP="005F2397">
      <w:pPr>
        <w:rPr>
          <w:rFonts w:ascii="Calibri" w:hAnsi="Calibri"/>
          <w:b/>
          <w:rPrChange w:id="3940" w:author="Aleksander Hansen" w:date="2013-02-14T19:11:00Z">
            <w:rPr>
              <w:rFonts w:ascii="Calibri" w:hAnsi="Calibri"/>
            </w:rPr>
          </w:rPrChange>
        </w:rPr>
      </w:pPr>
      <w:r w:rsidRPr="00B307B4">
        <w:rPr>
          <w:rFonts w:ascii="Calibri" w:hAnsi="Calibri"/>
          <w:b/>
          <w:noProof/>
          <w:rPrChange w:id="3941" w:author="Unknown">
            <w:rPr>
              <w:rFonts w:ascii="Calibri" w:hAnsi="Calibri"/>
              <w:noProof/>
            </w:rPr>
          </w:rPrChange>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A15689" w:rsidRPr="008C260A" w:rsidRDefault="00A15689"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A15689" w:rsidRPr="008C260A" w:rsidRDefault="00A15689"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9"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B1gmugxAgAAWwQAAA4AAAAAAAAAAAAAAAAA&#10;LAIAAGRycy9lMm9Eb2MueG1sUEsBAi0AFAAGAAgAAAAhAGZPox7iAAAADAEAAA8AAAAAAAAAAAAA&#10;AAAAiQQAAGRycy9kb3ducmV2LnhtbFBLBQYAAAAABAAEAPMAAACYBQAAAAA=&#10;" fillcolor="yellow">
                <v:textbox>
                  <w:txbxContent>
                    <w:p w14:paraId="03F941BC" w14:textId="77777777" w:rsidR="00A15689" w:rsidRPr="008C260A" w:rsidRDefault="00A15689"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A15689" w:rsidRPr="008C260A" w:rsidRDefault="00A15689"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B307B4">
        <w:rPr>
          <w:rFonts w:ascii="Calibri" w:hAnsi="Calibri"/>
          <w:b/>
          <w:rPrChange w:id="3942" w:author="Aleksander Hansen" w:date="2013-02-14T19:11:00Z">
            <w:rPr>
              <w:rFonts w:ascii="Calibri" w:hAnsi="Calibri"/>
            </w:rPr>
          </w:rPrChange>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6EE63ACE" w:rsidR="005F2397" w:rsidRPr="008568A7" w:rsidRDefault="001C28FB">
      <w:pPr>
        <w:jc w:val="center"/>
        <w:rPr>
          <w:rFonts w:ascii="Calibri" w:hAnsi="Calibri"/>
        </w:rPr>
        <w:pPrChange w:id="3943" w:author="Aleksander Hansen" w:date="2013-02-10T22:24:00Z">
          <w:pPr/>
        </w:pPrChange>
      </w:pPr>
      <w:r>
        <w:rPr>
          <w:rFonts w:ascii="Calibri" w:hAnsi="Calibri"/>
        </w:rPr>
        <w:pict w14:anchorId="4D787734">
          <v:shape id="_x0000_i1043" type="#_x0000_t75" style="width:346pt;height:28pt">
            <v:imagedata r:id="rId94" o:title=""/>
          </v:shape>
        </w:pict>
      </w:r>
      <w:ins w:id="3944" w:author="Aleksander Hansen" w:date="2013-02-10T22:24:00Z">
        <w:r w:rsidR="0004078E">
          <w:rPr>
            <w:rFonts w:ascii="Calibri" w:hAnsi="Calibri"/>
          </w:rPr>
          <w:br/>
        </w:r>
      </w:ins>
    </w:p>
    <w:p w14:paraId="28D8A6C7" w14:textId="290E2A3B" w:rsidR="005F2397" w:rsidRPr="008568A7" w:rsidRDefault="005F2397" w:rsidP="005F2397">
      <w:pPr>
        <w:rPr>
          <w:rFonts w:ascii="Calibri" w:hAnsi="Calibri"/>
        </w:rPr>
      </w:pPr>
      <w:r w:rsidRPr="008568A7">
        <w:rPr>
          <w:rFonts w:ascii="Calibri" w:hAnsi="Calibri"/>
        </w:rPr>
        <w:t xml:space="preserve">The following shows two examples (Hull Ex </w:t>
      </w:r>
      <w:del w:id="3945" w:author="Aleksander Hansen" w:date="2013-02-14T19:16:00Z">
        <w:r w:rsidRPr="008568A7" w:rsidDel="00B307B4">
          <w:rPr>
            <w:rFonts w:ascii="Calibri" w:hAnsi="Calibri"/>
          </w:rPr>
          <w:delText>9</w:delText>
        </w:r>
      </w:del>
      <w:ins w:id="3946" w:author="Aleksander Hansen" w:date="2013-02-14T19:16:00Z">
        <w:r w:rsidR="00B307B4">
          <w:rPr>
            <w:rFonts w:ascii="Calibri" w:hAnsi="Calibri"/>
          </w:rPr>
          <w:t>8</w:t>
        </w:r>
      </w:ins>
      <w:r w:rsidRPr="008568A7">
        <w:rPr>
          <w:rFonts w:ascii="Calibri" w:hAnsi="Calibri"/>
        </w:rPr>
        <w:t xml:space="preserve">.1 and Hull Ex </w:t>
      </w:r>
      <w:del w:id="3947" w:author="Aleksander Hansen" w:date="2013-02-14T19:16:00Z">
        <w:r w:rsidRPr="008568A7" w:rsidDel="00B307B4">
          <w:rPr>
            <w:rFonts w:ascii="Calibri" w:hAnsi="Calibri"/>
          </w:rPr>
          <w:delText>9</w:delText>
        </w:r>
      </w:del>
      <w:ins w:id="3948" w:author="Aleksander Hansen" w:date="2013-02-14T19:16:00Z">
        <w:r w:rsidR="00B307B4">
          <w:rPr>
            <w:rFonts w:ascii="Calibri" w:hAnsi="Calibri"/>
          </w:rPr>
          <w:t>8</w:t>
        </w:r>
      </w:ins>
      <w:r w:rsidRPr="008568A7">
        <w:rPr>
          <w:rFonts w:ascii="Calibri" w:hAnsi="Calibri"/>
        </w:rPr>
        <w:t xml:space="preserve">.2) that apply put-call parity. Note in the first case (Ex </w:t>
      </w:r>
      <w:del w:id="3949" w:author="Aleksander Hansen" w:date="2013-02-14T19:16:00Z">
        <w:r w:rsidRPr="008568A7" w:rsidDel="00B307B4">
          <w:rPr>
            <w:rFonts w:ascii="Calibri" w:hAnsi="Calibri"/>
          </w:rPr>
          <w:delText>9</w:delText>
        </w:r>
      </w:del>
      <w:ins w:id="3950" w:author="Aleksander Hansen" w:date="2013-02-14T19:16:00Z">
        <w:r w:rsidR="00B307B4">
          <w:rPr>
            <w:rFonts w:ascii="Calibri" w:hAnsi="Calibri"/>
          </w:rPr>
          <w:t>8</w:t>
        </w:r>
      </w:ins>
      <w:r w:rsidRPr="008568A7">
        <w:rPr>
          <w:rFonts w:ascii="Calibri" w:hAnsi="Calibri"/>
        </w:rPr>
        <w:t>.1) the lower bound on the call option is given by the stock price ($51) minus the discounted strike price: lower bound =</w:t>
      </w:r>
      <w:del w:id="3951" w:author="Aleksander Hansen" w:date="2013-02-10T22:32:00Z">
        <w:r w:rsidRPr="008568A7" w:rsidDel="00EA7DD1">
          <w:rPr>
            <w:rFonts w:ascii="Calibri" w:hAnsi="Calibri"/>
          </w:rPr>
          <w:delText xml:space="preserve"> $51 stock price - </w:delText>
        </w:r>
      </w:del>
      <w:del w:id="3952" w:author="Aleksander Hansen" w:date="2013-02-10T22:31:00Z">
        <w:r w:rsidRPr="008568A7" w:rsidDel="00EA7DD1">
          <w:rPr>
            <w:rFonts w:ascii="Calibri" w:hAnsi="Calibri"/>
          </w:rPr>
          <w:delText>$50 * EXP [-12% * 0.5] = $3.91.</w:delText>
        </w:r>
      </w:del>
      <w:ins w:id="3953" w:author="Aleksander Hansen" w:date="2013-02-10T22:30:00Z">
        <m:oMath>
          <m:r>
            <w:rPr>
              <w:rFonts w:ascii="Cambria Math" w:hAnsi="Cambria Math"/>
            </w:rPr>
            <m:t xml:space="preserve"> </m:t>
          </m:r>
        </m:oMath>
      </w:ins>
      <m:oMath>
        <m:sSub>
          <m:sSubPr>
            <m:ctrlPr>
              <w:ins w:id="3954" w:author="Aleksander Hansen" w:date="2013-02-10T22:32:00Z">
                <w:rPr>
                  <w:rFonts w:ascii="Cambria Math" w:hAnsi="Cambria Math"/>
                  <w:i/>
                </w:rPr>
              </w:ins>
            </m:ctrlPr>
          </m:sSubPr>
          <m:e>
            <w:ins w:id="3955" w:author="Aleksander Hansen" w:date="2013-02-10T22:32:00Z">
              <m:r>
                <w:rPr>
                  <w:rFonts w:ascii="Cambria Math" w:hAnsi="Cambria Math"/>
                </w:rPr>
                <m:t>$51</m:t>
              </m:r>
            </w:ins>
          </m:e>
          <m:sub>
            <w:ins w:id="3956" w:author="Aleksander Hansen" w:date="2013-02-10T22:32:00Z">
              <m:r>
                <w:rPr>
                  <w:rFonts w:ascii="Cambria Math" w:hAnsi="Cambria Math"/>
                </w:rPr>
                <m:t xml:space="preserve">Stock </m:t>
              </m:r>
            </w:ins>
          </m:sub>
        </m:sSub>
        <w:ins w:id="3957" w:author="Aleksander Hansen" w:date="2013-02-10T22:32:00Z">
          <m:r>
            <w:rPr>
              <w:rFonts w:ascii="Cambria Math" w:hAnsi="Cambria Math"/>
            </w:rPr>
            <m:t>-</m:t>
          </m:r>
        </w:ins>
        <w:ins w:id="3958" w:author="Aleksander Hansen" w:date="2013-02-10T22:30:00Z">
          <m:r>
            <w:rPr>
              <w:rFonts w:ascii="Cambria Math" w:hAnsi="Cambria Math"/>
            </w:rPr>
            <m:t>$50*</m:t>
          </m:r>
        </w:ins>
        <m:sSup>
          <m:sSupPr>
            <m:ctrlPr>
              <w:ins w:id="3959" w:author="Aleksander Hansen" w:date="2013-02-10T22:30:00Z">
                <w:rPr>
                  <w:rFonts w:ascii="Cambria Math" w:hAnsi="Cambria Math"/>
                  <w:i/>
                </w:rPr>
              </w:ins>
            </m:ctrlPr>
          </m:sSupPr>
          <m:e>
            <w:ins w:id="3960" w:author="Aleksander Hansen" w:date="2013-02-10T22:30:00Z">
              <m:r>
                <w:rPr>
                  <w:rFonts w:ascii="Cambria Math" w:hAnsi="Cambria Math"/>
                </w:rPr>
                <m:t>e</m:t>
              </m:r>
            </w:ins>
          </m:e>
          <m:sup>
            <w:ins w:id="3961" w:author="Aleksander Hansen" w:date="2013-02-10T22:30:00Z">
              <m:r>
                <w:rPr>
                  <w:rFonts w:ascii="Cambria Math" w:hAnsi="Cambria Math"/>
                </w:rPr>
                <m:t>-12%*0.5</m:t>
              </m:r>
            </w:ins>
          </m:sup>
        </m:sSup>
        <w:ins w:id="3962" w:author="Aleksander Hansen" w:date="2013-02-10T22:30:00Z">
          <m:r>
            <w:rPr>
              <w:rFonts w:ascii="Cambria Math" w:hAnsi="Cambria Math"/>
            </w:rPr>
            <m:t>=$</m:t>
          </m:r>
        </w:ins>
        <w:ins w:id="3963" w:author="Aleksander Hansen" w:date="2013-02-10T22:31:00Z">
          <m:r>
            <w:rPr>
              <w:rFonts w:ascii="Cambria Math" w:hAnsi="Cambria Math"/>
            </w:rPr>
            <m:t>3.91</m:t>
          </m:r>
        </w:ins>
      </m:oMath>
      <w:ins w:id="3964" w:author="Aleksander Hansen" w:date="2013-02-10T22:32:00Z">
        <w:r w:rsidR="00EA7DD1">
          <w:rPr>
            <w:rFonts w:ascii="Calibri" w:hAnsi="Calibri"/>
          </w:rPr>
          <w:t>.</w:t>
        </w:r>
      </w:ins>
    </w:p>
    <w:p w14:paraId="1A82F20B" w14:textId="7AA33D03" w:rsidR="005F2397" w:rsidRPr="008568A7" w:rsidRDefault="005F2397" w:rsidP="005F2397">
      <w:pPr>
        <w:rPr>
          <w:rFonts w:ascii="Calibri" w:hAnsi="Calibri"/>
        </w:rPr>
      </w:pPr>
      <w:r w:rsidRPr="008568A7">
        <w:rPr>
          <w:rFonts w:ascii="Calibri" w:hAnsi="Calibri"/>
        </w:rPr>
        <w:t xml:space="preserve">The second example (second column, Ex </w:t>
      </w:r>
      <w:del w:id="3965" w:author="Aleksander Hansen" w:date="2013-02-14T19:16:00Z">
        <w:r w:rsidRPr="008568A7" w:rsidDel="00B307B4">
          <w:rPr>
            <w:rFonts w:ascii="Calibri" w:hAnsi="Calibri"/>
          </w:rPr>
          <w:delText>9</w:delText>
        </w:r>
      </w:del>
      <w:ins w:id="3966" w:author="Aleksander Hansen" w:date="2013-02-14T19:16:00Z">
        <w:r w:rsidR="00B307B4">
          <w:rPr>
            <w:rFonts w:ascii="Calibri" w:hAnsi="Calibri"/>
          </w:rPr>
          <w:t>8</w:t>
        </w:r>
      </w:ins>
      <w:r w:rsidRPr="008568A7">
        <w:rPr>
          <w:rFonts w:ascii="Calibri" w:hAnsi="Calibri"/>
        </w:rPr>
        <w:t xml:space="preserve">.2) computes the lower bound of a European put. The lower bound here is given by </w:t>
      </w:r>
      <w:del w:id="3967" w:author="Aleksander Hansen" w:date="2013-02-10T22:30:00Z">
        <w:r w:rsidRPr="008568A7" w:rsidDel="0004078E">
          <w:rPr>
            <w:rFonts w:ascii="Calibri" w:hAnsi="Calibri"/>
          </w:rPr>
          <w:delText>$40*</w:delText>
        </w:r>
      </w:del>
      <w:del w:id="3968" w:author="Aleksander Hansen" w:date="2013-02-10T22:25:00Z">
        <w:r w:rsidRPr="008568A7" w:rsidDel="0004078E">
          <w:rPr>
            <w:rFonts w:ascii="Calibri" w:hAnsi="Calibri"/>
          </w:rPr>
          <w:delText>EXP[</w:delText>
        </w:r>
      </w:del>
      <w:del w:id="3969" w:author="Aleksander Hansen" w:date="2013-02-10T22:30:00Z">
        <w:r w:rsidRPr="008568A7" w:rsidDel="0004078E">
          <w:rPr>
            <w:rFonts w:ascii="Calibri" w:hAnsi="Calibri"/>
          </w:rPr>
          <w:delText>(-10%*0.25)] – 38 = $1.01</w:delText>
        </w:r>
      </w:del>
      <w:ins w:id="3970" w:author="Aleksander Hansen" w:date="2013-02-10T22:28:00Z">
        <m:oMath>
          <m:r>
            <w:rPr>
              <w:rFonts w:ascii="Cambria Math" w:hAnsi="Cambria Math"/>
            </w:rPr>
            <m:t>$40*</m:t>
          </m:r>
        </m:oMath>
      </w:ins>
      <m:oMath>
        <m:sSup>
          <m:sSupPr>
            <m:ctrlPr>
              <w:ins w:id="3971" w:author="Aleksander Hansen" w:date="2013-02-10T22:29:00Z">
                <w:rPr>
                  <w:rFonts w:ascii="Cambria Math" w:hAnsi="Cambria Math"/>
                  <w:i/>
                </w:rPr>
              </w:ins>
            </m:ctrlPr>
          </m:sSupPr>
          <m:e>
            <w:ins w:id="3972" w:author="Aleksander Hansen" w:date="2013-02-10T22:29:00Z">
              <m:r>
                <w:rPr>
                  <w:rFonts w:ascii="Cambria Math" w:hAnsi="Cambria Math"/>
                </w:rPr>
                <m:t>e</m:t>
              </m:r>
            </w:ins>
          </m:e>
          <m:sup>
            <w:ins w:id="3973" w:author="Aleksander Hansen" w:date="2013-02-10T22:29:00Z">
              <m:r>
                <w:rPr>
                  <w:rFonts w:ascii="Cambria Math" w:hAnsi="Cambria Math"/>
                </w:rPr>
                <m:t>-10%*0.25</m:t>
              </m:r>
            </w:ins>
          </m:sup>
        </m:sSup>
        <w:ins w:id="3974" w:author="Aleksander Hansen" w:date="2013-02-10T22:29:00Z">
          <m:r>
            <w:rPr>
              <w:rFonts w:ascii="Cambria Math" w:hAnsi="Cambria Math"/>
            </w:rPr>
            <m:t>-38=$1.01</m:t>
          </m:r>
        </w:ins>
      </m:oMath>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6EECA974"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3975" w:author="Aleksander Hansen" w:date="2013-02-14T19:16:00Z">
              <w:r w:rsidR="004A0131" w:rsidRPr="008568A7" w:rsidDel="00B307B4">
                <w:rPr>
                  <w:rFonts w:ascii="Calibri" w:hAnsi="Calibri"/>
                </w:rPr>
                <w:delText>9</w:delText>
              </w:r>
            </w:del>
            <w:ins w:id="3976" w:author="Aleksander Hansen" w:date="2013-02-14T19:16:00Z">
              <w:r w:rsidR="00B307B4">
                <w:rPr>
                  <w:rFonts w:ascii="Calibri" w:hAnsi="Calibri"/>
                </w:rPr>
                <w:t>8</w:t>
              </w:r>
            </w:ins>
            <w:r w:rsidR="004A0131" w:rsidRPr="008568A7">
              <w:rPr>
                <w:rFonts w:ascii="Calibri" w:hAnsi="Calibri"/>
              </w:rPr>
              <w:t xml:space="preserve">.1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606236D"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3977" w:author="Aleksander Hansen" w:date="2013-02-14T19:16:00Z">
              <w:r w:rsidR="004A0131" w:rsidRPr="008568A7" w:rsidDel="00B307B4">
                <w:rPr>
                  <w:rFonts w:ascii="Calibri" w:hAnsi="Calibri"/>
                </w:rPr>
                <w:delText>9</w:delText>
              </w:r>
            </w:del>
            <w:ins w:id="3978" w:author="Aleksander Hansen" w:date="2013-02-14T19:16:00Z">
              <w:r w:rsidR="00B307B4">
                <w:rPr>
                  <w:rFonts w:ascii="Calibri" w:hAnsi="Calibri"/>
                </w:rPr>
                <w:t>8</w:t>
              </w:r>
            </w:ins>
            <w:r w:rsidR="004A0131" w:rsidRPr="008568A7">
              <w:rPr>
                <w:rFonts w:ascii="Calibri" w:hAnsi="Calibri"/>
              </w:rPr>
              <w:t xml:space="preserve">.2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B307B4" w:rsidRDefault="005F2397" w:rsidP="005F2397">
            <w:pPr>
              <w:rPr>
                <w:rFonts w:ascii="Calibri" w:hAnsi="Calibri"/>
                <w:color w:val="808080" w:themeColor="background1" w:themeShade="80"/>
                <w:rPrChange w:id="3979" w:author="Aleksander Hansen" w:date="2013-02-14T19:22: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B307B4" w:rsidRDefault="005F2397" w:rsidP="005F2397">
            <w:pPr>
              <w:rPr>
                <w:rFonts w:ascii="Calibri" w:hAnsi="Calibri"/>
                <w:color w:val="808080" w:themeColor="background1" w:themeShade="80"/>
                <w:rPrChange w:id="3980" w:author="Aleksander Hansen" w:date="2013-02-14T19:22:00Z">
                  <w:rPr>
                    <w:rFonts w:ascii="Calibri" w:hAnsi="Calibri"/>
                  </w:rPr>
                </w:rPrChange>
              </w:rPr>
            </w:pPr>
            <w:r w:rsidRPr="00B307B4">
              <w:rPr>
                <w:rFonts w:ascii="Calibri" w:hAnsi="Calibri"/>
                <w:color w:val="808080" w:themeColor="background1" w:themeShade="80"/>
                <w:rPrChange w:id="3981" w:author="Aleksander Hansen" w:date="2013-02-14T19:22:00Z">
                  <w:rPr>
                    <w:rFonts w:ascii="Calibri" w:hAnsi="Calibri"/>
                  </w:rPr>
                </w:rPrChange>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B307B4" w:rsidRDefault="005F2397" w:rsidP="005F2397">
            <w:pPr>
              <w:rPr>
                <w:rFonts w:ascii="Calibri" w:hAnsi="Calibri"/>
                <w:color w:val="808080" w:themeColor="background1" w:themeShade="80"/>
                <w:rPrChange w:id="3982" w:author="Aleksander Hansen" w:date="2013-02-14T19:22:00Z">
                  <w:rPr>
                    <w:rFonts w:ascii="Calibri" w:hAnsi="Calibri"/>
                  </w:rPr>
                </w:rPrChange>
              </w:rPr>
            </w:pPr>
            <w:r w:rsidRPr="00B307B4">
              <w:rPr>
                <w:rFonts w:ascii="Calibri" w:hAnsi="Calibri"/>
                <w:color w:val="808080" w:themeColor="background1" w:themeShade="80"/>
                <w:rPrChange w:id="3983" w:author="Aleksander Hansen" w:date="2013-02-14T19:22:00Z">
                  <w:rPr>
                    <w:rFonts w:ascii="Calibri" w:hAnsi="Calibri"/>
                  </w:rPr>
                </w:rPrChange>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B307B4" w:rsidRDefault="005F2397" w:rsidP="005F2397">
            <w:pPr>
              <w:rPr>
                <w:rFonts w:ascii="Calibri" w:hAnsi="Calibri"/>
                <w:color w:val="808080" w:themeColor="background1" w:themeShade="80"/>
                <w:rPrChange w:id="3984" w:author="Aleksander Hansen" w:date="2013-02-14T19:22:00Z">
                  <w:rPr>
                    <w:rFonts w:ascii="Calibri" w:hAnsi="Calibri"/>
                  </w:rPr>
                </w:rPrChange>
              </w:rPr>
            </w:pPr>
            <w:r w:rsidRPr="00B307B4">
              <w:rPr>
                <w:rFonts w:ascii="Calibri" w:hAnsi="Calibri"/>
                <w:color w:val="808080" w:themeColor="background1" w:themeShade="80"/>
                <w:rPrChange w:id="3985" w:author="Aleksander Hansen" w:date="2013-02-14T19:22:00Z">
                  <w:rPr>
                    <w:rFonts w:ascii="Calibri" w:hAnsi="Calibri"/>
                  </w:rPr>
                </w:rPrChange>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4B0770B5" w:rsidR="005F2397" w:rsidRPr="008568A7" w:rsidRDefault="005F2397" w:rsidP="00E037C5">
            <w:pPr>
              <w:rPr>
                <w:rFonts w:ascii="Calibri" w:hAnsi="Calibri"/>
              </w:rPr>
            </w:pPr>
            <w:r w:rsidRPr="008568A7">
              <w:rPr>
                <w:rFonts w:ascii="Calibri" w:hAnsi="Calibri"/>
              </w:rPr>
              <w:t>Scenarios</w:t>
            </w:r>
            <w:ins w:id="3986" w:author="Aleksander Hansen" w:date="2013-02-14T19:38:00Z">
              <w:r w:rsidR="00673F37">
                <w:rPr>
                  <w:rFonts w:ascii="Calibri" w:hAnsi="Calibri"/>
                </w:rPr>
                <w:t>:</w:t>
              </w:r>
            </w:ins>
            <w:r w:rsidRPr="008568A7">
              <w:rPr>
                <w:rFonts w:ascii="Calibri" w:hAnsi="Calibri"/>
              </w:rPr>
              <w:t xml:space="preserve"> </w:t>
            </w:r>
            <w:del w:id="3987" w:author="Aleksander Hansen" w:date="2013-02-14T19:38:00Z">
              <w:r w:rsidRPr="008568A7" w:rsidDel="00673F37">
                <w:rPr>
                  <w:rFonts w:ascii="Calibri" w:hAnsi="Calibri"/>
                </w:rPr>
                <w:delText>(Future Payoffs)</w:delText>
              </w:r>
            </w:del>
            <w:ins w:id="3988" w:author="Aleksander Hansen" w:date="2013-02-14T19:36:00Z">
              <w:r w:rsidR="00673F37">
                <w:rPr>
                  <w:rFonts w:ascii="Calibri" w:hAnsi="Calibri"/>
                </w:rPr>
                <w:t>Don’t worry about the Black-Scholes</w:t>
              </w:r>
            </w:ins>
            <w:ins w:id="3989" w:author="Aleksander Hansen" w:date="2013-02-14T19:37:00Z">
              <w:r w:rsidR="00673F37">
                <w:rPr>
                  <w:rFonts w:ascii="Calibri" w:hAnsi="Calibri"/>
                </w:rPr>
                <w:t xml:space="preserve"> (BS)</w:t>
              </w:r>
            </w:ins>
            <w:ins w:id="3990" w:author="Aleksander Hansen" w:date="2013-02-14T19:36:00Z">
              <w:r w:rsidR="00673F37">
                <w:rPr>
                  <w:rFonts w:ascii="Calibri" w:hAnsi="Calibri"/>
                </w:rPr>
                <w:t xml:space="preserve"> </w:t>
              </w:r>
            </w:ins>
            <w:ins w:id="3991" w:author="Aleksander Hansen" w:date="2013-02-14T19:37:00Z">
              <w:r w:rsidR="00673F37">
                <w:rPr>
                  <w:rFonts w:ascii="Calibri" w:hAnsi="Calibri"/>
                </w:rPr>
                <w:t xml:space="preserve">price </w:t>
              </w:r>
            </w:ins>
            <w:ins w:id="3992" w:author="Aleksander Hansen" w:date="2013-02-14T19:36:00Z">
              <w:r w:rsidR="00673F37">
                <w:rPr>
                  <w:rFonts w:ascii="Calibri" w:hAnsi="Calibri"/>
                </w:rPr>
                <w:t>for now</w:t>
              </w:r>
            </w:ins>
            <w:ins w:id="3993" w:author="Aleksander Hansen" w:date="2013-02-14T19:37:00Z">
              <w:r w:rsidR="00673F37">
                <w:rPr>
                  <w:rFonts w:ascii="Calibri" w:hAnsi="Calibri"/>
                </w:rPr>
                <w:t>, just follow the exa</w:t>
              </w:r>
            </w:ins>
            <w:ins w:id="3994" w:author="Aleksander Hansen" w:date="2013-02-14T19:38:00Z">
              <w:r w:rsidR="00673F37">
                <w:rPr>
                  <w:rFonts w:ascii="Calibri" w:hAnsi="Calibri"/>
                </w:rPr>
                <w:t>mples and the</w:t>
              </w:r>
            </w:ins>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B307B4" w:rsidRDefault="005F2397" w:rsidP="005F2397">
            <w:pPr>
              <w:rPr>
                <w:rFonts w:ascii="Calibri" w:hAnsi="Calibri"/>
                <w:color w:val="808080" w:themeColor="background1" w:themeShade="80"/>
                <w:rPrChange w:id="3995" w:author="Aleksander Hansen" w:date="2013-02-14T19:23:00Z">
                  <w:rPr>
                    <w:rFonts w:ascii="Calibri" w:hAnsi="Calibri"/>
                  </w:rPr>
                </w:rPrChange>
              </w:rPr>
            </w:pPr>
            <w:r w:rsidRPr="00B307B4">
              <w:rPr>
                <w:rFonts w:ascii="Calibri" w:hAnsi="Calibri"/>
                <w:color w:val="808080" w:themeColor="background1" w:themeShade="80"/>
                <w:rPrChange w:id="3996" w:author="Aleksander Hansen" w:date="2013-02-14T19:23:00Z">
                  <w:rPr>
                    <w:rFonts w:ascii="Calibri" w:hAnsi="Calibri"/>
                  </w:rPr>
                </w:rPrChange>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B307B4" w:rsidRDefault="005F2397" w:rsidP="005F2397">
            <w:pPr>
              <w:rPr>
                <w:rFonts w:ascii="Calibri" w:hAnsi="Calibri"/>
                <w:color w:val="808080" w:themeColor="background1" w:themeShade="80"/>
                <w:rPrChange w:id="3997" w:author="Aleksander Hansen" w:date="2013-02-14T19:23:00Z">
                  <w:rPr>
                    <w:rFonts w:ascii="Calibri" w:hAnsi="Calibri"/>
                  </w:rPr>
                </w:rPrChange>
              </w:rPr>
            </w:pPr>
            <w:r w:rsidRPr="00B307B4">
              <w:rPr>
                <w:rFonts w:ascii="Calibri" w:hAnsi="Calibri"/>
                <w:color w:val="808080" w:themeColor="background1" w:themeShade="80"/>
                <w:rPrChange w:id="3998" w:author="Aleksander Hansen" w:date="2013-02-14T19:23:00Z">
                  <w:rPr>
                    <w:rFonts w:ascii="Calibri" w:hAnsi="Calibri"/>
                  </w:rPr>
                </w:rPrChange>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B307B4" w:rsidRDefault="005F2397" w:rsidP="005F2397">
            <w:pPr>
              <w:rPr>
                <w:rFonts w:ascii="Calibri" w:hAnsi="Calibri"/>
                <w:color w:val="808080" w:themeColor="background1" w:themeShade="80"/>
                <w:rPrChange w:id="3999" w:author="Aleksander Hansen" w:date="2013-02-14T19:23:00Z">
                  <w:rPr>
                    <w:rFonts w:ascii="Calibri" w:hAnsi="Calibri"/>
                  </w:rPr>
                </w:rPrChange>
              </w:rPr>
            </w:pPr>
            <w:r w:rsidRPr="00B307B4">
              <w:rPr>
                <w:rFonts w:ascii="Calibri" w:hAnsi="Calibri"/>
                <w:color w:val="808080" w:themeColor="background1" w:themeShade="80"/>
                <w:rPrChange w:id="4000" w:author="Aleksander Hansen" w:date="2013-02-14T19:23:00Z">
                  <w:rPr>
                    <w:rFonts w:ascii="Calibri" w:hAnsi="Calibri"/>
                  </w:rPr>
                </w:rPrChange>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B307B4" w:rsidRDefault="005F2397" w:rsidP="005F2397">
            <w:pPr>
              <w:rPr>
                <w:rFonts w:ascii="Calibri" w:hAnsi="Calibri"/>
                <w:color w:val="808080" w:themeColor="background1" w:themeShade="80"/>
                <w:rPrChange w:id="4001" w:author="Aleksander Hansen" w:date="2013-02-14T19:23:00Z">
                  <w:rPr>
                    <w:rFonts w:ascii="Calibri" w:hAnsi="Calibri"/>
                  </w:rPr>
                </w:rPrChange>
              </w:rPr>
            </w:pPr>
            <w:r w:rsidRPr="00B307B4">
              <w:rPr>
                <w:rFonts w:ascii="Calibri" w:hAnsi="Calibri"/>
                <w:color w:val="808080" w:themeColor="background1" w:themeShade="80"/>
                <w:rPrChange w:id="4002"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B307B4" w:rsidRDefault="005F2397" w:rsidP="005F2397">
            <w:pPr>
              <w:rPr>
                <w:rFonts w:ascii="Calibri" w:hAnsi="Calibri"/>
                <w:color w:val="808080" w:themeColor="background1" w:themeShade="80"/>
                <w:rPrChange w:id="4003" w:author="Aleksander Hansen" w:date="2013-02-14T19:23:00Z">
                  <w:rPr>
                    <w:rFonts w:ascii="Calibri" w:hAnsi="Calibri"/>
                  </w:rPr>
                </w:rPrChange>
              </w:rPr>
            </w:pPr>
            <w:r w:rsidRPr="00B307B4">
              <w:rPr>
                <w:rFonts w:ascii="Calibri" w:hAnsi="Calibri"/>
                <w:color w:val="808080" w:themeColor="background1" w:themeShade="80"/>
                <w:rPrChange w:id="4004"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B307B4" w:rsidRDefault="005F2397" w:rsidP="005F2397">
            <w:pPr>
              <w:rPr>
                <w:rFonts w:ascii="Calibri" w:hAnsi="Calibri"/>
                <w:color w:val="808080" w:themeColor="background1" w:themeShade="80"/>
                <w:rPrChange w:id="4005" w:author="Aleksander Hansen" w:date="2013-02-14T19:23:00Z">
                  <w:rPr>
                    <w:rFonts w:ascii="Calibri" w:hAnsi="Calibri"/>
                  </w:rPr>
                </w:rPrChange>
              </w:rPr>
            </w:pPr>
            <w:r w:rsidRPr="00B307B4">
              <w:rPr>
                <w:rFonts w:ascii="Calibri" w:hAnsi="Calibri"/>
                <w:color w:val="808080" w:themeColor="background1" w:themeShade="80"/>
                <w:rPrChange w:id="4006"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B307B4" w:rsidRDefault="005F2397" w:rsidP="005F2397">
            <w:pPr>
              <w:rPr>
                <w:rFonts w:ascii="Calibri" w:hAnsi="Calibri"/>
                <w:color w:val="808080" w:themeColor="background1" w:themeShade="80"/>
                <w:rPrChange w:id="4007" w:author="Aleksander Hansen" w:date="2013-02-14T19:23:00Z">
                  <w:rPr>
                    <w:rFonts w:ascii="Calibri" w:hAnsi="Calibri"/>
                  </w:rPr>
                </w:rPrChange>
              </w:rPr>
            </w:pPr>
            <w:r w:rsidRPr="00B307B4">
              <w:rPr>
                <w:rFonts w:ascii="Calibri" w:hAnsi="Calibri"/>
                <w:color w:val="808080" w:themeColor="background1" w:themeShade="80"/>
                <w:rPrChange w:id="4008" w:author="Aleksander Hansen" w:date="2013-02-14T19:23:00Z">
                  <w:rPr>
                    <w:rFonts w:ascii="Calibri" w:hAnsi="Calibri"/>
                  </w:rPr>
                </w:rPrChange>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B307B4" w:rsidRDefault="005F2397" w:rsidP="005F2397">
            <w:pPr>
              <w:rPr>
                <w:rFonts w:ascii="Calibri" w:hAnsi="Calibri"/>
                <w:color w:val="808080" w:themeColor="background1" w:themeShade="80"/>
                <w:rPrChange w:id="4009" w:author="Aleksander Hansen" w:date="2013-02-14T19:23:00Z">
                  <w:rPr>
                    <w:rFonts w:ascii="Calibri" w:hAnsi="Calibri"/>
                  </w:rPr>
                </w:rPrChange>
              </w:rPr>
            </w:pPr>
            <w:r w:rsidRPr="00B307B4">
              <w:rPr>
                <w:rFonts w:ascii="Calibri" w:hAnsi="Calibri"/>
                <w:color w:val="808080" w:themeColor="background1" w:themeShade="80"/>
                <w:rPrChange w:id="4010"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B307B4" w:rsidRDefault="005F2397" w:rsidP="005F2397">
            <w:pPr>
              <w:rPr>
                <w:rFonts w:ascii="Calibri" w:hAnsi="Calibri"/>
                <w:color w:val="808080" w:themeColor="background1" w:themeShade="80"/>
                <w:rPrChange w:id="4011" w:author="Aleksander Hansen" w:date="2013-02-14T19:23:00Z">
                  <w:rPr>
                    <w:rFonts w:ascii="Calibri" w:hAnsi="Calibri"/>
                  </w:rPr>
                </w:rPrChange>
              </w:rPr>
            </w:pPr>
            <w:r w:rsidRPr="00B307B4">
              <w:rPr>
                <w:rFonts w:ascii="Calibri" w:hAnsi="Calibri"/>
                <w:color w:val="808080" w:themeColor="background1" w:themeShade="80"/>
                <w:rPrChange w:id="4012"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B307B4" w:rsidRDefault="005F2397" w:rsidP="005F2397">
            <w:pPr>
              <w:rPr>
                <w:rFonts w:ascii="Calibri" w:hAnsi="Calibri"/>
                <w:color w:val="808080" w:themeColor="background1" w:themeShade="80"/>
                <w:rPrChange w:id="4013" w:author="Aleksander Hansen" w:date="2013-02-14T19:23:00Z">
                  <w:rPr>
                    <w:rFonts w:ascii="Calibri" w:hAnsi="Calibri"/>
                  </w:rPr>
                </w:rPrChange>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B307B4" w:rsidRDefault="005F2397" w:rsidP="005F2397">
            <w:pPr>
              <w:rPr>
                <w:rFonts w:ascii="Calibri" w:hAnsi="Calibri"/>
                <w:color w:val="808080" w:themeColor="background1" w:themeShade="80"/>
                <w:rPrChange w:id="4014" w:author="Aleksander Hansen" w:date="2013-02-14T19:23:00Z">
                  <w:rPr>
                    <w:rFonts w:ascii="Calibri" w:hAnsi="Calibri"/>
                  </w:rPr>
                </w:rPrChange>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B307B4" w:rsidRDefault="005F2397" w:rsidP="005F2397">
            <w:pPr>
              <w:rPr>
                <w:rFonts w:ascii="Calibri" w:hAnsi="Calibri"/>
                <w:color w:val="808080" w:themeColor="background1" w:themeShade="80"/>
                <w:rPrChange w:id="4015" w:author="Aleksander Hansen" w:date="2013-02-14T19:23:00Z">
                  <w:rPr>
                    <w:rFonts w:ascii="Calibri" w:hAnsi="Calibri"/>
                  </w:rPr>
                </w:rPrChange>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B307B4" w:rsidRDefault="005F2397" w:rsidP="005F2397">
            <w:pPr>
              <w:rPr>
                <w:rFonts w:ascii="Calibri" w:hAnsi="Calibri"/>
                <w:color w:val="808080" w:themeColor="background1" w:themeShade="80"/>
                <w:rPrChange w:id="4016" w:author="Aleksander Hansen" w:date="2013-02-14T19:23:00Z">
                  <w:rPr>
                    <w:rFonts w:ascii="Calibri" w:hAnsi="Calibri"/>
                  </w:rPr>
                </w:rPrChange>
              </w:rPr>
            </w:pPr>
            <w:r w:rsidRPr="00B307B4">
              <w:rPr>
                <w:rFonts w:ascii="Calibri" w:hAnsi="Calibri"/>
                <w:color w:val="808080" w:themeColor="background1" w:themeShade="80"/>
                <w:rPrChange w:id="4017" w:author="Aleksander Hansen" w:date="2013-02-14T19:23:00Z">
                  <w:rPr>
                    <w:rFonts w:ascii="Calibri" w:hAnsi="Calibri"/>
                  </w:rPr>
                </w:rPrChange>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B307B4" w:rsidRDefault="005F2397" w:rsidP="005F2397">
            <w:pPr>
              <w:rPr>
                <w:rFonts w:ascii="Calibri" w:hAnsi="Calibri"/>
                <w:color w:val="808080" w:themeColor="background1" w:themeShade="80"/>
                <w:rPrChange w:id="4018" w:author="Aleksander Hansen" w:date="2013-02-14T19:23:00Z">
                  <w:rPr>
                    <w:rFonts w:ascii="Calibri" w:hAnsi="Calibri"/>
                  </w:rPr>
                </w:rPrChange>
              </w:rPr>
            </w:pPr>
            <w:r w:rsidRPr="00B307B4">
              <w:rPr>
                <w:rFonts w:ascii="Calibri" w:hAnsi="Calibri"/>
                <w:color w:val="808080" w:themeColor="background1" w:themeShade="80"/>
                <w:rPrChange w:id="4019" w:author="Aleksander Hansen" w:date="2013-02-14T19:23:00Z">
                  <w:rPr>
                    <w:rFonts w:ascii="Calibri" w:hAnsi="Calibri"/>
                  </w:rPr>
                </w:rPrChange>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B307B4" w:rsidRDefault="005F2397" w:rsidP="005F2397">
            <w:pPr>
              <w:rPr>
                <w:rFonts w:ascii="Calibri" w:hAnsi="Calibri"/>
                <w:color w:val="808080" w:themeColor="background1" w:themeShade="80"/>
                <w:rPrChange w:id="4020" w:author="Aleksander Hansen" w:date="2013-02-14T19:23:00Z">
                  <w:rPr>
                    <w:rFonts w:ascii="Calibri" w:hAnsi="Calibri"/>
                  </w:rPr>
                </w:rPrChange>
              </w:rPr>
            </w:pPr>
            <w:r w:rsidRPr="00B307B4">
              <w:rPr>
                <w:rFonts w:ascii="Calibri" w:hAnsi="Calibri"/>
                <w:color w:val="808080" w:themeColor="background1" w:themeShade="80"/>
                <w:rPrChange w:id="4021" w:author="Aleksander Hansen" w:date="2013-02-14T19:23:00Z">
                  <w:rPr>
                    <w:rFonts w:ascii="Calibri" w:hAnsi="Calibri"/>
                  </w:rPr>
                </w:rPrChange>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B307B4" w:rsidRDefault="005F2397" w:rsidP="005F2397">
            <w:pPr>
              <w:rPr>
                <w:rFonts w:ascii="Calibri" w:hAnsi="Calibri"/>
                <w:color w:val="808080" w:themeColor="background1" w:themeShade="80"/>
                <w:rPrChange w:id="4022" w:author="Aleksander Hansen" w:date="2013-02-14T19:23:00Z">
                  <w:rPr>
                    <w:rFonts w:ascii="Calibri" w:hAnsi="Calibri"/>
                  </w:rPr>
                </w:rPrChange>
              </w:rPr>
            </w:pPr>
            <w:r w:rsidRPr="00B307B4">
              <w:rPr>
                <w:rFonts w:ascii="Calibri" w:hAnsi="Calibri"/>
                <w:color w:val="808080" w:themeColor="background1" w:themeShade="80"/>
                <w:rPrChange w:id="4023"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B307B4" w:rsidRDefault="005F2397" w:rsidP="005F2397">
            <w:pPr>
              <w:rPr>
                <w:rFonts w:ascii="Calibri" w:hAnsi="Calibri"/>
                <w:color w:val="808080" w:themeColor="background1" w:themeShade="80"/>
                <w:rPrChange w:id="4024" w:author="Aleksander Hansen" w:date="2013-02-14T19:23:00Z">
                  <w:rPr>
                    <w:rFonts w:ascii="Calibri" w:hAnsi="Calibri"/>
                  </w:rPr>
                </w:rPrChange>
              </w:rPr>
            </w:pPr>
            <w:r w:rsidRPr="00B307B4">
              <w:rPr>
                <w:rFonts w:ascii="Calibri" w:hAnsi="Calibri"/>
                <w:color w:val="808080" w:themeColor="background1" w:themeShade="80"/>
                <w:rPrChange w:id="4025"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B307B4" w:rsidRDefault="005F2397" w:rsidP="005F2397">
            <w:pPr>
              <w:rPr>
                <w:rFonts w:ascii="Calibri" w:hAnsi="Calibri"/>
                <w:color w:val="808080" w:themeColor="background1" w:themeShade="80"/>
                <w:rPrChange w:id="4026" w:author="Aleksander Hansen" w:date="2013-02-14T19:23:00Z">
                  <w:rPr>
                    <w:rFonts w:ascii="Calibri" w:hAnsi="Calibri"/>
                  </w:rPr>
                </w:rPrChange>
              </w:rPr>
            </w:pPr>
            <w:r w:rsidRPr="00B307B4">
              <w:rPr>
                <w:rFonts w:ascii="Calibri" w:hAnsi="Calibri"/>
                <w:color w:val="808080" w:themeColor="background1" w:themeShade="80"/>
                <w:rPrChange w:id="4027"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B307B4" w:rsidRDefault="005F2397" w:rsidP="005F2397">
            <w:pPr>
              <w:rPr>
                <w:rFonts w:ascii="Calibri" w:hAnsi="Calibri"/>
                <w:color w:val="808080" w:themeColor="background1" w:themeShade="80"/>
                <w:rPrChange w:id="4028" w:author="Aleksander Hansen" w:date="2013-02-14T19:23:00Z">
                  <w:rPr>
                    <w:rFonts w:ascii="Calibri" w:hAnsi="Calibri"/>
                  </w:rPr>
                </w:rPrChange>
              </w:rPr>
            </w:pPr>
            <w:r w:rsidRPr="00B307B4">
              <w:rPr>
                <w:rFonts w:ascii="Calibri" w:hAnsi="Calibri"/>
                <w:color w:val="808080" w:themeColor="background1" w:themeShade="80"/>
                <w:rPrChange w:id="4029" w:author="Aleksander Hansen" w:date="2013-02-14T19:23:00Z">
                  <w:rPr>
                    <w:rFonts w:ascii="Calibri" w:hAnsi="Calibri"/>
                  </w:rPr>
                </w:rPrChange>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B307B4" w:rsidRDefault="005F2397" w:rsidP="005F2397">
            <w:pPr>
              <w:rPr>
                <w:rFonts w:ascii="Calibri" w:hAnsi="Calibri"/>
                <w:color w:val="808080" w:themeColor="background1" w:themeShade="80"/>
                <w:rPrChange w:id="4030" w:author="Aleksander Hansen" w:date="2013-02-14T19:23:00Z">
                  <w:rPr>
                    <w:rFonts w:ascii="Calibri" w:hAnsi="Calibri"/>
                  </w:rPr>
                </w:rPrChange>
              </w:rPr>
            </w:pPr>
            <w:r w:rsidRPr="00B307B4">
              <w:rPr>
                <w:rFonts w:ascii="Calibri" w:hAnsi="Calibri"/>
                <w:color w:val="808080" w:themeColor="background1" w:themeShade="80"/>
                <w:rPrChange w:id="4031"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B307B4" w:rsidRDefault="005F2397" w:rsidP="005F2397">
            <w:pPr>
              <w:rPr>
                <w:rFonts w:ascii="Calibri" w:hAnsi="Calibri"/>
                <w:color w:val="808080" w:themeColor="background1" w:themeShade="80"/>
                <w:rPrChange w:id="4032" w:author="Aleksander Hansen" w:date="2013-02-14T19:23:00Z">
                  <w:rPr>
                    <w:rFonts w:ascii="Calibri" w:hAnsi="Calibri"/>
                  </w:rPr>
                </w:rPrChange>
              </w:rPr>
            </w:pPr>
            <w:r w:rsidRPr="00B307B4">
              <w:rPr>
                <w:rFonts w:ascii="Calibri" w:hAnsi="Calibri"/>
                <w:color w:val="808080" w:themeColor="background1" w:themeShade="80"/>
                <w:rPrChange w:id="4033"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B307B4" w:rsidRDefault="005F2397" w:rsidP="005F2397">
            <w:pPr>
              <w:rPr>
                <w:rFonts w:ascii="Calibri" w:hAnsi="Calibri"/>
                <w:b/>
                <w:rPrChange w:id="4034" w:author="Aleksander Hansen" w:date="2013-02-14T19:19:00Z">
                  <w:rPr>
                    <w:rFonts w:ascii="Calibri" w:hAnsi="Calibri"/>
                  </w:rPr>
                </w:rPrChange>
              </w:rPr>
            </w:pPr>
            <w:r w:rsidRPr="00B307B4">
              <w:rPr>
                <w:rFonts w:ascii="Calibri" w:hAnsi="Calibri"/>
                <w:b/>
                <w:rPrChange w:id="4035" w:author="Aleksander Hansen" w:date="2013-02-14T19:19:00Z">
                  <w:rPr>
                    <w:rFonts w:ascii="Calibri" w:hAnsi="Calibri"/>
                  </w:rPr>
                </w:rPrChange>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B307B4" w:rsidRDefault="005F2397" w:rsidP="005F2397">
            <w:pPr>
              <w:rPr>
                <w:rFonts w:ascii="Calibri" w:hAnsi="Calibri"/>
                <w:b/>
                <w:rPrChange w:id="4036" w:author="Aleksander Hansen" w:date="2013-02-14T19:19:00Z">
                  <w:rPr>
                    <w:rFonts w:ascii="Calibri" w:hAnsi="Calibri"/>
                  </w:rPr>
                </w:rPrChange>
              </w:rPr>
            </w:pPr>
            <w:r w:rsidRPr="00B307B4">
              <w:rPr>
                <w:rFonts w:ascii="Calibri" w:hAnsi="Calibri"/>
                <w:b/>
                <w:rPrChange w:id="4037" w:author="Aleksander Hansen" w:date="2013-02-14T19:19:00Z">
                  <w:rPr>
                    <w:rFonts w:ascii="Calibri" w:hAnsi="Calibri"/>
                  </w:rPr>
                </w:rPrChange>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B307B4" w:rsidRDefault="005F2397" w:rsidP="005F2397">
            <w:pPr>
              <w:rPr>
                <w:rFonts w:ascii="Calibri" w:hAnsi="Calibri"/>
                <w:b/>
                <w:rPrChange w:id="4038" w:author="Aleksander Hansen" w:date="2013-02-14T19:19:00Z">
                  <w:rPr>
                    <w:rFonts w:ascii="Calibri" w:hAnsi="Calibri"/>
                  </w:rPr>
                </w:rPrChange>
              </w:rPr>
            </w:pPr>
            <w:r w:rsidRPr="00B307B4">
              <w:rPr>
                <w:rFonts w:ascii="Calibri" w:hAnsi="Calibri"/>
                <w:b/>
                <w:rPrChange w:id="4039" w:author="Aleksander Hansen" w:date="2013-02-14T19:19:00Z">
                  <w:rPr>
                    <w:rFonts w:ascii="Calibri" w:hAnsi="Calibri"/>
                  </w:rPr>
                </w:rPrChange>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B307B4" w:rsidRDefault="005F2397" w:rsidP="005F2397">
            <w:pPr>
              <w:rPr>
                <w:rFonts w:ascii="Calibri" w:hAnsi="Calibri"/>
                <w:b/>
                <w:rPrChange w:id="4040" w:author="Aleksander Hansen" w:date="2013-02-14T19:19:00Z">
                  <w:rPr>
                    <w:rFonts w:ascii="Calibri" w:hAnsi="Calibri"/>
                  </w:rPr>
                </w:rPrChange>
              </w:rPr>
            </w:pPr>
            <w:r w:rsidRPr="00B307B4">
              <w:rPr>
                <w:rFonts w:ascii="Calibri" w:hAnsi="Calibri"/>
                <w:b/>
                <w:rPrChange w:id="4041" w:author="Aleksander Hansen" w:date="2013-02-14T19:19:00Z">
                  <w:rPr>
                    <w:rFonts w:ascii="Calibri" w:hAnsi="Calibri"/>
                  </w:rPr>
                </w:rPrChange>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B307B4" w:rsidRDefault="005F2397" w:rsidP="005F2397">
            <w:pPr>
              <w:rPr>
                <w:rFonts w:ascii="Calibri" w:hAnsi="Calibri"/>
                <w:color w:val="808080" w:themeColor="background1" w:themeShade="80"/>
                <w:rPrChange w:id="4042"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B307B4" w:rsidRDefault="005F2397" w:rsidP="005F2397">
            <w:pPr>
              <w:rPr>
                <w:rFonts w:ascii="Calibri" w:hAnsi="Calibri"/>
                <w:color w:val="808080" w:themeColor="background1" w:themeShade="80"/>
                <w:rPrChange w:id="4043" w:author="Aleksander Hansen" w:date="2013-02-14T19:23:00Z">
                  <w:rPr>
                    <w:rFonts w:ascii="Calibri" w:hAnsi="Calibri"/>
                  </w:rPr>
                </w:rPrChange>
              </w:rPr>
            </w:pPr>
            <w:r w:rsidRPr="00B307B4">
              <w:rPr>
                <w:rFonts w:ascii="Calibri" w:hAnsi="Calibri"/>
                <w:color w:val="808080" w:themeColor="background1" w:themeShade="80"/>
                <w:rPrChange w:id="4044" w:author="Aleksander Hansen" w:date="2013-02-14T19:23:00Z">
                  <w:rPr>
                    <w:rFonts w:ascii="Calibri" w:hAnsi="Calibri"/>
                  </w:rPr>
                </w:rPrChange>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B307B4" w:rsidRDefault="005F2397" w:rsidP="005F2397">
            <w:pPr>
              <w:rPr>
                <w:rFonts w:ascii="Calibri" w:hAnsi="Calibri"/>
                <w:color w:val="808080" w:themeColor="background1" w:themeShade="80"/>
                <w:rPrChange w:id="4045" w:author="Aleksander Hansen" w:date="2013-02-14T19:23:00Z">
                  <w:rPr>
                    <w:rFonts w:ascii="Calibri" w:hAnsi="Calibri"/>
                  </w:rPr>
                </w:rPrChange>
              </w:rPr>
            </w:pPr>
            <w:r w:rsidRPr="00B307B4">
              <w:rPr>
                <w:rFonts w:ascii="Calibri" w:hAnsi="Calibri"/>
                <w:color w:val="808080" w:themeColor="background1" w:themeShade="80"/>
                <w:rPrChange w:id="4046" w:author="Aleksander Hansen" w:date="2013-02-14T19:23:00Z">
                  <w:rPr>
                    <w:rFonts w:ascii="Calibri" w:hAnsi="Calibri"/>
                  </w:rPr>
                </w:rPrChange>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B307B4" w:rsidRDefault="005F2397" w:rsidP="005F2397">
            <w:pPr>
              <w:rPr>
                <w:rFonts w:ascii="Calibri" w:hAnsi="Calibri"/>
                <w:color w:val="808080" w:themeColor="background1" w:themeShade="80"/>
                <w:rPrChange w:id="4047" w:author="Aleksander Hansen" w:date="2013-02-14T19:23:00Z">
                  <w:rPr>
                    <w:rFonts w:ascii="Calibri" w:hAnsi="Calibri"/>
                  </w:rPr>
                </w:rPrChange>
              </w:rPr>
            </w:pPr>
            <w:r w:rsidRPr="00B307B4">
              <w:rPr>
                <w:rFonts w:ascii="Calibri" w:hAnsi="Calibri"/>
                <w:color w:val="808080" w:themeColor="background1" w:themeShade="80"/>
                <w:rPrChange w:id="4048" w:author="Aleksander Hansen" w:date="2013-02-14T19:23:00Z">
                  <w:rPr>
                    <w:rFonts w:ascii="Calibri" w:hAnsi="Calibri"/>
                  </w:rPr>
                </w:rPrChange>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B307B4" w:rsidRDefault="005F2397" w:rsidP="005F2397">
            <w:pPr>
              <w:rPr>
                <w:rFonts w:ascii="Calibri" w:hAnsi="Calibri"/>
                <w:color w:val="808080" w:themeColor="background1" w:themeShade="80"/>
                <w:rPrChange w:id="4049"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B307B4" w:rsidRDefault="005F2397" w:rsidP="005F2397">
            <w:pPr>
              <w:rPr>
                <w:rFonts w:ascii="Calibri" w:hAnsi="Calibri"/>
                <w:color w:val="808080" w:themeColor="background1" w:themeShade="80"/>
                <w:rPrChange w:id="4050" w:author="Aleksander Hansen" w:date="2013-02-14T19:23:00Z">
                  <w:rPr>
                    <w:rFonts w:ascii="Calibri" w:hAnsi="Calibri"/>
                  </w:rPr>
                </w:rPrChange>
              </w:rPr>
            </w:pPr>
            <w:r w:rsidRPr="00B307B4">
              <w:rPr>
                <w:rFonts w:ascii="Calibri" w:hAnsi="Calibri"/>
                <w:color w:val="808080" w:themeColor="background1" w:themeShade="80"/>
                <w:rPrChange w:id="4051" w:author="Aleksander Hansen" w:date="2013-02-14T19:23:00Z">
                  <w:rPr>
                    <w:rFonts w:ascii="Calibri" w:hAnsi="Calibri"/>
                  </w:rPr>
                </w:rPrChange>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B307B4" w:rsidRDefault="005F2397" w:rsidP="005F2397">
            <w:pPr>
              <w:rPr>
                <w:rFonts w:ascii="Calibri" w:hAnsi="Calibri"/>
                <w:color w:val="808080" w:themeColor="background1" w:themeShade="80"/>
                <w:rPrChange w:id="4052" w:author="Aleksander Hansen" w:date="2013-02-14T19:23:00Z">
                  <w:rPr>
                    <w:rFonts w:ascii="Calibri" w:hAnsi="Calibri"/>
                  </w:rPr>
                </w:rPrChange>
              </w:rPr>
            </w:pPr>
            <w:r w:rsidRPr="00B307B4">
              <w:rPr>
                <w:rFonts w:ascii="Calibri" w:hAnsi="Calibri"/>
                <w:color w:val="808080" w:themeColor="background1" w:themeShade="80"/>
                <w:rPrChange w:id="4053" w:author="Aleksander Hansen" w:date="2013-02-14T19:23:00Z">
                  <w:rPr>
                    <w:rFonts w:ascii="Calibri" w:hAnsi="Calibri"/>
                  </w:rPr>
                </w:rPrChange>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B307B4" w:rsidRDefault="005F2397" w:rsidP="005F2397">
            <w:pPr>
              <w:rPr>
                <w:rFonts w:ascii="Calibri" w:hAnsi="Calibri"/>
                <w:color w:val="808080" w:themeColor="background1" w:themeShade="80"/>
                <w:rPrChange w:id="4054" w:author="Aleksander Hansen" w:date="2013-02-14T19:23:00Z">
                  <w:rPr>
                    <w:rFonts w:ascii="Calibri" w:hAnsi="Calibri"/>
                  </w:rPr>
                </w:rPrChange>
              </w:rPr>
            </w:pPr>
            <w:r w:rsidRPr="00B307B4">
              <w:rPr>
                <w:rFonts w:ascii="Calibri" w:hAnsi="Calibri"/>
                <w:color w:val="808080" w:themeColor="background1" w:themeShade="80"/>
                <w:rPrChange w:id="4055" w:author="Aleksander Hansen" w:date="2013-02-14T19:23:00Z">
                  <w:rPr>
                    <w:rFonts w:ascii="Calibri" w:hAnsi="Calibri"/>
                  </w:rPr>
                </w:rPrChange>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673F37" w:rsidRPr="008568A7" w14:paraId="20EEBA28" w14:textId="77777777" w:rsidTr="00673F37">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673F37" w:rsidRPr="008568A7" w:rsidRDefault="00673F3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0F51C798" w:rsidR="00673F37" w:rsidRPr="008568A7" w:rsidRDefault="00673F37" w:rsidP="005F2397">
            <w:pPr>
              <w:rPr>
                <w:rFonts w:ascii="Calibri" w:hAnsi="Calibri"/>
              </w:rPr>
            </w:pPr>
            <w:r w:rsidRPr="008568A7">
              <w:rPr>
                <w:rFonts w:ascii="Calibri" w:hAnsi="Calibri"/>
              </w:rPr>
              <w:t>Call (c)</w:t>
            </w:r>
            <w:ins w:id="4056" w:author="Aleksander Hansen" w:date="2013-02-14T19:31:00Z">
              <w:r>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673F37" w:rsidRPr="008568A7" w:rsidRDefault="00673F37" w:rsidP="005F2397">
            <w:pPr>
              <w:rPr>
                <w:rFonts w:ascii="Calibri" w:hAnsi="Calibri"/>
              </w:rPr>
            </w:pPr>
            <w:r w:rsidRPr="008568A7">
              <w:rPr>
                <w:rFonts w:ascii="Calibri" w:hAnsi="Calibri"/>
              </w:rPr>
              <w:t xml:space="preserve">$5.15 </w:t>
            </w:r>
          </w:p>
        </w:tc>
        <w:tc>
          <w:tcPr>
            <w:tcW w:w="7246" w:type="dxa"/>
            <w:gridSpan w:val="2"/>
            <w:tcBorders>
              <w:top w:val="nil"/>
              <w:left w:val="nil"/>
              <w:bottom w:val="nil"/>
              <w:right w:val="nil"/>
            </w:tcBorders>
            <w:shd w:val="clear" w:color="auto" w:fill="auto"/>
            <w:tcMar>
              <w:top w:w="15" w:type="dxa"/>
              <w:left w:w="15" w:type="dxa"/>
              <w:bottom w:w="0" w:type="dxa"/>
              <w:right w:w="15" w:type="dxa"/>
            </w:tcMar>
            <w:vAlign w:val="center"/>
          </w:tcPr>
          <w:p w14:paraId="77C0223F" w14:textId="73213E4E" w:rsidR="00673F37" w:rsidRPr="008568A7" w:rsidRDefault="00673F37" w:rsidP="00E037C5">
            <w:pPr>
              <w:rPr>
                <w:rFonts w:ascii="Calibri" w:hAnsi="Calibri"/>
              </w:rPr>
            </w:pPr>
            <w:r w:rsidRPr="008568A7">
              <w:rPr>
                <w:rFonts w:ascii="Calibri" w:hAnsi="Calibri"/>
              </w:rPr>
              <w:t xml:space="preserve">$1.08 </w:t>
            </w:r>
            <w:ins w:id="4057" w:author="Aleksander Hansen" w:date="2013-02-14T19:36:00Z">
              <w:r>
                <w:rPr>
                  <w:rFonts w:ascii="Calibri" w:hAnsi="Calibri"/>
                </w:rPr>
                <w:t>don’t</w:t>
              </w:r>
            </w:ins>
            <w:ins w:id="4058" w:author="Aleksander Hansen" w:date="2013-02-14T19:34:00Z">
              <w:r>
                <w:rPr>
                  <w:rFonts w:ascii="Calibri" w:hAnsi="Calibri"/>
                </w:rPr>
                <w:t xml:space="preserve"> w</w:t>
              </w:r>
            </w:ins>
            <w:ins w:id="4059" w:author="Aleksander Hansen" w:date="2013-02-14T19:35:00Z">
              <w:r>
                <w:rPr>
                  <w:rFonts w:ascii="Calibri" w:hAnsi="Calibri"/>
                </w:rPr>
                <w:t>orry about the BS calculations</w:t>
              </w:r>
            </w:ins>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4D3EF075"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472229E6" w:rsidR="005F2397" w:rsidRPr="008568A7" w:rsidRDefault="005F2397" w:rsidP="005F2397">
            <w:pPr>
              <w:rPr>
                <w:rFonts w:ascii="Calibri" w:hAnsi="Calibri"/>
              </w:rPr>
            </w:pPr>
            <w:r w:rsidRPr="008568A7">
              <w:rPr>
                <w:rFonts w:ascii="Calibri" w:hAnsi="Calibri"/>
              </w:rPr>
              <w:t>Put (p)</w:t>
            </w:r>
            <w:ins w:id="4060" w:author="Aleksander Hansen" w:date="2013-02-14T19:31:00Z">
              <w:r w:rsidR="00673F37">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5D601EEF" w:rsidR="005F2397" w:rsidRPr="008568A7" w:rsidRDefault="005F2397" w:rsidP="005F2397">
            <w:pPr>
              <w:rPr>
                <w:rFonts w:ascii="Calibri" w:hAnsi="Calibri"/>
              </w:rPr>
            </w:pPr>
            <w:r w:rsidRPr="008568A7">
              <w:rPr>
                <w:rFonts w:ascii="Calibri" w:hAnsi="Calibri"/>
              </w:rPr>
              <w:t xml:space="preserve">$2.09 </w:t>
            </w:r>
            <w:ins w:id="4061" w:author="Aleksander Hansen" w:date="2013-02-14T19:36:00Z">
              <w:r w:rsidR="00673F37">
                <w:rPr>
                  <w:rFonts w:ascii="Calibri" w:hAnsi="Calibri"/>
                </w:rPr>
                <w:t>for now</w:t>
              </w:r>
            </w:ins>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53818C43" w:rsidR="005F2397" w:rsidRPr="008568A7" w:rsidRDefault="005F2397" w:rsidP="00545477">
            <w:pPr>
              <w:rPr>
                <w:rFonts w:ascii="Calibri" w:hAnsi="Calibri"/>
              </w:rPr>
            </w:pPr>
            <w:del w:id="4062" w:author="Aleksander Hansen" w:date="2013-02-10T22:27:00Z">
              <w:r w:rsidRPr="008568A7" w:rsidDel="0004078E">
                <w:rPr>
                  <w:rFonts w:ascii="Calibri" w:hAnsi="Calibri"/>
                </w:rPr>
                <w:delText>c + K*EXP[-rT]</w:delText>
              </w:r>
            </w:del>
            <w:ins w:id="4063" w:author="Aleksander Hansen" w:date="2013-02-10T22:26:00Z">
              <m:oMath>
                <m:r>
                  <w:rPr>
                    <w:rFonts w:ascii="Cambria Math" w:hAnsi="Cambria Math"/>
                  </w:rPr>
                  <m:t>c+K</m:t>
                </m:r>
              </m:oMath>
            </w:ins>
            <m:oMath>
              <m:sSup>
                <m:sSupPr>
                  <m:ctrlPr>
                    <w:ins w:id="4064" w:author="Aleksander Hansen" w:date="2013-02-10T22:27:00Z">
                      <w:rPr>
                        <w:rFonts w:ascii="Cambria Math" w:hAnsi="Cambria Math"/>
                        <w:i/>
                      </w:rPr>
                    </w:ins>
                  </m:ctrlPr>
                </m:sSupPr>
                <m:e>
                  <w:ins w:id="4065" w:author="Aleksander Hansen" w:date="2013-02-10T22:27:00Z">
                    <m:r>
                      <w:rPr>
                        <w:rFonts w:ascii="Cambria Math" w:hAnsi="Cambria Math"/>
                      </w:rPr>
                      <m:t>e</m:t>
                    </m:r>
                  </w:ins>
                </m:e>
                <m:sup>
                  <w:ins w:id="4066" w:author="Aleksander Hansen" w:date="2013-02-10T22:27:00Z">
                    <m:r>
                      <w:rPr>
                        <w:rFonts w:ascii="Cambria Math" w:hAnsi="Cambria Math"/>
                      </w:rPr>
                      <m:t>-rT</m:t>
                    </m:r>
                  </w:ins>
                </m:sup>
              </m:sSup>
            </m:oMath>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673F37" w:rsidRDefault="005F2397" w:rsidP="005F2397">
            <w:pPr>
              <w:rPr>
                <w:rFonts w:ascii="Calibri" w:hAnsi="Calibri"/>
                <w:b/>
                <w:rPrChange w:id="4067" w:author="Aleksander Hansen" w:date="2013-02-14T19:34:00Z">
                  <w:rPr>
                    <w:rFonts w:ascii="Calibri" w:hAnsi="Calibri"/>
                  </w:rPr>
                </w:rPrChange>
              </w:rPr>
            </w:pPr>
            <w:r w:rsidRPr="00673F37">
              <w:rPr>
                <w:rFonts w:ascii="Calibri" w:hAnsi="Calibri"/>
                <w:b/>
                <w:rPrChange w:id="4068"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673F37" w:rsidRDefault="005F2397" w:rsidP="005F2397">
            <w:pPr>
              <w:rPr>
                <w:rFonts w:ascii="Calibri" w:hAnsi="Calibri"/>
                <w:b/>
                <w:rPrChange w:id="4069" w:author="Aleksander Hansen" w:date="2013-02-14T19:34:00Z">
                  <w:rPr>
                    <w:rFonts w:ascii="Calibri" w:hAnsi="Calibri"/>
                  </w:rPr>
                </w:rPrChange>
              </w:rPr>
            </w:pPr>
            <w:r w:rsidRPr="00673F37">
              <w:rPr>
                <w:rFonts w:ascii="Calibri" w:hAnsi="Calibri"/>
                <w:b/>
                <w:rPrChange w:id="4070"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010F18F" w:rsidR="005F2397" w:rsidRPr="0004078E" w:rsidRDefault="001C28FB" w:rsidP="005F2397">
            <w:pPr>
              <w:rPr>
                <w:rFonts w:ascii="Calibri" w:hAnsi="Calibri"/>
              </w:rPr>
            </w:pPr>
            <m:oMathPara>
              <m:oMathParaPr>
                <m:jc m:val="left"/>
              </m:oMathParaPr>
              <m:oMath>
                <m:sSub>
                  <m:sSubPr>
                    <m:ctrlPr>
                      <w:ins w:id="4071" w:author="Aleksander Hansen" w:date="2013-02-10T22:27:00Z">
                        <w:rPr>
                          <w:rFonts w:ascii="Cambria Math" w:hAnsi="Cambria Math"/>
                          <w:i/>
                        </w:rPr>
                      </w:ins>
                    </m:ctrlPr>
                  </m:sSubPr>
                  <m:e>
                    <w:ins w:id="4072" w:author="Aleksander Hansen" w:date="2013-02-10T22:27:00Z">
                      <m:r>
                        <w:rPr>
                          <w:rFonts w:ascii="Cambria Math" w:hAnsi="Cambria Math"/>
                        </w:rPr>
                        <m:t>S</m:t>
                      </m:r>
                    </w:ins>
                  </m:e>
                  <m:sub>
                    <w:ins w:id="4073" w:author="Aleksander Hansen" w:date="2013-02-10T22:27:00Z">
                      <m:r>
                        <w:rPr>
                          <w:rFonts w:ascii="Cambria Math" w:hAnsi="Cambria Math"/>
                        </w:rPr>
                        <m:t>0</m:t>
                      </m:r>
                    </w:ins>
                  </m:sub>
                </m:sSub>
                <w:ins w:id="4074" w:author="Aleksander Hansen" w:date="2013-02-10T22:28:00Z">
                  <m:r>
                    <w:rPr>
                      <w:rFonts w:ascii="Cambria Math" w:hAnsi="Cambria Math"/>
                    </w:rPr>
                    <m:t>+p</m:t>
                  </m:r>
                </w:ins>
                <w:del w:id="4075" w:author="Aleksander Hansen" w:date="2013-02-10T22:27:00Z">
                  <m:r>
                    <w:rPr>
                      <w:rFonts w:ascii="Cambria Math" w:hAnsi="Cambria Math"/>
                    </w:rPr>
                    <m:t>S(0) + p</m:t>
                  </m:r>
                </w:del>
              </m:oMath>
            </m:oMathPara>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673F37" w:rsidRDefault="005F2397" w:rsidP="005F2397">
            <w:pPr>
              <w:rPr>
                <w:rFonts w:ascii="Calibri" w:hAnsi="Calibri"/>
                <w:b/>
                <w:rPrChange w:id="4076" w:author="Aleksander Hansen" w:date="2013-02-14T19:34:00Z">
                  <w:rPr>
                    <w:rFonts w:ascii="Calibri" w:hAnsi="Calibri"/>
                  </w:rPr>
                </w:rPrChange>
              </w:rPr>
            </w:pPr>
            <w:r w:rsidRPr="00673F37">
              <w:rPr>
                <w:rFonts w:ascii="Calibri" w:hAnsi="Calibri"/>
                <w:b/>
                <w:rPrChange w:id="4077"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673F37" w:rsidRDefault="005F2397" w:rsidP="005F2397">
            <w:pPr>
              <w:rPr>
                <w:rFonts w:ascii="Calibri" w:hAnsi="Calibri"/>
                <w:b/>
                <w:rPrChange w:id="4078" w:author="Aleksander Hansen" w:date="2013-02-14T19:34:00Z">
                  <w:rPr>
                    <w:rFonts w:ascii="Calibri" w:hAnsi="Calibri"/>
                  </w:rPr>
                </w:rPrChange>
              </w:rPr>
            </w:pPr>
            <w:r w:rsidRPr="00673F37">
              <w:rPr>
                <w:rFonts w:ascii="Calibri" w:hAnsi="Calibri"/>
                <w:b/>
                <w:rPrChange w:id="4079"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4080" w:name="_Toc222561352"/>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4080"/>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34AF6A99" w:rsidR="005F2397" w:rsidRPr="008568A7" w:rsidRDefault="005F2397">
      <w:pPr>
        <w:jc w:val="center"/>
        <w:rPr>
          <w:rFonts w:ascii="Calibri" w:hAnsi="Calibri"/>
        </w:rPr>
        <w:pPrChange w:id="4081" w:author="Aleksander Hansen" w:date="2013-02-10T22:33:00Z">
          <w:pPr/>
        </w:pPrChange>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A15689" w:rsidRPr="00FD72FE" w:rsidRDefault="00A15689" w:rsidP="005F2397">
                            <w:pPr>
                              <w:jc w:val="center"/>
                            </w:pPr>
                            <w:r w:rsidRPr="00FD72FE">
                              <w:rPr>
                                <w:rFonts w:hAnsi="Trebuchet MS"/>
                                <w:b/>
                                <w:bCs/>
                                <w:color w:val="000000"/>
                                <w:kern w:val="24"/>
                              </w:rPr>
                              <w:t>Quoted Price</w:t>
                            </w:r>
                          </w:p>
                          <w:p w14:paraId="5F87B6FC" w14:textId="77777777" w:rsidR="00A15689" w:rsidRPr="00FD72FE" w:rsidRDefault="00A15689"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0"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Z+v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9FRp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0Z+vjACAABbBAAADgAAAAAAAAAAAAAAAAAsAgAA&#10;ZHJzL2Uyb0RvYy54bWxQSwECLQAUAAYACAAAACEAsKoWdd8AAAAJAQAADwAAAAAAAAAAAAAAAACI&#10;BAAAZHJzL2Rvd25yZXYueG1sUEsFBgAAAAAEAAQA8wAAAJQFAAAAAA==&#10;" fillcolor="#b1c2a3">
                <v:textbox>
                  <w:txbxContent>
                    <w:p w14:paraId="08B9EB62" w14:textId="77777777" w:rsidR="00A15689" w:rsidRPr="00FD72FE" w:rsidRDefault="00A15689" w:rsidP="005F2397">
                      <w:pPr>
                        <w:jc w:val="center"/>
                      </w:pPr>
                      <w:r w:rsidRPr="00FD72FE">
                        <w:rPr>
                          <w:rFonts w:hAnsi="Trebuchet MS"/>
                          <w:b/>
                          <w:bCs/>
                          <w:color w:val="000000"/>
                          <w:kern w:val="24"/>
                        </w:rPr>
                        <w:t>Quoted Price</w:t>
                      </w:r>
                    </w:p>
                    <w:p w14:paraId="5F87B6FC" w14:textId="77777777" w:rsidR="00A15689" w:rsidRPr="00FD72FE" w:rsidRDefault="00A15689"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A15689" w:rsidRPr="00FD72FE" w:rsidRDefault="00A15689"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A15689" w:rsidRPr="00FD72FE" w:rsidRDefault="00A15689"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1"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IGND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WbhwyB1xKqIzJrYRxxXEm8tGB/UNLjeBfUfd8z&#10;KyhRHzSqs0rn87AP0Zgv3mZo2EtPeelhmiNUQT0l43Xnxx3aGyubFjON86Bhi4rWMpL9UtWpfhzh&#10;qMFp3cKOXNox6uWnsHkC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4IGNDECAABcBAAADgAAAAAAAAAAAAAAAAAs&#10;AgAAZHJzL2Uyb0RvYy54bWxQSwECLQAUAAYACAAAACEAJLg5HuEAAAAJAQAADwAAAAAAAAAAAAAA&#10;AACJBAAAZHJzL2Rvd25yZXYueG1sUEsFBgAAAAAEAAQA8wAAAJcFAAAAAA==&#10;" fillcolor="#b1c2a3">
                <v:textbox>
                  <w:txbxContent>
                    <w:p w14:paraId="01EB7AC3" w14:textId="77777777" w:rsidR="00A15689" w:rsidRPr="00FD72FE" w:rsidRDefault="00A15689"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A15689" w:rsidRPr="00FD72FE" w:rsidRDefault="00A15689"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4082" w:name="_Toc222561353"/>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4082"/>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48994AEB" w:rsidR="005F2397" w:rsidRPr="008568A7" w:rsidRDefault="005F2397">
      <w:pPr>
        <w:jc w:val="center"/>
        <w:rPr>
          <w:rFonts w:ascii="Calibri" w:hAnsi="Calibri"/>
        </w:rPr>
        <w:pPrChange w:id="4083" w:author="Aleksander Hansen" w:date="2013-02-10T22:33:00Z">
          <w:pPr/>
        </w:pPrChange>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5731D01E" w:rsidR="005F2397" w:rsidRPr="008568A7" w:rsidRDefault="005F2397" w:rsidP="005F2397">
      <w:pPr>
        <w:rPr>
          <w:rFonts w:ascii="Calibri" w:hAnsi="Calibri"/>
        </w:rPr>
      </w:pPr>
      <w:r w:rsidRPr="008568A7">
        <w:rPr>
          <w:rFonts w:ascii="Calibri" w:hAnsi="Calibri"/>
        </w:rPr>
        <w:t xml:space="preserve">The difference between an American call </w:t>
      </w:r>
      <w:ins w:id="4084" w:author="Aleksander Hansen" w:date="2013-02-14T20:01:00Z">
        <w:r w:rsidR="00D614E3">
          <w:rPr>
            <w:rFonts w:ascii="Calibri" w:hAnsi="Calibri"/>
          </w:rPr>
          <w:t xml:space="preserve">option </w:t>
        </w:r>
      </w:ins>
      <w:r w:rsidRPr="008568A7">
        <w:rPr>
          <w:rFonts w:ascii="Calibri" w:hAnsi="Calibri"/>
        </w:rPr>
        <w:t xml:space="preserve">and an American put </w:t>
      </w:r>
      <w:ins w:id="4085" w:author="Aleksander Hansen" w:date="2013-02-14T20:01:00Z">
        <w:r w:rsidR="00D614E3">
          <w:rPr>
            <w:rFonts w:ascii="Calibri" w:hAnsi="Calibri"/>
          </w:rPr>
          <w:t xml:space="preserve">option, </w:t>
        </w:r>
      </w:ins>
      <w:r w:rsidRPr="008568A7">
        <w:rPr>
          <w:rFonts w:ascii="Calibri" w:hAnsi="Calibri"/>
        </w:rPr>
        <w:t>(C–P)</w:t>
      </w:r>
      <w:ins w:id="4086" w:author="Aleksander Hansen" w:date="2013-02-14T20:01:00Z">
        <w:r w:rsidR="00D614E3">
          <w:rPr>
            <w:rFonts w:ascii="Calibri" w:hAnsi="Calibri"/>
          </w:rPr>
          <w:t>,</w:t>
        </w:r>
      </w:ins>
      <w:r w:rsidRPr="008568A7">
        <w:rPr>
          <w:rFonts w:ascii="Calibri" w:hAnsi="Calibri"/>
        </w:rPr>
        <w:t xml:space="preserve"> is bounded by the following:</w:t>
      </w:r>
    </w:p>
    <w:p w14:paraId="15AD7908" w14:textId="77777777" w:rsidR="005F2397" w:rsidRDefault="005F2397">
      <w:pPr>
        <w:jc w:val="center"/>
        <w:rPr>
          <w:rFonts w:ascii="Calibri" w:hAnsi="Calibri"/>
        </w:rPr>
        <w:pPrChange w:id="4087" w:author="Aleksander Hansen" w:date="2013-02-10T22:33:00Z">
          <w:pPr/>
        </w:pPrChange>
      </w:pPr>
      <w:r w:rsidRPr="008568A7">
        <w:rPr>
          <w:rFonts w:ascii="Calibri" w:hAnsi="Calibri"/>
          <w:noProof/>
        </w:rPr>
        <w:drawing>
          <wp:inline distT="0" distB="0" distL="0" distR="0" wp14:anchorId="100104B3" wp14:editId="6ECD56BE">
            <wp:extent cx="2599362" cy="362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03674" cy="362807"/>
                    </a:xfrm>
                    <a:prstGeom prst="rect">
                      <a:avLst/>
                    </a:prstGeom>
                    <a:noFill/>
                    <a:ln>
                      <a:noFill/>
                    </a:ln>
                  </pic:spPr>
                </pic:pic>
              </a:graphicData>
            </a:graphic>
          </wp:inline>
        </w:drawing>
      </w:r>
    </w:p>
    <w:p w14:paraId="2F26243F" w14:textId="77777777" w:rsidR="00BF0950" w:rsidRDefault="00BF0950">
      <w:pPr>
        <w:rPr>
          <w:ins w:id="4088" w:author="Aleksander Hansen" w:date="2013-02-14T18:42:00Z"/>
          <w:rFonts w:ascii="Calibri" w:hAnsi="Calibri"/>
        </w:rPr>
      </w:pPr>
      <w:ins w:id="4089" w:author="Aleksander Hansen" w:date="2013-02-14T18:42:00Z">
        <w:r>
          <w:rPr>
            <w:rFonts w:ascii="Calibri" w:hAnsi="Calibri"/>
          </w:rPr>
          <w:br w:type="page"/>
        </w:r>
      </w:ins>
    </w:p>
    <w:p w14:paraId="1F007BAD" w14:textId="77777777" w:rsidR="00BF0950" w:rsidRDefault="00BF0950">
      <w:pPr>
        <w:pStyle w:val="Heading2"/>
        <w:rPr>
          <w:ins w:id="4090" w:author="Aleksander Hansen" w:date="2013-02-14T18:42:00Z"/>
        </w:rPr>
        <w:pPrChange w:id="4091" w:author="Aleksander Hansen" w:date="2013-02-14T18:42:00Z">
          <w:pPr/>
        </w:pPrChange>
      </w:pPr>
      <w:bookmarkStart w:id="4092" w:name="_Toc222561354"/>
      <w:ins w:id="4093" w:author="Aleksander Hansen" w:date="2013-02-14T18:42:00Z">
        <w:r>
          <w:lastRenderedPageBreak/>
          <w:t>Chapter Summary</w:t>
        </w:r>
        <w:bookmarkEnd w:id="4092"/>
      </w:ins>
    </w:p>
    <w:p w14:paraId="2BD74BE7" w14:textId="77777777" w:rsidR="00BF0950" w:rsidRDefault="00BF0950">
      <w:pPr>
        <w:rPr>
          <w:ins w:id="4094" w:author="Aleksander Hansen" w:date="2013-02-14T18:42:00Z"/>
        </w:rPr>
      </w:pPr>
    </w:p>
    <w:p w14:paraId="4C3E6828" w14:textId="77777777" w:rsidR="00BF0950" w:rsidRDefault="00BF0950">
      <w:pPr>
        <w:rPr>
          <w:ins w:id="4095" w:author="Aleksander Hansen" w:date="2013-02-14T18:45:00Z"/>
        </w:rPr>
      </w:pPr>
      <w:ins w:id="4096" w:author="Aleksander Hansen" w:date="2013-02-14T18:43:00Z">
        <w:r>
          <w:t>In this chapter we explored the factors that affect the price of European and American put and call options. These factors</w:t>
        </w:r>
      </w:ins>
      <w:ins w:id="4097" w:author="Aleksander Hansen" w:date="2013-02-14T18:44:00Z">
        <w:r>
          <w:t>, along with the boundary conditions that were established for the prices of the respective options should become second nature to you, as it has high-testability</w:t>
        </w:r>
      </w:ins>
      <w:ins w:id="4098" w:author="Aleksander Hansen" w:date="2013-02-14T18:45:00Z">
        <w:r>
          <w:t>. Furthermore, understanding how these factors affect options prices is fundamental to understanding this and the following chapters.</w:t>
        </w:r>
      </w:ins>
    </w:p>
    <w:p w14:paraId="45E21006" w14:textId="77777777" w:rsidR="00BF0950" w:rsidRDefault="00BF0950">
      <w:pPr>
        <w:rPr>
          <w:ins w:id="4099" w:author="Aleksander Hansen" w:date="2013-02-14T18:46:00Z"/>
        </w:rPr>
      </w:pPr>
    </w:p>
    <w:p w14:paraId="4F1F6206" w14:textId="3270AD25" w:rsidR="00BF0950" w:rsidRDefault="00BF0950">
      <w:pPr>
        <w:rPr>
          <w:ins w:id="4100" w:author="Aleksander Hansen" w:date="2013-02-14T18:46:00Z"/>
        </w:rPr>
      </w:pPr>
      <w:ins w:id="4101" w:author="Aleksander Hansen" w:date="2013-02-14T18:46:00Z">
        <w:r>
          <w:t>The factors that affect the price</w:t>
        </w:r>
      </w:ins>
      <w:ins w:id="4102" w:author="Aleksander Hansen" w:date="2013-02-14T18:48:00Z">
        <w:r>
          <w:t xml:space="preserve">s of an options were presented earlier in this chapter in this table, however, they are so important that it is repeated here. You should </w:t>
        </w:r>
        <w:r w:rsidRPr="00BF0950">
          <w:rPr>
            <w:i/>
            <w:rPrChange w:id="4103" w:author="Aleksander Hansen" w:date="2013-02-14T18:49:00Z">
              <w:rPr/>
            </w:rPrChange>
          </w:rPr>
          <w:t>know</w:t>
        </w:r>
        <w:r>
          <w:t xml:space="preserve"> </w:t>
        </w:r>
      </w:ins>
      <w:ins w:id="4104" w:author="Aleksander Hansen" w:date="2013-02-14T18:49:00Z">
        <w:r>
          <w:t xml:space="preserve">and </w:t>
        </w:r>
        <w:r w:rsidRPr="00BF0950">
          <w:rPr>
            <w:i/>
            <w:rPrChange w:id="4105" w:author="Aleksander Hansen" w:date="2013-02-14T18:49:00Z">
              <w:rPr/>
            </w:rPrChange>
          </w:rPr>
          <w:t>understand</w:t>
        </w:r>
        <w:r>
          <w:t xml:space="preserve"> </w:t>
        </w:r>
      </w:ins>
      <w:ins w:id="4106" w:author="Aleksander Hansen" w:date="2013-02-14T18:48:00Z">
        <w:r>
          <w:t>these by heart</w:t>
        </w:r>
      </w:ins>
      <w:ins w:id="4107" w:author="Aleksander Hansen" w:date="2013-02-14T18:49:00Z">
        <w:r>
          <w:t xml:space="preserve"> (not memorize)</w:t>
        </w:r>
      </w:ins>
      <w:ins w:id="4108" w:author="Aleksander Hansen" w:date="2013-02-14T18:48:00Z">
        <w:r>
          <w:t>.</w:t>
        </w:r>
      </w:ins>
    </w:p>
    <w:tbl>
      <w:tblPr>
        <w:tblW w:w="7657" w:type="dxa"/>
        <w:jc w:val="center"/>
        <w:tblInd w:w="351" w:type="dxa"/>
        <w:tblCellMar>
          <w:left w:w="0" w:type="dxa"/>
          <w:right w:w="0" w:type="dxa"/>
        </w:tblCellMar>
        <w:tblLook w:val="04A0" w:firstRow="1" w:lastRow="0" w:firstColumn="1" w:lastColumn="0" w:noHBand="0" w:noVBand="1"/>
        <w:tblPrChange w:id="4109" w:author="Aleksander Hansen" w:date="2013-02-14T18:48:00Z">
          <w:tblPr>
            <w:tblW w:w="7341" w:type="dxa"/>
            <w:jc w:val="center"/>
            <w:tblInd w:w="351" w:type="dxa"/>
            <w:tblCellMar>
              <w:left w:w="0" w:type="dxa"/>
              <w:right w:w="0" w:type="dxa"/>
            </w:tblCellMar>
            <w:tblLook w:val="04A0" w:firstRow="1" w:lastRow="0" w:firstColumn="1" w:lastColumn="0" w:noHBand="0" w:noVBand="1"/>
          </w:tblPr>
        </w:tblPrChange>
      </w:tblPr>
      <w:tblGrid>
        <w:gridCol w:w="2210"/>
        <w:gridCol w:w="1492"/>
        <w:gridCol w:w="2210"/>
        <w:gridCol w:w="1745"/>
        <w:tblGridChange w:id="4110">
          <w:tblGrid>
            <w:gridCol w:w="2067"/>
            <w:gridCol w:w="1396"/>
            <w:gridCol w:w="2067"/>
            <w:gridCol w:w="1632"/>
            <w:gridCol w:w="179"/>
          </w:tblGrid>
        </w:tblGridChange>
      </w:tblGrid>
      <w:tr w:rsidR="00BF0950" w:rsidRPr="008568A7" w14:paraId="079DFB83" w14:textId="77777777" w:rsidTr="00BF0950">
        <w:trPr>
          <w:trHeight w:val="227"/>
          <w:jc w:val="center"/>
          <w:ins w:id="4111" w:author="Aleksander Hansen" w:date="2013-02-14T18:47:00Z"/>
          <w:trPrChange w:id="4112" w:author="Aleksander Hansen" w:date="2013-02-14T18:48:00Z">
            <w:trPr>
              <w:trHeight w:val="233"/>
              <w:jc w:val="center"/>
            </w:trPr>
          </w:trPrChange>
        </w:trPr>
        <w:tc>
          <w:tcPr>
            <w:tcW w:w="7657"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Change w:id="4113" w:author="Aleksander Hansen" w:date="2013-02-14T18:48:00Z">
              <w:tcPr>
                <w:tcW w:w="7341" w:type="dxa"/>
                <w:gridSpan w:val="5"/>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tcPrChange>
          </w:tcPr>
          <w:p w14:paraId="052F6E0F" w14:textId="29047D87" w:rsidR="00BF0950" w:rsidRPr="008568A7" w:rsidRDefault="00BF0950" w:rsidP="00BF0950">
            <w:pPr>
              <w:rPr>
                <w:ins w:id="4114" w:author="Aleksander Hansen" w:date="2013-02-14T18:47:00Z"/>
                <w:rFonts w:ascii="Calibri" w:hAnsi="Calibri"/>
              </w:rPr>
            </w:pPr>
          </w:p>
        </w:tc>
      </w:tr>
      <w:tr w:rsidR="00BF0950" w:rsidRPr="008568A7" w14:paraId="02C17537" w14:textId="77777777" w:rsidTr="00BF0950">
        <w:tblPrEx>
          <w:tblPrExChange w:id="4115" w:author="Aleksander Hansen" w:date="2013-02-14T18:48:00Z">
            <w:tblPrEx>
              <w:tblW w:w="7162" w:type="dxa"/>
            </w:tblPrEx>
          </w:tblPrExChange>
        </w:tblPrEx>
        <w:trPr>
          <w:trHeight w:val="227"/>
          <w:jc w:val="center"/>
          <w:ins w:id="4116" w:author="Aleksander Hansen" w:date="2013-02-14T18:47:00Z"/>
          <w:trPrChange w:id="4117" w:author="Aleksander Hansen" w:date="2013-02-14T18:48:00Z">
            <w:trPr>
              <w:gridAfter w:val="0"/>
              <w:trHeight w:val="215"/>
              <w:jc w:val="center"/>
            </w:trPr>
          </w:trPrChange>
        </w:trPr>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118"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52C67DB2" w14:textId="77777777" w:rsidR="00BF0950" w:rsidRPr="008568A7" w:rsidRDefault="00BF0950" w:rsidP="00BF0950">
            <w:pPr>
              <w:rPr>
                <w:ins w:id="4119" w:author="Aleksander Hansen" w:date="2013-02-14T18:47:00Z"/>
                <w:rFonts w:ascii="Calibri" w:hAnsi="Calibri"/>
              </w:rPr>
            </w:pPr>
            <w:ins w:id="4120" w:author="Aleksander Hansen" w:date="2013-02-14T18:47:00Z">
              <w:r w:rsidRPr="008568A7">
                <w:rPr>
                  <w:rFonts w:ascii="Calibri" w:hAnsi="Calibri"/>
                </w:rPr>
                <w:t>Factor</w:t>
              </w:r>
            </w:ins>
          </w:p>
        </w:tc>
        <w:tc>
          <w:tcPr>
            <w:tcW w:w="149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121" w:author="Aleksander Hansen" w:date="2013-02-14T18:48:00Z">
              <w:tcPr>
                <w:tcW w:w="1396"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D0FCD8" w14:textId="77777777" w:rsidR="00BF0950" w:rsidRPr="008568A7" w:rsidRDefault="00BF0950" w:rsidP="00BF0950">
            <w:pPr>
              <w:rPr>
                <w:ins w:id="4122" w:author="Aleksander Hansen" w:date="2013-02-14T18:47:00Z"/>
                <w:rFonts w:ascii="Calibri" w:hAnsi="Calibri"/>
              </w:rPr>
            </w:pPr>
            <w:ins w:id="4123" w:author="Aleksander Hansen" w:date="2013-02-14T18:47:00Z">
              <w:r w:rsidRPr="008568A7">
                <w:rPr>
                  <w:rFonts w:ascii="Calibri" w:hAnsi="Calibri"/>
                </w:rPr>
                <w:t>Symbol</w:t>
              </w:r>
            </w:ins>
          </w:p>
        </w:tc>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124"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80A284" w14:textId="77777777" w:rsidR="00BF0950" w:rsidRPr="008568A7" w:rsidRDefault="00BF0950" w:rsidP="00BF0950">
            <w:pPr>
              <w:rPr>
                <w:ins w:id="4125" w:author="Aleksander Hansen" w:date="2013-02-14T18:47:00Z"/>
                <w:rFonts w:ascii="Calibri" w:hAnsi="Calibri"/>
              </w:rPr>
            </w:pPr>
            <w:ins w:id="4126" w:author="Aleksander Hansen" w:date="2013-02-14T18:47:00Z">
              <w:r w:rsidRPr="008568A7">
                <w:rPr>
                  <w:rFonts w:ascii="Calibri" w:hAnsi="Calibri"/>
                </w:rPr>
                <w:t>Call</w:t>
              </w:r>
            </w:ins>
          </w:p>
        </w:tc>
        <w:tc>
          <w:tcPr>
            <w:tcW w:w="1745"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127" w:author="Aleksander Hansen" w:date="2013-02-14T18:48:00Z">
              <w:tcPr>
                <w:tcW w:w="163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18E776B3" w14:textId="77777777" w:rsidR="00BF0950" w:rsidRPr="008568A7" w:rsidRDefault="00BF0950" w:rsidP="00BF0950">
            <w:pPr>
              <w:rPr>
                <w:ins w:id="4128" w:author="Aleksander Hansen" w:date="2013-02-14T18:47:00Z"/>
                <w:rFonts w:ascii="Calibri" w:hAnsi="Calibri"/>
              </w:rPr>
            </w:pPr>
            <w:ins w:id="4129" w:author="Aleksander Hansen" w:date="2013-02-14T18:47:00Z">
              <w:r w:rsidRPr="008568A7">
                <w:rPr>
                  <w:rFonts w:ascii="Calibri" w:hAnsi="Calibri"/>
                </w:rPr>
                <w:t>Put</w:t>
              </w:r>
            </w:ins>
          </w:p>
        </w:tc>
      </w:tr>
      <w:tr w:rsidR="00BF0950" w:rsidRPr="008568A7" w14:paraId="50680100" w14:textId="77777777" w:rsidTr="00BF0950">
        <w:tblPrEx>
          <w:tblPrExChange w:id="4130" w:author="Aleksander Hansen" w:date="2013-02-14T18:48:00Z">
            <w:tblPrEx>
              <w:tblW w:w="7162" w:type="dxa"/>
            </w:tblPrEx>
          </w:tblPrExChange>
        </w:tblPrEx>
        <w:trPr>
          <w:trHeight w:val="227"/>
          <w:jc w:val="center"/>
          <w:ins w:id="4131" w:author="Aleksander Hansen" w:date="2013-02-14T18:47:00Z"/>
          <w:trPrChange w:id="4132" w:author="Aleksander Hansen" w:date="2013-02-14T18:48:00Z">
            <w:trPr>
              <w:gridAfter w:val="0"/>
              <w:trHeight w:val="215"/>
              <w:jc w:val="center"/>
            </w:trPr>
          </w:trPrChange>
        </w:trPr>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33"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2BA7DB2" w14:textId="77777777" w:rsidR="00BF0950" w:rsidRPr="008568A7" w:rsidRDefault="00BF0950" w:rsidP="00BF0950">
            <w:pPr>
              <w:rPr>
                <w:ins w:id="4134" w:author="Aleksander Hansen" w:date="2013-02-14T18:47:00Z"/>
                <w:rFonts w:ascii="Calibri" w:hAnsi="Calibri"/>
              </w:rPr>
            </w:pPr>
            <w:ins w:id="4135" w:author="Aleksander Hansen" w:date="2013-02-14T18:47:00Z">
              <w:r w:rsidRPr="008568A7">
                <w:rPr>
                  <w:rFonts w:ascii="Calibri" w:hAnsi="Calibri"/>
                </w:rPr>
                <w:t>Stock price (</w:t>
              </w:r>
              <w:r w:rsidRPr="008568A7">
                <w:rPr>
                  <w:rFonts w:ascii="Calibri" w:hAnsi="Calibri"/>
                </w:rPr>
                <w:sym w:font="Wingdings" w:char="00E9"/>
              </w:r>
              <w:r w:rsidRPr="008568A7">
                <w:rPr>
                  <w:rFonts w:ascii="Calibri" w:hAnsi="Calibri"/>
                </w:rPr>
                <w:t>)</w:t>
              </w:r>
            </w:ins>
          </w:p>
        </w:tc>
        <w:tc>
          <w:tcPr>
            <w:tcW w:w="149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36" w:author="Aleksander Hansen" w:date="2013-02-14T18:48:00Z">
              <w:tcPr>
                <w:tcW w:w="1396"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74F0C7" w14:textId="77777777" w:rsidR="00BF0950" w:rsidRPr="008568A7" w:rsidRDefault="00BF0950" w:rsidP="00BF0950">
            <w:pPr>
              <w:rPr>
                <w:ins w:id="4137" w:author="Aleksander Hansen" w:date="2013-02-14T18:47:00Z"/>
                <w:rFonts w:ascii="Calibri" w:hAnsi="Calibri"/>
              </w:rPr>
            </w:pPr>
            <w:ins w:id="4138" w:author="Aleksander Hansen" w:date="2013-02-14T18:47:00Z">
              <w:r w:rsidRPr="008568A7">
                <w:rPr>
                  <w:rFonts w:ascii="Calibri" w:hAnsi="Calibri"/>
                </w:rPr>
                <w:t>S</w:t>
              </w:r>
            </w:ins>
          </w:p>
        </w:tc>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39"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3C45EE57" w14:textId="77777777" w:rsidR="00BF0950" w:rsidRPr="008568A7" w:rsidRDefault="00BF0950" w:rsidP="00BF0950">
            <w:pPr>
              <w:rPr>
                <w:ins w:id="4140" w:author="Aleksander Hansen" w:date="2013-02-14T18:47:00Z"/>
                <w:rFonts w:ascii="Calibri" w:hAnsi="Calibri"/>
              </w:rPr>
            </w:pPr>
            <w:ins w:id="4141"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42" w:author="Aleksander Hansen" w:date="2013-02-14T18:48:00Z">
              <w:tcPr>
                <w:tcW w:w="163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61D55698" w14:textId="77777777" w:rsidR="00BF0950" w:rsidRPr="008568A7" w:rsidRDefault="00BF0950" w:rsidP="00BF0950">
            <w:pPr>
              <w:rPr>
                <w:ins w:id="4143" w:author="Aleksander Hansen" w:date="2013-02-14T18:47:00Z"/>
                <w:rFonts w:ascii="Calibri" w:hAnsi="Calibri"/>
              </w:rPr>
            </w:pPr>
            <w:ins w:id="4144"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1D7AEA0D" w14:textId="77777777" w:rsidTr="00BF0950">
        <w:tblPrEx>
          <w:tblPrExChange w:id="4145" w:author="Aleksander Hansen" w:date="2013-02-14T18:48:00Z">
            <w:tblPrEx>
              <w:tblW w:w="7162" w:type="dxa"/>
            </w:tblPrEx>
          </w:tblPrExChange>
        </w:tblPrEx>
        <w:trPr>
          <w:trHeight w:val="227"/>
          <w:jc w:val="center"/>
          <w:ins w:id="4146" w:author="Aleksander Hansen" w:date="2013-02-14T18:47:00Z"/>
          <w:trPrChange w:id="4147"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48"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0FB3989" w14:textId="77777777" w:rsidR="00BF0950" w:rsidRPr="008568A7" w:rsidRDefault="00BF0950" w:rsidP="00BF0950">
            <w:pPr>
              <w:rPr>
                <w:ins w:id="4149" w:author="Aleksander Hansen" w:date="2013-02-14T18:47:00Z"/>
                <w:rFonts w:ascii="Calibri" w:hAnsi="Calibri"/>
              </w:rPr>
            </w:pPr>
            <w:ins w:id="4150" w:author="Aleksander Hansen" w:date="2013-02-14T18:47:00Z">
              <w:r w:rsidRPr="008568A7">
                <w:rPr>
                  <w:rFonts w:ascii="Calibri" w:hAnsi="Calibri"/>
                </w:rPr>
                <w:t>Strike price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51"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0DB2320" w14:textId="77777777" w:rsidR="00BF0950" w:rsidRPr="008568A7" w:rsidRDefault="00BF0950" w:rsidP="00BF0950">
            <w:pPr>
              <w:rPr>
                <w:ins w:id="4152" w:author="Aleksander Hansen" w:date="2013-02-14T18:47:00Z"/>
                <w:rFonts w:ascii="Calibri" w:hAnsi="Calibri"/>
              </w:rPr>
            </w:pPr>
            <w:ins w:id="4153" w:author="Aleksander Hansen" w:date="2013-02-14T18:47:00Z">
              <w:r w:rsidRPr="008568A7">
                <w:rPr>
                  <w:rFonts w:ascii="Calibri" w:hAnsi="Calibri"/>
                </w:rPr>
                <w:t>X</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54"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1DF3ABE" w14:textId="77777777" w:rsidR="00BF0950" w:rsidRPr="008568A7" w:rsidRDefault="00BF0950" w:rsidP="00BF0950">
            <w:pPr>
              <w:rPr>
                <w:ins w:id="4155" w:author="Aleksander Hansen" w:date="2013-02-14T18:47:00Z"/>
                <w:rFonts w:ascii="Calibri" w:hAnsi="Calibri"/>
              </w:rPr>
            </w:pPr>
            <w:ins w:id="4156"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57"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BDD8D1A" w14:textId="77777777" w:rsidR="00BF0950" w:rsidRPr="008568A7" w:rsidRDefault="00BF0950" w:rsidP="00BF0950">
            <w:pPr>
              <w:rPr>
                <w:ins w:id="4158" w:author="Aleksander Hansen" w:date="2013-02-14T18:47:00Z"/>
                <w:rFonts w:ascii="Calibri" w:hAnsi="Calibri"/>
              </w:rPr>
            </w:pPr>
            <w:ins w:id="4159"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0541C45E" w14:textId="77777777" w:rsidTr="00BF0950">
        <w:tblPrEx>
          <w:tblPrExChange w:id="4160" w:author="Aleksander Hansen" w:date="2013-02-14T18:48:00Z">
            <w:tblPrEx>
              <w:tblW w:w="7162" w:type="dxa"/>
            </w:tblPrEx>
          </w:tblPrExChange>
        </w:tblPrEx>
        <w:trPr>
          <w:trHeight w:val="227"/>
          <w:jc w:val="center"/>
          <w:ins w:id="4161" w:author="Aleksander Hansen" w:date="2013-02-14T18:47:00Z"/>
          <w:trPrChange w:id="4162"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63"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F71B2C4" w14:textId="77777777" w:rsidR="00BF0950" w:rsidRPr="008568A7" w:rsidRDefault="00BF0950" w:rsidP="00BF0950">
            <w:pPr>
              <w:rPr>
                <w:ins w:id="4164" w:author="Aleksander Hansen" w:date="2013-02-14T18:47:00Z"/>
                <w:rFonts w:ascii="Calibri" w:hAnsi="Calibri"/>
              </w:rPr>
            </w:pPr>
            <w:ins w:id="4165" w:author="Aleksander Hansen" w:date="2013-02-14T18:47:00Z">
              <w:r w:rsidRPr="008568A7">
                <w:rPr>
                  <w:rFonts w:ascii="Calibri" w:hAnsi="Calibri"/>
                </w:rPr>
                <w:t>Time to expire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66"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7E3CBF8" w14:textId="77777777" w:rsidR="00BF0950" w:rsidRPr="008568A7" w:rsidRDefault="00BF0950" w:rsidP="00BF0950">
            <w:pPr>
              <w:rPr>
                <w:ins w:id="4167" w:author="Aleksander Hansen" w:date="2013-02-14T18:47:00Z"/>
                <w:rFonts w:ascii="Calibri" w:hAnsi="Calibri"/>
              </w:rPr>
            </w:pPr>
            <w:ins w:id="4168" w:author="Aleksander Hansen" w:date="2013-02-14T18:47:00Z">
              <w:r w:rsidRPr="008568A7">
                <w:rPr>
                  <w:rFonts w:ascii="Calibri" w:hAnsi="Calibri"/>
                </w:rPr>
                <w:t>T</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6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9149681" w14:textId="53501D1B" w:rsidR="00BF0950" w:rsidRPr="008568A7" w:rsidRDefault="00BF0950" w:rsidP="00BF0950">
            <w:pPr>
              <w:rPr>
                <w:ins w:id="4170" w:author="Aleksander Hansen" w:date="2013-02-14T18:47:00Z"/>
                <w:rFonts w:ascii="Calibri" w:hAnsi="Calibri"/>
              </w:rPr>
            </w:pPr>
            <w:ins w:id="4171"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72"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5DE8930" w14:textId="4379728B" w:rsidR="00BF0950" w:rsidRPr="008568A7" w:rsidRDefault="00BF0950" w:rsidP="00BF0950">
            <w:pPr>
              <w:rPr>
                <w:ins w:id="4173" w:author="Aleksander Hansen" w:date="2013-02-14T18:47:00Z"/>
                <w:rFonts w:ascii="Calibri" w:hAnsi="Calibri"/>
              </w:rPr>
            </w:pPr>
            <w:ins w:id="4174"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r>
      <w:tr w:rsidR="00BF0950" w:rsidRPr="008568A7" w14:paraId="2FFC5C9D" w14:textId="77777777" w:rsidTr="00BF0950">
        <w:tblPrEx>
          <w:tblPrExChange w:id="4175" w:author="Aleksander Hansen" w:date="2013-02-14T18:48:00Z">
            <w:tblPrEx>
              <w:tblW w:w="7162" w:type="dxa"/>
            </w:tblPrEx>
          </w:tblPrExChange>
        </w:tblPrEx>
        <w:trPr>
          <w:trHeight w:val="227"/>
          <w:jc w:val="center"/>
          <w:ins w:id="4176" w:author="Aleksander Hansen" w:date="2013-02-14T18:47:00Z"/>
          <w:trPrChange w:id="4177"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78"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716FA07" w14:textId="77777777" w:rsidR="00BF0950" w:rsidRPr="008568A7" w:rsidRDefault="00BF0950" w:rsidP="00BF0950">
            <w:pPr>
              <w:rPr>
                <w:ins w:id="4179" w:author="Aleksander Hansen" w:date="2013-02-14T18:47:00Z"/>
                <w:rFonts w:ascii="Calibri" w:hAnsi="Calibri"/>
              </w:rPr>
            </w:pPr>
            <w:ins w:id="4180" w:author="Aleksander Hansen" w:date="2013-02-14T18:47:00Z">
              <w:r w:rsidRPr="008568A7">
                <w:rPr>
                  <w:rFonts w:ascii="Calibri" w:hAnsi="Calibri"/>
                </w:rPr>
                <w:t>Volatility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81"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82BB01" w14:textId="77777777" w:rsidR="00BF0950" w:rsidRPr="008568A7" w:rsidRDefault="00BF0950" w:rsidP="00BF0950">
            <w:pPr>
              <w:rPr>
                <w:ins w:id="4182" w:author="Aleksander Hansen" w:date="2013-02-14T18:47:00Z"/>
                <w:rFonts w:ascii="Calibri" w:hAnsi="Calibri"/>
              </w:rPr>
            </w:pPr>
            <w:ins w:id="4183" w:author="Aleksander Hansen" w:date="2013-02-14T18:47:00Z">
              <w:r w:rsidRPr="008568A7">
                <w:rPr>
                  <w:rFonts w:ascii="Calibri" w:hAnsi="Calibri"/>
                </w:rPr>
                <w:sym w:font="Symbol" w:char="0073"/>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84"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D4CF4BF" w14:textId="77777777" w:rsidR="00BF0950" w:rsidRPr="008568A7" w:rsidRDefault="00BF0950" w:rsidP="00BF0950">
            <w:pPr>
              <w:rPr>
                <w:ins w:id="4185" w:author="Aleksander Hansen" w:date="2013-02-14T18:47:00Z"/>
                <w:rFonts w:ascii="Calibri" w:hAnsi="Calibri"/>
              </w:rPr>
            </w:pPr>
            <w:ins w:id="4186"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87"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C5625FF" w14:textId="77777777" w:rsidR="00BF0950" w:rsidRPr="008568A7" w:rsidRDefault="00BF0950" w:rsidP="00BF0950">
            <w:pPr>
              <w:rPr>
                <w:ins w:id="4188" w:author="Aleksander Hansen" w:date="2013-02-14T18:47:00Z"/>
                <w:rFonts w:ascii="Calibri" w:hAnsi="Calibri"/>
              </w:rPr>
            </w:pPr>
            <w:ins w:id="4189"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7DE21EBD" w14:textId="77777777" w:rsidTr="00BF0950">
        <w:tblPrEx>
          <w:tblPrExChange w:id="4190" w:author="Aleksander Hansen" w:date="2013-02-14T18:48:00Z">
            <w:tblPrEx>
              <w:tblW w:w="7162" w:type="dxa"/>
            </w:tblPrEx>
          </w:tblPrExChange>
        </w:tblPrEx>
        <w:trPr>
          <w:trHeight w:val="227"/>
          <w:jc w:val="center"/>
          <w:ins w:id="4191" w:author="Aleksander Hansen" w:date="2013-02-14T18:47:00Z"/>
          <w:trPrChange w:id="4192"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93"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F79B69E" w14:textId="77777777" w:rsidR="00BF0950" w:rsidRPr="008568A7" w:rsidRDefault="00BF0950" w:rsidP="00BF0950">
            <w:pPr>
              <w:rPr>
                <w:ins w:id="4194" w:author="Aleksander Hansen" w:date="2013-02-14T18:47:00Z"/>
                <w:rFonts w:ascii="Calibri" w:hAnsi="Calibri"/>
              </w:rPr>
            </w:pPr>
            <w:ins w:id="4195" w:author="Aleksander Hansen" w:date="2013-02-14T18:47:00Z">
              <w:r w:rsidRPr="008568A7">
                <w:rPr>
                  <w:rFonts w:ascii="Calibri" w:hAnsi="Calibri"/>
                </w:rPr>
                <w:t>Risk-free rate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196"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B5FC574" w14:textId="77777777" w:rsidR="00BF0950" w:rsidRPr="008568A7" w:rsidRDefault="001C28FB" w:rsidP="00BF0950">
            <w:pPr>
              <w:rPr>
                <w:ins w:id="4197" w:author="Aleksander Hansen" w:date="2013-02-14T18:47:00Z"/>
                <w:rFonts w:ascii="Calibri" w:hAnsi="Calibri"/>
              </w:rPr>
            </w:pPr>
            <m:oMathPara>
              <m:oMathParaPr>
                <m:jc m:val="left"/>
              </m:oMathParaPr>
              <m:oMath>
                <m:sSub>
                  <m:sSubPr>
                    <m:ctrlPr>
                      <w:ins w:id="4198" w:author="Aleksander Hansen" w:date="2013-02-14T18:47:00Z">
                        <w:rPr>
                          <w:rFonts w:ascii="Cambria Math" w:hAnsi="Cambria Math"/>
                          <w:i/>
                        </w:rPr>
                      </w:ins>
                    </m:ctrlPr>
                  </m:sSubPr>
                  <m:e>
                    <w:ins w:id="4199" w:author="Aleksander Hansen" w:date="2013-02-14T18:47:00Z">
                      <m:r>
                        <w:rPr>
                          <w:rFonts w:ascii="Cambria Math" w:hAnsi="Cambria Math"/>
                        </w:rPr>
                        <m:t>r</m:t>
                      </m:r>
                    </w:ins>
                  </m:e>
                  <m:sub>
                    <w:ins w:id="4200" w:author="Aleksander Hansen" w:date="2013-02-14T18:47:00Z">
                      <m:r>
                        <w:rPr>
                          <w:rFonts w:ascii="Cambria Math" w:hAnsi="Cambria Math"/>
                        </w:rPr>
                        <m:t>f</m:t>
                      </m:r>
                    </w:ins>
                  </m:sub>
                </m:sSub>
              </m:oMath>
            </m:oMathPara>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201"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2426EF4D" w14:textId="77777777" w:rsidR="00BF0950" w:rsidRPr="008568A7" w:rsidRDefault="00BF0950" w:rsidP="00BF0950">
            <w:pPr>
              <w:rPr>
                <w:ins w:id="4202" w:author="Aleksander Hansen" w:date="2013-02-14T18:47:00Z"/>
                <w:rFonts w:ascii="Calibri" w:hAnsi="Calibri"/>
              </w:rPr>
            </w:pPr>
            <w:ins w:id="4203"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204"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4B70FB4" w14:textId="77777777" w:rsidR="00BF0950" w:rsidRPr="008568A7" w:rsidRDefault="00BF0950" w:rsidP="00BF0950">
            <w:pPr>
              <w:rPr>
                <w:ins w:id="4205" w:author="Aleksander Hansen" w:date="2013-02-14T18:47:00Z"/>
                <w:rFonts w:ascii="Calibri" w:hAnsi="Calibri"/>
              </w:rPr>
            </w:pPr>
            <w:ins w:id="4206"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434CE236" w14:textId="77777777" w:rsidTr="00BF0950">
        <w:tblPrEx>
          <w:tblPrExChange w:id="4207" w:author="Aleksander Hansen" w:date="2013-02-14T18:48:00Z">
            <w:tblPrEx>
              <w:tblW w:w="7162" w:type="dxa"/>
            </w:tblPrEx>
          </w:tblPrExChange>
        </w:tblPrEx>
        <w:trPr>
          <w:trHeight w:val="227"/>
          <w:jc w:val="center"/>
          <w:ins w:id="4208" w:author="Aleksander Hansen" w:date="2013-02-14T18:47:00Z"/>
          <w:trPrChange w:id="4209"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210"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6C23B42" w14:textId="77777777" w:rsidR="00BF0950" w:rsidRPr="008568A7" w:rsidRDefault="00BF0950" w:rsidP="00BF0950">
            <w:pPr>
              <w:rPr>
                <w:ins w:id="4211" w:author="Aleksander Hansen" w:date="2013-02-14T18:47:00Z"/>
                <w:rFonts w:ascii="Calibri" w:hAnsi="Calibri"/>
              </w:rPr>
            </w:pPr>
            <w:ins w:id="4212" w:author="Aleksander Hansen" w:date="2013-02-14T18:47:00Z">
              <w:r w:rsidRPr="008568A7">
                <w:rPr>
                  <w:rFonts w:ascii="Calibri" w:hAnsi="Calibri"/>
                </w:rPr>
                <w:t>Div. yield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213" w:author="Aleksander Hansen" w:date="2013-02-14T18:48:00Z">
              <w:tcPr>
                <w:tcW w:w="1396"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446843E5" w14:textId="77777777" w:rsidR="00BF0950" w:rsidRPr="008568A7" w:rsidRDefault="00BF0950" w:rsidP="00BF0950">
            <w:pPr>
              <w:rPr>
                <w:ins w:id="4214" w:author="Aleksander Hansen" w:date="2013-02-14T18:47:00Z"/>
                <w:rFonts w:ascii="Calibri" w:hAnsi="Calibri"/>
              </w:rPr>
            </w:pPr>
            <w:ins w:id="4215" w:author="Aleksander Hansen" w:date="2013-02-14T18:47:00Z">
              <w:r w:rsidRPr="008568A7">
                <w:rPr>
                  <w:rFonts w:ascii="Calibri" w:hAnsi="Calibri"/>
                </w:rPr>
                <w:t>D</w:t>
              </w:r>
            </w:ins>
          </w:p>
        </w:tc>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216"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F0177C3" w14:textId="77777777" w:rsidR="00BF0950" w:rsidRPr="008568A7" w:rsidRDefault="00BF0950" w:rsidP="00BF0950">
            <w:pPr>
              <w:rPr>
                <w:ins w:id="4217" w:author="Aleksander Hansen" w:date="2013-02-14T18:47:00Z"/>
                <w:rFonts w:ascii="Calibri" w:hAnsi="Calibri"/>
              </w:rPr>
            </w:pPr>
            <w:ins w:id="4218"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219" w:author="Aleksander Hansen" w:date="2013-02-14T18:48:00Z">
              <w:tcPr>
                <w:tcW w:w="163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265C704C" w14:textId="77777777" w:rsidR="00BF0950" w:rsidRPr="008568A7" w:rsidRDefault="00BF0950" w:rsidP="00BF0950">
            <w:pPr>
              <w:rPr>
                <w:ins w:id="4220" w:author="Aleksander Hansen" w:date="2013-02-14T18:47:00Z"/>
                <w:rFonts w:ascii="Calibri" w:hAnsi="Calibri"/>
              </w:rPr>
            </w:pPr>
            <w:ins w:id="4221" w:author="Aleksander Hansen" w:date="2013-02-14T18:47:00Z">
              <w:r w:rsidRPr="008568A7">
                <w:rPr>
                  <w:rFonts w:ascii="Calibri" w:hAnsi="Calibri"/>
                </w:rPr>
                <w:sym w:font="Wingdings" w:char="00E9"/>
              </w:r>
              <w:r w:rsidRPr="008568A7">
                <w:rPr>
                  <w:rFonts w:ascii="Calibri" w:hAnsi="Calibri"/>
                </w:rPr>
                <w:t>+</w:t>
              </w:r>
            </w:ins>
          </w:p>
        </w:tc>
      </w:tr>
    </w:tbl>
    <w:p w14:paraId="06C1BB2E" w14:textId="77777777" w:rsidR="00BF0950" w:rsidRDefault="00BF0950">
      <w:pPr>
        <w:rPr>
          <w:ins w:id="4222" w:author="Aleksander Hansen" w:date="2013-02-14T18:50:00Z"/>
        </w:rPr>
      </w:pPr>
    </w:p>
    <w:p w14:paraId="777BB01C" w14:textId="17BCD9BA" w:rsidR="00673F37" w:rsidRDefault="00DD34AB">
      <w:pPr>
        <w:rPr>
          <w:ins w:id="4223" w:author="Aleksander Hansen" w:date="2013-02-14T19:38:00Z"/>
        </w:rPr>
      </w:pPr>
      <w:ins w:id="4224" w:author="Aleksander Hansen" w:date="2013-02-14T18:51:00Z">
        <w:r>
          <w:t xml:space="preserve">A </w:t>
        </w:r>
      </w:ins>
      <w:ins w:id="4225" w:author="Aleksander Hansen" w:date="2013-02-14T18:52:00Z">
        <w:r>
          <w:t xml:space="preserve">[call] </w:t>
        </w:r>
      </w:ins>
      <w:ins w:id="4226" w:author="Aleksander Hansen" w:date="2013-02-14T18:51:00Z">
        <w:r>
          <w:t>option is an option but not an obligation to purchase</w:t>
        </w:r>
      </w:ins>
      <w:ins w:id="4227" w:author="Aleksander Hansen" w:date="2013-02-14T18:52:00Z">
        <w:r>
          <w:t xml:space="preserve"> the underlying instrument at a predetermined price. It should therefore not be surprising that the price of the option can never exceed that of the underlying. This is the upper bound for both American and European call options. Analogously, the most one may gain from a put option is the strike price</w:t>
        </w:r>
      </w:ins>
      <w:ins w:id="4228" w:author="Aleksander Hansen" w:date="2013-02-14T20:03:00Z">
        <w:r w:rsidR="0049661C">
          <w:t>,</w:t>
        </w:r>
      </w:ins>
      <w:ins w:id="4229" w:author="Aleksander Hansen" w:date="2013-02-14T18:52:00Z">
        <w:r>
          <w:t xml:space="preserve"> K. This is the upper bound for the American put option; for the European equivalent, it is K discounted to the present value.</w:t>
        </w:r>
      </w:ins>
      <w:ins w:id="4230" w:author="Aleksander Hansen" w:date="2013-02-14T18:51:00Z">
        <w:r>
          <w:t xml:space="preserve"> </w:t>
        </w:r>
      </w:ins>
    </w:p>
    <w:p w14:paraId="6C77E9C7" w14:textId="77777777" w:rsidR="00673F37" w:rsidRDefault="00673F37">
      <w:pPr>
        <w:rPr>
          <w:ins w:id="4231" w:author="Aleksander Hansen" w:date="2013-02-14T19:38:00Z"/>
        </w:rPr>
      </w:pPr>
    </w:p>
    <w:p w14:paraId="6CE284EA" w14:textId="73FB81B2" w:rsidR="0001023F" w:rsidRDefault="00673F37">
      <w:pPr>
        <w:rPr>
          <w:ins w:id="4232" w:author="Aleksander Hansen" w:date="2013-02-14T19:40:00Z"/>
        </w:rPr>
      </w:pPr>
      <w:ins w:id="4233" w:author="Aleksander Hansen" w:date="2013-02-14T19:38:00Z">
        <w:r>
          <w:t xml:space="preserve">Put-call parity </w:t>
        </w:r>
      </w:ins>
      <w:ins w:id="4234" w:author="Aleksander Hansen" w:date="2013-02-14T19:39:00Z">
        <w:r>
          <w:t xml:space="preserve">allows us </w:t>
        </w:r>
      </w:ins>
      <w:ins w:id="4235" w:author="Aleksander Hansen" w:date="2013-02-14T19:40:00Z">
        <w:r w:rsidR="0001023F">
          <w:t>to combine the stock price, strike price, and risk-free rate, along with, e.g., the put option price in order to uniquely solve for the call price. The same applies for solving for any of the other variables. This is a strict equality, which hold whether or not there are dividends involved or not.</w:t>
        </w:r>
      </w:ins>
    </w:p>
    <w:p w14:paraId="501A3FEC" w14:textId="77777777" w:rsidR="0001023F" w:rsidRDefault="0001023F">
      <w:pPr>
        <w:rPr>
          <w:ins w:id="4236" w:author="Aleksander Hansen" w:date="2013-02-14T19:43:00Z"/>
        </w:rPr>
      </w:pPr>
    </w:p>
    <w:p w14:paraId="0A125041" w14:textId="585DDB25" w:rsidR="001C5104" w:rsidRDefault="0001023F">
      <w:pPr>
        <w:rPr>
          <w:ins w:id="4237" w:author="Aleksander Hansen" w:date="2013-02-14T20:03:00Z"/>
        </w:rPr>
      </w:pPr>
      <w:ins w:id="4238" w:author="Aleksander Hansen" w:date="2013-02-14T19:43:00Z">
        <w:r>
          <w:t>For American options, the early exercise feature complicates the matter slightly</w:t>
        </w:r>
      </w:ins>
      <w:ins w:id="4239" w:author="Aleksander Hansen" w:date="2013-02-14T19:46:00Z">
        <w:r>
          <w:t>. That is, we cannot create a strict equality but rather a set of inequalities that bound</w:t>
        </w:r>
      </w:ins>
      <w:ins w:id="4240" w:author="Aleksander Hansen" w:date="2013-02-14T19:57:00Z">
        <w:r w:rsidR="001C5104">
          <w:t>s</w:t>
        </w:r>
      </w:ins>
      <w:ins w:id="4241" w:author="Aleksander Hansen" w:date="2013-02-14T19:46:00Z">
        <w:r>
          <w:t xml:space="preserve"> the price of our put and call options. When there is no dividend being paid on</w:t>
        </w:r>
      </w:ins>
      <w:ins w:id="4242" w:author="Aleksander Hansen" w:date="2013-02-14T19:57:00Z">
        <w:r w:rsidR="001C5104">
          <w:t xml:space="preserve"> an </w:t>
        </w:r>
      </w:ins>
      <w:ins w:id="4243" w:author="Aleksander Hansen" w:date="2013-02-14T19:46:00Z">
        <w:r>
          <w:t xml:space="preserve">American call option, </w:t>
        </w:r>
      </w:ins>
      <w:ins w:id="4244" w:author="Aleksander Hansen" w:date="2013-02-14T19:47:00Z">
        <w:r>
          <w:t xml:space="preserve">we can show by arbitrage </w:t>
        </w:r>
      </w:ins>
      <w:ins w:id="4245" w:author="Aleksander Hansen" w:date="2013-02-14T19:58:00Z">
        <w:r w:rsidR="001C5104">
          <w:t>arguments that</w:t>
        </w:r>
      </w:ins>
      <w:ins w:id="4246" w:author="Aleksander Hansen" w:date="2013-02-14T19:47:00Z">
        <w:r>
          <w:t xml:space="preserve"> </w:t>
        </w:r>
      </w:ins>
      <w:ins w:id="4247" w:author="Aleksander Hansen" w:date="2013-02-14T19:46:00Z">
        <w:r>
          <w:t>it is never optimal to exercise early</w:t>
        </w:r>
      </w:ins>
      <w:ins w:id="4248" w:author="Aleksander Hansen" w:date="2013-02-14T19:47:00Z">
        <w:r>
          <w:t xml:space="preserve">. For an American call option with dividends, it can be optimal to exercise </w:t>
        </w:r>
      </w:ins>
      <w:ins w:id="4249" w:author="Aleksander Hansen" w:date="2013-02-14T19:48:00Z">
        <w:r>
          <w:t>immediately before the ex-dividend date if the dividend is sufficiently large. For dividend and non-dividend paying put options it can be optimal to exercise</w:t>
        </w:r>
      </w:ins>
      <w:ins w:id="4250" w:author="Aleksander Hansen" w:date="2013-02-14T19:50:00Z">
        <w:r w:rsidR="001C5104">
          <w:t xml:space="preserve">. The maximum we can ever hope to gain is max(K </w:t>
        </w:r>
      </w:ins>
      <w:ins w:id="4251" w:author="Aleksander Hansen" w:date="2013-02-14T19:54:00Z">
        <w:r w:rsidR="001C5104">
          <w:t>–</w:t>
        </w:r>
      </w:ins>
      <w:ins w:id="4252" w:author="Aleksander Hansen" w:date="2013-02-14T19:50:00Z">
        <w:r w:rsidR="001C5104">
          <w:t xml:space="preserve"> S,</w:t>
        </w:r>
      </w:ins>
      <w:ins w:id="4253" w:author="Aleksander Hansen" w:date="2013-02-14T19:54:00Z">
        <w:r w:rsidR="001C5104">
          <w:t xml:space="preserve"> 0)</w:t>
        </w:r>
      </w:ins>
      <w:ins w:id="4254" w:author="Aleksander Hansen" w:date="2013-02-14T19:50:00Z">
        <w:r w:rsidR="001C5104">
          <w:t>, thus when the stock price is zero it is clearly optimal to exercise.</w:t>
        </w:r>
      </w:ins>
      <w:ins w:id="4255" w:author="Aleksander Hansen" w:date="2013-02-14T19:40:00Z">
        <w:r>
          <w:t xml:space="preserve"> </w:t>
        </w:r>
      </w:ins>
      <w:ins w:id="4256" w:author="Aleksander Hansen" w:date="2013-02-14T19:39:00Z">
        <w:r>
          <w:t xml:space="preserve"> </w:t>
        </w:r>
      </w:ins>
    </w:p>
    <w:p w14:paraId="23ACF2C9" w14:textId="77777777" w:rsidR="00D614E3" w:rsidRDefault="00D614E3">
      <w:pPr>
        <w:rPr>
          <w:ins w:id="4257" w:author="Aleksander Hansen" w:date="2013-02-14T20:00:00Z"/>
        </w:rPr>
      </w:pPr>
    </w:p>
    <w:p w14:paraId="02591117" w14:textId="0F7E99AA" w:rsidR="00BF0950" w:rsidRDefault="00D614E3">
      <w:pPr>
        <w:rPr>
          <w:ins w:id="4258" w:author="Aleksander Hansen" w:date="2013-02-14T18:50:00Z"/>
        </w:rPr>
      </w:pPr>
      <w:ins w:id="4259" w:author="Aleksander Hansen" w:date="2013-02-14T20:00:00Z">
        <w:r>
          <w:t>You should be comfortable with solving and re-arranging the following equation:</w:t>
        </w:r>
        <w:r w:rsidR="001C5104" w:rsidRPr="008568A7">
          <w:rPr>
            <w:rFonts w:ascii="Calibri" w:hAnsi="Calibri"/>
            <w:noProof/>
            <w:rPrChange w:id="4260" w:author="Unknown">
              <w:rPr>
                <w:noProof/>
              </w:rPr>
            </w:rPrChange>
          </w:rPr>
          <w:drawing>
            <wp:inline distT="0" distB="0" distL="0" distR="0" wp14:anchorId="7B7E587F" wp14:editId="517615B2">
              <wp:extent cx="1580431" cy="22022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80431" cy="220224"/>
                      </a:xfrm>
                      <a:prstGeom prst="rect">
                        <a:avLst/>
                      </a:prstGeom>
                      <a:noFill/>
                      <a:ln>
                        <a:noFill/>
                      </a:ln>
                      <a:extLst>
                        <a:ext uri="{FAA26D3D-D897-4be2-8F04-BA451C77F1D7}">
                          <ma14:placeholderFlag xmlns:ma14="http://schemas.microsoft.com/office/mac/drawingml/2011/main"/>
                        </a:ext>
                      </a:extLst>
                    </pic:spPr>
                  </pic:pic>
                </a:graphicData>
              </a:graphic>
            </wp:inline>
          </w:drawing>
        </w:r>
      </w:ins>
      <w:ins w:id="4261" w:author="Aleksander Hansen" w:date="2013-02-14T20:04:00Z">
        <w:r w:rsidR="0049661C">
          <w:t xml:space="preserve"> which bounds the American Call and Put option.</w:t>
        </w:r>
      </w:ins>
      <w:r w:rsidR="00007DCE">
        <w:br w:type="page"/>
      </w:r>
    </w:p>
    <w:p w14:paraId="27AF2F99" w14:textId="77777777" w:rsidR="00BF0950" w:rsidRPr="00BF0950" w:rsidRDefault="00BF0950"/>
    <w:p w14:paraId="1882A780" w14:textId="020063D7" w:rsidR="00007DCE" w:rsidRPr="008568A7" w:rsidRDefault="00E47E2D" w:rsidP="00007DCE">
      <w:pPr>
        <w:pStyle w:val="Heading2"/>
      </w:pPr>
      <w:bookmarkStart w:id="4262" w:name="_Toc222561355"/>
      <w:r>
        <w:t xml:space="preserve">8 </w:t>
      </w:r>
      <w:r w:rsidR="00007DCE">
        <w:t>Questions &amp; A</w:t>
      </w:r>
      <w:r w:rsidR="00007DCE" w:rsidRPr="008568A7">
        <w:t>nswers</w:t>
      </w:r>
      <w:bookmarkEnd w:id="4262"/>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4263" w:name="_Toc222561356"/>
      <w:r w:rsidRPr="008568A7">
        <w:t>Questions</w:t>
      </w:r>
      <w:bookmarkEnd w:id="4263"/>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zero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4264" w:name="_Toc222561357"/>
      <w:r>
        <w:t>Answers</w:t>
      </w:r>
      <w:bookmarkEnd w:id="4264"/>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 xml:space="preserve">For a European put, the lower bound is p &gt;= K*exp(-rT)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c = p + S(0) - K*exp(-rT) = 1.85 + 14 - 15*exp(-4%*0.25)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4265" w:name="_Toc254797390"/>
      <w:bookmarkStart w:id="4266" w:name="_Toc222561358"/>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 Chapter 11: Trading Strategies Involving Options</w:t>
      </w:r>
      <w:bookmarkEnd w:id="4265"/>
      <w:bookmarkEnd w:id="4266"/>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A15689" w:rsidRPr="005368C2" w:rsidRDefault="00A15689" w:rsidP="00A5024F">
                            <w:pPr>
                              <w:rPr>
                                <w:b/>
                              </w:rPr>
                            </w:pPr>
                            <w:r w:rsidRPr="005368C2">
                              <w:rPr>
                                <w:b/>
                              </w:rPr>
                              <w:t>Learning Outcomes:</w:t>
                            </w:r>
                          </w:p>
                          <w:p w14:paraId="70E8EDD6" w14:textId="77777777" w:rsidR="00A15689" w:rsidRPr="005368C2" w:rsidRDefault="00A15689" w:rsidP="00A5024F"/>
                          <w:p w14:paraId="32F9203B" w14:textId="77777777" w:rsidR="00A15689" w:rsidRDefault="00A15689" w:rsidP="00A5024F">
                            <w:r w:rsidRPr="00BC5527">
                              <w:rPr>
                                <w:b/>
                              </w:rPr>
                              <w:t>Explain</w:t>
                            </w:r>
                            <w:r w:rsidRPr="00BC5527">
                              <w:t xml:space="preserve"> the motivation to initiate a covered call or a protective put strategy.</w:t>
                            </w:r>
                          </w:p>
                          <w:p w14:paraId="1A564A15" w14:textId="77777777" w:rsidR="00A15689" w:rsidRPr="00A5024F" w:rsidRDefault="00A15689" w:rsidP="00A5024F">
                            <w:pPr>
                              <w:rPr>
                                <w:sz w:val="16"/>
                                <w:szCs w:val="16"/>
                              </w:rPr>
                            </w:pPr>
                            <w:r w:rsidRPr="00BC5527">
                              <w:t xml:space="preserve">   </w:t>
                            </w:r>
                          </w:p>
                          <w:p w14:paraId="7B64C883" w14:textId="77777777" w:rsidR="00A15689" w:rsidRDefault="00A15689"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A15689" w:rsidRPr="00A5024F" w:rsidRDefault="00A15689" w:rsidP="00A5024F">
                            <w:pPr>
                              <w:rPr>
                                <w:sz w:val="16"/>
                                <w:szCs w:val="16"/>
                              </w:rPr>
                            </w:pPr>
                            <w:r w:rsidRPr="00BC5527">
                              <w:rPr>
                                <w:rFonts w:hint="eastAsia"/>
                              </w:rPr>
                              <w:t xml:space="preserve"> </w:t>
                            </w:r>
                          </w:p>
                          <w:p w14:paraId="516F6E93" w14:textId="77777777" w:rsidR="00A15689" w:rsidRDefault="00A15689"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A15689" w:rsidRPr="00A5024F" w:rsidRDefault="00A15689" w:rsidP="00A5024F">
                            <w:pPr>
                              <w:rPr>
                                <w:sz w:val="16"/>
                                <w:szCs w:val="16"/>
                              </w:rPr>
                            </w:pPr>
                            <w:r w:rsidRPr="00BC5527">
                              <w:rPr>
                                <w:rFonts w:hint="eastAsia"/>
                              </w:rPr>
                              <w:t xml:space="preserve">  </w:t>
                            </w:r>
                          </w:p>
                          <w:p w14:paraId="6E75EDAE" w14:textId="77777777" w:rsidR="00A15689" w:rsidRDefault="00A15689"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A15689" w:rsidRPr="00A5024F" w:rsidRDefault="00A15689" w:rsidP="00A5024F">
                            <w:pPr>
                              <w:rPr>
                                <w:sz w:val="16"/>
                                <w:szCs w:val="16"/>
                              </w:rPr>
                            </w:pPr>
                            <w:r w:rsidRPr="00BC5527">
                              <w:rPr>
                                <w:rFonts w:hint="eastAsia"/>
                              </w:rPr>
                              <w:t xml:space="preserve">   </w:t>
                            </w:r>
                          </w:p>
                          <w:p w14:paraId="5FD9710C" w14:textId="77777777" w:rsidR="00A15689" w:rsidRDefault="00A15689"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A15689" w:rsidRPr="005368C2" w:rsidRDefault="00A15689"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2"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" fillcolor="#b1c2a3" stroked="f">
                <v:textbox>
                  <w:txbxContent>
                    <w:p w14:paraId="11512444" w14:textId="77777777" w:rsidR="00A15689" w:rsidRPr="005368C2" w:rsidRDefault="00A15689" w:rsidP="00A5024F">
                      <w:pPr>
                        <w:rPr>
                          <w:b/>
                        </w:rPr>
                      </w:pPr>
                      <w:r w:rsidRPr="005368C2">
                        <w:rPr>
                          <w:b/>
                        </w:rPr>
                        <w:t>Learning Outcomes:</w:t>
                      </w:r>
                    </w:p>
                    <w:p w14:paraId="70E8EDD6" w14:textId="77777777" w:rsidR="00A15689" w:rsidRPr="005368C2" w:rsidRDefault="00A15689" w:rsidP="00A5024F"/>
                    <w:p w14:paraId="32F9203B" w14:textId="77777777" w:rsidR="00A15689" w:rsidRDefault="00A15689" w:rsidP="00A5024F">
                      <w:r w:rsidRPr="00BC5527">
                        <w:rPr>
                          <w:b/>
                        </w:rPr>
                        <w:t>Explain</w:t>
                      </w:r>
                      <w:r w:rsidRPr="00BC5527">
                        <w:t xml:space="preserve"> the motivation to initiate a covered call or a protective put strategy.</w:t>
                      </w:r>
                    </w:p>
                    <w:p w14:paraId="1A564A15" w14:textId="77777777" w:rsidR="00A15689" w:rsidRPr="00A5024F" w:rsidRDefault="00A15689" w:rsidP="00A5024F">
                      <w:pPr>
                        <w:rPr>
                          <w:sz w:val="16"/>
                          <w:szCs w:val="16"/>
                        </w:rPr>
                      </w:pPr>
                      <w:r w:rsidRPr="00BC5527">
                        <w:t xml:space="preserve">   </w:t>
                      </w:r>
                    </w:p>
                    <w:p w14:paraId="7B64C883" w14:textId="77777777" w:rsidR="00A15689" w:rsidRDefault="00A15689"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A15689" w:rsidRPr="00A5024F" w:rsidRDefault="00A15689" w:rsidP="00A5024F">
                      <w:pPr>
                        <w:rPr>
                          <w:sz w:val="16"/>
                          <w:szCs w:val="16"/>
                        </w:rPr>
                      </w:pPr>
                      <w:r w:rsidRPr="00BC5527">
                        <w:rPr>
                          <w:rFonts w:hint="eastAsia"/>
                        </w:rPr>
                        <w:t xml:space="preserve"> </w:t>
                      </w:r>
                    </w:p>
                    <w:p w14:paraId="516F6E93" w14:textId="77777777" w:rsidR="00A15689" w:rsidRDefault="00A15689"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A15689" w:rsidRPr="00A5024F" w:rsidRDefault="00A15689" w:rsidP="00A5024F">
                      <w:pPr>
                        <w:rPr>
                          <w:sz w:val="16"/>
                          <w:szCs w:val="16"/>
                        </w:rPr>
                      </w:pPr>
                      <w:r w:rsidRPr="00BC5527">
                        <w:rPr>
                          <w:rFonts w:hint="eastAsia"/>
                        </w:rPr>
                        <w:t xml:space="preserve">  </w:t>
                      </w:r>
                    </w:p>
                    <w:p w14:paraId="6E75EDAE" w14:textId="77777777" w:rsidR="00A15689" w:rsidRDefault="00A15689"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A15689" w:rsidRPr="00A5024F" w:rsidRDefault="00A15689" w:rsidP="00A5024F">
                      <w:pPr>
                        <w:rPr>
                          <w:sz w:val="16"/>
                          <w:szCs w:val="16"/>
                        </w:rPr>
                      </w:pPr>
                      <w:r w:rsidRPr="00BC5527">
                        <w:rPr>
                          <w:rFonts w:hint="eastAsia"/>
                        </w:rPr>
                        <w:t xml:space="preserve">   </w:t>
                      </w:r>
                    </w:p>
                    <w:p w14:paraId="5FD9710C" w14:textId="77777777" w:rsidR="00A15689" w:rsidRDefault="00A15689"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A15689" w:rsidRPr="005368C2" w:rsidRDefault="00A15689"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4267" w:name="_Toc222561359"/>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4267"/>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4268" w:name="_Toc222561360"/>
      <w:r w:rsidRPr="008568A7">
        <w:t>9</w:t>
      </w:r>
      <w:r w:rsidR="008C773B" w:rsidRPr="008568A7">
        <w:t xml:space="preserve">.1.1 </w:t>
      </w:r>
      <w:r w:rsidR="00BC5527" w:rsidRPr="008568A7">
        <w:t>Covered Call</w:t>
      </w:r>
      <w:bookmarkEnd w:id="4268"/>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A15689" w:rsidRPr="000C2803" w:rsidRDefault="00A15689"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A15689" w:rsidRPr="000C2803" w:rsidRDefault="00A15689"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3"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oW7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5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jgroW7UDAAAWCAAADgAAAAAAAAAAAAAAAAAsAgAAZHJzL2Uyb0RvYy54&#10;bWxQSwECLQAUAAYACAAAACEAr3FNhN0AAAAJAQAADwAAAAAAAAAAAAAAAAANBgAAZHJzL2Rvd25y&#10;ZXYueG1sUEsFBgAAAAAEAAQA8wAAABcHAAAAAA==&#10;" filled="f" strokeweight=".5pt">
                <v:textbox inset="2emu">
                  <w:txbxContent>
                    <w:p w14:paraId="0326FF4A" w14:textId="67E9623E" w:rsidR="00A15689" w:rsidRPr="000C2803" w:rsidRDefault="00A15689"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A15689" w:rsidRPr="000C2803" w:rsidRDefault="00A15689"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4269" w:name="_Toc222561361"/>
      <w:r w:rsidRPr="008568A7">
        <w:t>9</w:t>
      </w:r>
      <w:r w:rsidR="00B31A28" w:rsidRPr="008568A7">
        <w:t xml:space="preserve">.1.2 </w:t>
      </w:r>
      <w:r w:rsidR="005F2397" w:rsidRPr="008568A7">
        <w:t>Protective Put</w:t>
      </w:r>
      <w:bookmarkEnd w:id="4269"/>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A15689" w:rsidRPr="000C2803" w:rsidRDefault="00A15689"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A15689" w:rsidRPr="000C2803" w:rsidRDefault="00A15689"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4"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Oa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GHM5o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A15689" w:rsidRPr="000C2803" w:rsidRDefault="00A15689"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A15689" w:rsidRPr="000C2803" w:rsidRDefault="00A15689"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4270" w:name="_Toc222561362"/>
      <w:r w:rsidRPr="008568A7">
        <w:t>9</w:t>
      </w:r>
      <w:r w:rsidR="00972AAA" w:rsidRPr="008568A7">
        <w:t>.2 Describe and explain the use and payoff functions of spread strategies, including bull spread, bear spread, calendar spread, butterfly spread, and diagonal spread.</w:t>
      </w:r>
      <w:bookmarkEnd w:id="4270"/>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4271" w:name="_Toc222561363"/>
      <w:r w:rsidRPr="008568A7">
        <w:t>9</w:t>
      </w:r>
      <w:r w:rsidR="00972AAA" w:rsidRPr="008568A7">
        <w:t>.2.1 Bull spread (type of vertical spread)</w:t>
      </w:r>
      <w:bookmarkEnd w:id="4271"/>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4272" w:name="_Toc222561364"/>
      <w:r w:rsidRPr="008568A7">
        <w:t>9</w:t>
      </w:r>
      <w:r w:rsidR="00087402" w:rsidRPr="008568A7">
        <w:t xml:space="preserve">.2.2 </w:t>
      </w:r>
      <w:r w:rsidR="005F2397" w:rsidRPr="008568A7">
        <w:t>Bear spread (type of vertical spread)</w:t>
      </w:r>
      <w:bookmarkEnd w:id="4272"/>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4273" w:name="_Toc222561365"/>
      <w:r w:rsidRPr="008568A7">
        <w:lastRenderedPageBreak/>
        <w:t>9</w:t>
      </w:r>
      <w:r w:rsidR="00A30B1B" w:rsidRPr="008568A7">
        <w:t xml:space="preserve">.2.3 </w:t>
      </w:r>
      <w:r w:rsidR="005F2397" w:rsidRPr="008568A7">
        <w:t>Butterfly spread (sideway strategy)</w:t>
      </w:r>
      <w:bookmarkEnd w:id="4273"/>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4274" w:name="_Toc222561366"/>
      <w:r w:rsidRPr="008568A7">
        <w:t>9</w:t>
      </w:r>
      <w:r w:rsidR="00631964" w:rsidRPr="008568A7">
        <w:t xml:space="preserve">.2.5 </w:t>
      </w:r>
      <w:r w:rsidR="005F2397" w:rsidRPr="008568A7">
        <w:t>Diagonal spread</w:t>
      </w:r>
      <w:bookmarkEnd w:id="4274"/>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4275" w:name="_Toc222561367"/>
      <w:r w:rsidRPr="008568A7">
        <w:t>9</w:t>
      </w:r>
      <w:r w:rsidR="00631964" w:rsidRPr="008568A7">
        <w:t xml:space="preserve">.2.6 </w:t>
      </w:r>
      <w:r w:rsidR="005F2397" w:rsidRPr="008568A7">
        <w:t>Box spread</w:t>
      </w:r>
      <w:bookmarkEnd w:id="4275"/>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A15689" w:rsidRPr="000C2803" w:rsidRDefault="00A15689"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5"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4i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p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AcnOI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A15689" w:rsidRPr="000C2803" w:rsidRDefault="00A15689"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4276" w:name="_Toc222561368"/>
      <w:r w:rsidRPr="008568A7">
        <w:t>9.3</w:t>
      </w:r>
      <w:r w:rsidR="00C02A89" w:rsidRPr="008568A7">
        <w:t xml:space="preserve"> </w:t>
      </w:r>
      <w:r w:rsidR="005F2397" w:rsidRPr="008568A7">
        <w:t>Describe and explain the use and payoff functions of combination strategies, including straddles, strangles, strips, or straps</w:t>
      </w:r>
      <w:bookmarkEnd w:id="4276"/>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4277" w:name="_Toc222561369"/>
      <w:r w:rsidRPr="008568A7">
        <w:t xml:space="preserve">9.3.1 </w:t>
      </w:r>
      <w:r w:rsidR="005F2397" w:rsidRPr="008568A7">
        <w:t>Straddle</w:t>
      </w:r>
      <w:bookmarkEnd w:id="4277"/>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A15689" w:rsidRDefault="00A15689"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6"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tZN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E1FT09bU3+gtGE2o717K3cVOj4&#10;e+HDg3CY5yhQ7KjwEZ8CHZhy0504K4379a/eiR8JBZUzSjtq+Je9cIqz+keNAYxhGeIhDjXOXLxc&#10;J9MpjG1fU/S+WRv0QIJNaGU8gsWFuj8WzjTPWGMZWQRJaAm7KZfB9Zd1aHcWFqFUWRbZsECsCPf6&#10;0UpSTjmiOfd0ehbOdnMioI4+mH6PiNWbMdryxvKx2T5gmMYZe8G0gx/LJ1ZlN3Fou72+R67LOr/9&#10;Aw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bi1k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A15689" w:rsidRDefault="00A15689"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4278" w:name="_Toc222561370"/>
      <w:r w:rsidRPr="008568A7">
        <w:t xml:space="preserve">9.3.1 </w:t>
      </w:r>
      <w:r w:rsidR="005F2397" w:rsidRPr="008568A7">
        <w:t>Strip</w:t>
      </w:r>
      <w:bookmarkEnd w:id="4278"/>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4279" w:name="_Toc222561371"/>
      <w:r w:rsidRPr="008568A7">
        <w:t xml:space="preserve">9.3.2 </w:t>
      </w:r>
      <w:r w:rsidR="005F2397" w:rsidRPr="008568A7">
        <w:t>Strap</w:t>
      </w:r>
      <w:bookmarkEnd w:id="4279"/>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4280" w:name="_Toc222561372"/>
      <w:r w:rsidRPr="008568A7">
        <w:t xml:space="preserve">9.3.3 </w:t>
      </w:r>
      <w:r w:rsidR="005F2397" w:rsidRPr="008568A7">
        <w:t>Strangle</w:t>
      </w:r>
      <w:bookmarkEnd w:id="4280"/>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r w:rsidRPr="008568A7">
        <w:rPr>
          <w:rFonts w:ascii="Calibri" w:hAnsi="Calibri"/>
          <w:bCs w:val="0"/>
          <w:color w:val="auto"/>
          <w:sz w:val="24"/>
          <w:szCs w:val="24"/>
        </w:rPr>
        <w:lastRenderedPageBreak/>
        <w:t>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4281" w:name="_Toc222561373"/>
      <w:r w:rsidRPr="008568A7">
        <w:t>9.3.4 Collar and costless collar</w:t>
      </w:r>
      <w:bookmarkEnd w:id="4281"/>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4282" w:name="_Toc222561374"/>
      <w:r w:rsidRPr="008568A7">
        <w:t xml:space="preserve">9.4 </w:t>
      </w:r>
      <w:r w:rsidR="005F2397" w:rsidRPr="008568A7">
        <w:t>Compute the pay-offs of combination strategies.</w:t>
      </w:r>
      <w:bookmarkEnd w:id="4282"/>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Del="00A33A38" w:rsidRDefault="00ED4ECE" w:rsidP="007140DE">
      <w:pPr>
        <w:pStyle w:val="Heading2"/>
        <w:rPr>
          <w:del w:id="4283" w:author="Aleksander Hansen" w:date="2013-02-14T20:07:00Z"/>
        </w:rPr>
      </w:pPr>
    </w:p>
    <w:p w14:paraId="17FE3C95" w14:textId="77777777" w:rsidR="00A33A38" w:rsidRDefault="00A33A38">
      <w:pPr>
        <w:pStyle w:val="Paragraph"/>
        <w:rPr>
          <w:ins w:id="4284" w:author="Aleksander Hansen" w:date="2013-02-14T20:07:00Z"/>
        </w:rPr>
        <w:pPrChange w:id="4285" w:author="Aleksander Hansen" w:date="2013-02-14T20:07:00Z">
          <w:pPr/>
        </w:pPrChange>
      </w:pPr>
    </w:p>
    <w:p w14:paraId="0F66CFB6" w14:textId="77777777" w:rsidR="00A33A38" w:rsidRDefault="00A33A38">
      <w:pPr>
        <w:pStyle w:val="Paragraph"/>
        <w:rPr>
          <w:ins w:id="4286" w:author="Aleksander Hansen" w:date="2013-02-14T20:07:00Z"/>
        </w:rPr>
        <w:pPrChange w:id="4287" w:author="Aleksander Hansen" w:date="2013-02-14T20:07:00Z">
          <w:pPr/>
        </w:pPrChange>
      </w:pPr>
    </w:p>
    <w:p w14:paraId="763B39B4" w14:textId="77777777" w:rsidR="00A33A38" w:rsidRDefault="00A33A38">
      <w:pPr>
        <w:pStyle w:val="Paragraph"/>
        <w:rPr>
          <w:ins w:id="4288" w:author="Aleksander Hansen" w:date="2013-02-14T20:07:00Z"/>
        </w:rPr>
        <w:pPrChange w:id="4289" w:author="Aleksander Hansen" w:date="2013-02-14T20:07:00Z">
          <w:pPr/>
        </w:pPrChange>
      </w:pPr>
    </w:p>
    <w:p w14:paraId="59219E42" w14:textId="77777777" w:rsidR="00A33A38" w:rsidRDefault="00A33A38">
      <w:pPr>
        <w:pStyle w:val="Paragraph"/>
        <w:rPr>
          <w:ins w:id="4290" w:author="Aleksander Hansen" w:date="2013-02-14T20:07:00Z"/>
        </w:rPr>
        <w:pPrChange w:id="4291" w:author="Aleksander Hansen" w:date="2013-02-14T20:07:00Z">
          <w:pPr/>
        </w:pPrChange>
      </w:pPr>
    </w:p>
    <w:p w14:paraId="79C12B28" w14:textId="77777777" w:rsidR="00A33A38" w:rsidRDefault="00A33A38">
      <w:pPr>
        <w:pStyle w:val="Paragraph"/>
        <w:rPr>
          <w:ins w:id="4292" w:author="Aleksander Hansen" w:date="2013-02-14T20:07:00Z"/>
        </w:rPr>
        <w:pPrChange w:id="4293" w:author="Aleksander Hansen" w:date="2013-02-14T20:07:00Z">
          <w:pPr/>
        </w:pPrChange>
      </w:pPr>
    </w:p>
    <w:p w14:paraId="02A18DEE" w14:textId="77777777" w:rsidR="00A33A38" w:rsidRDefault="00A33A38">
      <w:pPr>
        <w:pStyle w:val="Paragraph"/>
        <w:rPr>
          <w:ins w:id="4294" w:author="Aleksander Hansen" w:date="2013-02-14T20:07:00Z"/>
        </w:rPr>
        <w:pPrChange w:id="4295" w:author="Aleksander Hansen" w:date="2013-02-14T20:07:00Z">
          <w:pPr/>
        </w:pPrChange>
      </w:pPr>
    </w:p>
    <w:p w14:paraId="0ACE8243" w14:textId="2F67EA8F" w:rsidR="00A33A38" w:rsidRPr="00A33A38" w:rsidRDefault="00A33A38">
      <w:pPr>
        <w:pStyle w:val="Heading2"/>
        <w:rPr>
          <w:ins w:id="4296" w:author="Aleksander Hansen" w:date="2013-02-14T20:07:00Z"/>
          <w:rPrChange w:id="4297" w:author="Aleksander Hansen" w:date="2013-02-14T20:07:00Z">
            <w:rPr>
              <w:ins w:id="4298" w:author="Aleksander Hansen" w:date="2013-02-14T20:07:00Z"/>
              <w:rFonts w:ascii="Calibri" w:hAnsi="Calibri"/>
            </w:rPr>
          </w:rPrChange>
        </w:rPr>
        <w:pPrChange w:id="4299" w:author="Aleksander Hansen" w:date="2013-02-14T20:07:00Z">
          <w:pPr/>
        </w:pPrChange>
      </w:pPr>
      <w:bookmarkStart w:id="4300" w:name="_Toc222561375"/>
      <w:ins w:id="4301" w:author="Aleksander Hansen" w:date="2013-02-14T20:07:00Z">
        <w:r>
          <w:lastRenderedPageBreak/>
          <w:t>Chapter Summary</w:t>
        </w:r>
        <w:bookmarkEnd w:id="4300"/>
      </w:ins>
    </w:p>
    <w:p w14:paraId="0DBA85DF" w14:textId="77777777" w:rsidR="00A33A38" w:rsidRPr="008568A7" w:rsidDel="00A33A38" w:rsidRDefault="00A33A38" w:rsidP="00A33A38">
      <w:pPr>
        <w:pStyle w:val="Heading2"/>
        <w:rPr>
          <w:del w:id="4302" w:author="Aleksander Hansen" w:date="2013-02-14T20:07:00Z"/>
        </w:rPr>
      </w:pPr>
      <w:moveToRangeStart w:id="4303" w:author="Aleksander Hansen" w:date="2013-02-14T20:06:00Z" w:name="move222491747"/>
      <w:moveTo w:id="4304" w:author="Aleksander Hansen" w:date="2013-02-14T20:06:00Z">
        <w:del w:id="4305" w:author="Aleksander Hansen" w:date="2013-02-14T20:07:00Z">
          <w:r w:rsidRPr="008568A7" w:rsidDel="00A33A38">
            <w:delText xml:space="preserve">9.5 Summary of Options Strategies  </w:delText>
          </w:r>
        </w:del>
      </w:moveTo>
    </w:p>
    <w:moveToRangeEnd w:id="4303"/>
    <w:p w14:paraId="7FE9F259" w14:textId="426DEA18" w:rsidR="00D139AF" w:rsidRPr="008568A7" w:rsidDel="00A33A38" w:rsidRDefault="00D139AF" w:rsidP="007140DE">
      <w:pPr>
        <w:pStyle w:val="Heading2"/>
        <w:rPr>
          <w:del w:id="4306" w:author="Aleksander Hansen" w:date="2013-02-14T20:06:00Z"/>
        </w:rPr>
      </w:pPr>
    </w:p>
    <w:p w14:paraId="4D034FB5" w14:textId="059A993C" w:rsidR="00D139AF" w:rsidRPr="008568A7" w:rsidDel="00A33A38" w:rsidRDefault="00D139AF" w:rsidP="007140DE">
      <w:pPr>
        <w:pStyle w:val="Heading2"/>
        <w:rPr>
          <w:del w:id="4307" w:author="Aleksander Hansen" w:date="2013-02-14T20:07:00Z"/>
        </w:rPr>
      </w:pPr>
    </w:p>
    <w:p w14:paraId="57A8E73A" w14:textId="7C37FBBE" w:rsidR="00D139AF" w:rsidRPr="008568A7" w:rsidDel="00A33A38" w:rsidRDefault="00E01965" w:rsidP="007140DE">
      <w:pPr>
        <w:pStyle w:val="Heading2"/>
      </w:pPr>
      <w:moveFromRangeStart w:id="4308" w:author="Aleksander Hansen" w:date="2013-02-14T20:06:00Z" w:name="move222491747"/>
      <w:moveFrom w:id="4309" w:author="Aleksander Hansen" w:date="2013-02-14T20:06:00Z">
        <w:r w:rsidRPr="008568A7" w:rsidDel="00A33A38">
          <w:br/>
        </w:r>
        <w:r w:rsidR="00D139AF" w:rsidRPr="008568A7" w:rsidDel="00A33A38">
          <w:t xml:space="preserve">9.5 Summary of Options Strategies  </w:t>
        </w:r>
      </w:moveFrom>
    </w:p>
    <w:moveFromRangeEnd w:id="4308"/>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pPr>
        <w:pStyle w:val="ListParagraph"/>
        <w:numPr>
          <w:ilvl w:val="0"/>
          <w:numId w:val="95"/>
        </w:numPr>
        <w:rPr>
          <w:rFonts w:ascii="Calibri" w:hAnsi="Calibri"/>
        </w:rPr>
        <w:pPrChange w:id="4310" w:author="Aleksander Hansen" w:date="2013-02-14T20:05:00Z">
          <w:pPr>
            <w:pStyle w:val="ListParagraph"/>
            <w:numPr>
              <w:numId w:val="22"/>
            </w:numPr>
            <w:tabs>
              <w:tab w:val="num" w:pos="360"/>
            </w:tabs>
            <w:ind w:left="0"/>
          </w:pPr>
        </w:pPrChange>
      </w:pPr>
      <w:r w:rsidRPr="008568A7">
        <w:rPr>
          <w:rFonts w:ascii="Calibri" w:hAnsi="Calibri"/>
        </w:rPr>
        <w:t xml:space="preserve">Principal-protected note </w:t>
      </w:r>
    </w:p>
    <w:p w14:paraId="73321A20" w14:textId="77777777" w:rsidR="00D139AF" w:rsidRPr="008568A7" w:rsidRDefault="00D139AF">
      <w:pPr>
        <w:pStyle w:val="ListParagraph"/>
        <w:numPr>
          <w:ilvl w:val="0"/>
          <w:numId w:val="95"/>
        </w:numPr>
        <w:rPr>
          <w:rFonts w:ascii="Calibri" w:hAnsi="Calibri"/>
        </w:rPr>
        <w:pPrChange w:id="4311" w:author="Aleksander Hansen" w:date="2013-02-14T20:05:00Z">
          <w:pPr>
            <w:pStyle w:val="ListParagraph"/>
            <w:numPr>
              <w:numId w:val="22"/>
            </w:numPr>
            <w:tabs>
              <w:tab w:val="num" w:pos="360"/>
            </w:tabs>
            <w:ind w:left="0"/>
          </w:pPr>
        </w:pPrChange>
      </w:pPr>
      <w:r w:rsidRPr="008568A7">
        <w:rPr>
          <w:rFonts w:ascii="Calibri" w:hAnsi="Calibri"/>
        </w:rPr>
        <w:t xml:space="preserve">Covered call </w:t>
      </w:r>
    </w:p>
    <w:p w14:paraId="642141DF" w14:textId="77777777" w:rsidR="00D139AF" w:rsidRPr="008568A7" w:rsidRDefault="00D139AF">
      <w:pPr>
        <w:pStyle w:val="ListParagraph"/>
        <w:numPr>
          <w:ilvl w:val="0"/>
          <w:numId w:val="95"/>
        </w:numPr>
        <w:rPr>
          <w:rFonts w:ascii="Calibri" w:hAnsi="Calibri"/>
        </w:rPr>
        <w:pPrChange w:id="4312" w:author="Aleksander Hansen" w:date="2013-02-14T20:05:00Z">
          <w:pPr>
            <w:pStyle w:val="ListParagraph"/>
            <w:numPr>
              <w:numId w:val="22"/>
            </w:numPr>
            <w:tabs>
              <w:tab w:val="num" w:pos="360"/>
            </w:tabs>
            <w:ind w:left="0"/>
          </w:pPr>
        </w:pPrChange>
      </w:pPr>
      <w:r w:rsidRPr="008568A7">
        <w:rPr>
          <w:rFonts w:ascii="Calibri" w:hAnsi="Calibri"/>
        </w:rPr>
        <w:t xml:space="preserve">Protective put </w:t>
      </w:r>
    </w:p>
    <w:p w14:paraId="6AE8F8C7" w14:textId="77777777" w:rsidR="00D139AF" w:rsidRPr="008568A7" w:rsidRDefault="00D139AF">
      <w:pPr>
        <w:pStyle w:val="ListParagraph"/>
        <w:numPr>
          <w:ilvl w:val="0"/>
          <w:numId w:val="95"/>
        </w:numPr>
        <w:rPr>
          <w:rFonts w:ascii="Calibri" w:hAnsi="Calibri"/>
        </w:rPr>
        <w:pPrChange w:id="4313" w:author="Aleksander Hansen" w:date="2013-02-14T20:05:00Z">
          <w:pPr>
            <w:pStyle w:val="ListParagraph"/>
            <w:numPr>
              <w:numId w:val="22"/>
            </w:numPr>
            <w:tabs>
              <w:tab w:val="num" w:pos="360"/>
            </w:tabs>
            <w:ind w:left="0"/>
          </w:pPr>
        </w:pPrChange>
      </w:pPr>
      <w:r w:rsidRPr="008568A7">
        <w:rPr>
          <w:rFonts w:ascii="Calibri" w:hAnsi="Calibri"/>
        </w:rPr>
        <w:t xml:space="preserve">Bull spread  </w:t>
      </w:r>
    </w:p>
    <w:p w14:paraId="069CD24C" w14:textId="77777777" w:rsidR="00D139AF" w:rsidRPr="008568A7" w:rsidRDefault="00D139AF">
      <w:pPr>
        <w:pStyle w:val="ListParagraph"/>
        <w:numPr>
          <w:ilvl w:val="0"/>
          <w:numId w:val="95"/>
        </w:numPr>
        <w:rPr>
          <w:rFonts w:ascii="Calibri" w:hAnsi="Calibri"/>
        </w:rPr>
        <w:pPrChange w:id="4314" w:author="Aleksander Hansen" w:date="2013-02-14T20:05:00Z">
          <w:pPr>
            <w:pStyle w:val="ListParagraph"/>
            <w:numPr>
              <w:numId w:val="22"/>
            </w:numPr>
            <w:tabs>
              <w:tab w:val="num" w:pos="360"/>
            </w:tabs>
            <w:ind w:left="0"/>
          </w:pPr>
        </w:pPrChange>
      </w:pPr>
      <w:r w:rsidRPr="008568A7">
        <w:rPr>
          <w:rFonts w:ascii="Calibri" w:hAnsi="Calibri"/>
        </w:rPr>
        <w:t xml:space="preserve">Bear spread  </w:t>
      </w:r>
    </w:p>
    <w:p w14:paraId="493C6595" w14:textId="77777777" w:rsidR="00D139AF" w:rsidRPr="008568A7" w:rsidRDefault="00D139AF">
      <w:pPr>
        <w:pStyle w:val="ListParagraph"/>
        <w:numPr>
          <w:ilvl w:val="0"/>
          <w:numId w:val="95"/>
        </w:numPr>
        <w:rPr>
          <w:rFonts w:ascii="Calibri" w:hAnsi="Calibri"/>
        </w:rPr>
        <w:pPrChange w:id="4315" w:author="Aleksander Hansen" w:date="2013-02-14T20:05:00Z">
          <w:pPr>
            <w:pStyle w:val="ListParagraph"/>
            <w:numPr>
              <w:numId w:val="22"/>
            </w:numPr>
            <w:tabs>
              <w:tab w:val="num" w:pos="360"/>
            </w:tabs>
            <w:ind w:left="0"/>
          </w:pPr>
        </w:pPrChange>
      </w:pPr>
      <w:r w:rsidRPr="008568A7">
        <w:rPr>
          <w:rFonts w:ascii="Calibri" w:hAnsi="Calibri"/>
        </w:rPr>
        <w:t xml:space="preserve">Butterfly spread  </w:t>
      </w:r>
    </w:p>
    <w:p w14:paraId="2D11D2E8" w14:textId="77777777" w:rsidR="00D139AF" w:rsidRPr="008568A7" w:rsidRDefault="00D139AF">
      <w:pPr>
        <w:pStyle w:val="ListParagraph"/>
        <w:numPr>
          <w:ilvl w:val="0"/>
          <w:numId w:val="95"/>
        </w:numPr>
        <w:rPr>
          <w:rFonts w:ascii="Calibri" w:hAnsi="Calibri"/>
        </w:rPr>
        <w:pPrChange w:id="4316" w:author="Aleksander Hansen" w:date="2013-02-14T20:05:00Z">
          <w:pPr>
            <w:pStyle w:val="ListParagraph"/>
            <w:numPr>
              <w:numId w:val="22"/>
            </w:numPr>
            <w:tabs>
              <w:tab w:val="num" w:pos="360"/>
            </w:tabs>
            <w:ind w:left="0"/>
          </w:pPr>
        </w:pPrChange>
      </w:pPr>
      <w:r w:rsidRPr="008568A7">
        <w:rPr>
          <w:rFonts w:ascii="Calibri" w:hAnsi="Calibri"/>
        </w:rPr>
        <w:t xml:space="preserve">Calendar spread  </w:t>
      </w:r>
    </w:p>
    <w:p w14:paraId="1FD4D697" w14:textId="77777777" w:rsidR="00D139AF" w:rsidRPr="008568A7" w:rsidRDefault="00D139AF">
      <w:pPr>
        <w:pStyle w:val="ListParagraph"/>
        <w:numPr>
          <w:ilvl w:val="0"/>
          <w:numId w:val="95"/>
        </w:numPr>
        <w:rPr>
          <w:rFonts w:ascii="Calibri" w:hAnsi="Calibri"/>
        </w:rPr>
        <w:pPrChange w:id="4317" w:author="Aleksander Hansen" w:date="2013-02-14T20:05:00Z">
          <w:pPr>
            <w:pStyle w:val="ListParagraph"/>
            <w:numPr>
              <w:numId w:val="22"/>
            </w:numPr>
            <w:tabs>
              <w:tab w:val="num" w:pos="360"/>
            </w:tabs>
            <w:ind w:left="0"/>
          </w:pPr>
        </w:pPrChange>
      </w:pPr>
      <w:r w:rsidRPr="008568A7">
        <w:rPr>
          <w:rFonts w:ascii="Calibri" w:hAnsi="Calibri"/>
        </w:rPr>
        <w:t xml:space="preserve">Diagonal spread  </w:t>
      </w:r>
    </w:p>
    <w:p w14:paraId="43391D32" w14:textId="77777777" w:rsidR="00D139AF" w:rsidRPr="008568A7" w:rsidRDefault="00D139AF">
      <w:pPr>
        <w:pStyle w:val="ListParagraph"/>
        <w:numPr>
          <w:ilvl w:val="0"/>
          <w:numId w:val="95"/>
        </w:numPr>
        <w:rPr>
          <w:rFonts w:ascii="Calibri" w:hAnsi="Calibri"/>
        </w:rPr>
        <w:pPrChange w:id="4318" w:author="Aleksander Hansen" w:date="2013-02-14T20:05:00Z">
          <w:pPr>
            <w:pStyle w:val="ListParagraph"/>
            <w:numPr>
              <w:numId w:val="22"/>
            </w:numPr>
            <w:tabs>
              <w:tab w:val="num" w:pos="360"/>
            </w:tabs>
            <w:ind w:left="0"/>
          </w:pPr>
        </w:pPrChange>
      </w:pPr>
      <w:r w:rsidRPr="008568A7">
        <w:rPr>
          <w:rFonts w:ascii="Calibri" w:hAnsi="Calibri"/>
        </w:rPr>
        <w:t xml:space="preserve">Box spread  </w:t>
      </w:r>
    </w:p>
    <w:p w14:paraId="0121E5CD" w14:textId="77777777" w:rsidR="00D139AF" w:rsidRPr="008568A7" w:rsidRDefault="00D139AF">
      <w:pPr>
        <w:pStyle w:val="ListParagraph"/>
        <w:numPr>
          <w:ilvl w:val="0"/>
          <w:numId w:val="95"/>
        </w:numPr>
        <w:rPr>
          <w:rFonts w:ascii="Calibri" w:hAnsi="Calibri"/>
        </w:rPr>
        <w:pPrChange w:id="4319" w:author="Aleksander Hansen" w:date="2013-02-14T20:05:00Z">
          <w:pPr>
            <w:pStyle w:val="ListParagraph"/>
            <w:numPr>
              <w:numId w:val="22"/>
            </w:numPr>
            <w:tabs>
              <w:tab w:val="num" w:pos="360"/>
            </w:tabs>
            <w:ind w:left="0"/>
          </w:pPr>
        </w:pPrChange>
      </w:pPr>
      <w:r w:rsidRPr="008568A7">
        <w:rPr>
          <w:rFonts w:ascii="Calibri" w:hAnsi="Calibri"/>
        </w:rPr>
        <w:t xml:space="preserve">Straddle  </w:t>
      </w:r>
    </w:p>
    <w:p w14:paraId="0C79ACC3" w14:textId="77777777" w:rsidR="00D139AF" w:rsidRPr="008568A7" w:rsidRDefault="00D139AF">
      <w:pPr>
        <w:pStyle w:val="ListParagraph"/>
        <w:numPr>
          <w:ilvl w:val="0"/>
          <w:numId w:val="95"/>
        </w:numPr>
        <w:rPr>
          <w:rFonts w:ascii="Calibri" w:hAnsi="Calibri"/>
        </w:rPr>
        <w:pPrChange w:id="4320" w:author="Aleksander Hansen" w:date="2013-02-14T20:05:00Z">
          <w:pPr>
            <w:pStyle w:val="ListParagraph"/>
            <w:numPr>
              <w:numId w:val="22"/>
            </w:numPr>
            <w:tabs>
              <w:tab w:val="num" w:pos="360"/>
            </w:tabs>
            <w:ind w:left="0"/>
          </w:pPr>
        </w:pPrChange>
      </w:pPr>
      <w:r w:rsidRPr="008568A7">
        <w:rPr>
          <w:rFonts w:ascii="Calibri" w:hAnsi="Calibri"/>
        </w:rPr>
        <w:t xml:space="preserve">Strap  </w:t>
      </w:r>
    </w:p>
    <w:p w14:paraId="32E56CAA" w14:textId="77777777" w:rsidR="00D139AF" w:rsidRPr="008568A7" w:rsidRDefault="00D139AF">
      <w:pPr>
        <w:pStyle w:val="ListParagraph"/>
        <w:numPr>
          <w:ilvl w:val="0"/>
          <w:numId w:val="95"/>
        </w:numPr>
        <w:rPr>
          <w:rFonts w:ascii="Calibri" w:hAnsi="Calibri"/>
        </w:rPr>
        <w:pPrChange w:id="4321" w:author="Aleksander Hansen" w:date="2013-02-14T20:05:00Z">
          <w:pPr>
            <w:pStyle w:val="ListParagraph"/>
            <w:numPr>
              <w:numId w:val="22"/>
            </w:numPr>
            <w:tabs>
              <w:tab w:val="num" w:pos="360"/>
            </w:tabs>
            <w:ind w:left="0"/>
          </w:pPr>
        </w:pPrChange>
      </w:pPr>
      <w:r w:rsidRPr="008568A7">
        <w:rPr>
          <w:rFonts w:ascii="Calibri" w:hAnsi="Calibri"/>
        </w:rPr>
        <w:t xml:space="preserve">Strip  </w:t>
      </w:r>
    </w:p>
    <w:p w14:paraId="2686811A" w14:textId="77777777" w:rsidR="00D139AF" w:rsidRPr="008568A7" w:rsidRDefault="00D139AF">
      <w:pPr>
        <w:pStyle w:val="ListParagraph"/>
        <w:numPr>
          <w:ilvl w:val="0"/>
          <w:numId w:val="95"/>
        </w:numPr>
        <w:rPr>
          <w:rFonts w:ascii="Calibri" w:hAnsi="Calibri"/>
        </w:rPr>
        <w:pPrChange w:id="4322" w:author="Aleksander Hansen" w:date="2013-02-14T20:05:00Z">
          <w:pPr>
            <w:pStyle w:val="ListParagraph"/>
            <w:numPr>
              <w:numId w:val="22"/>
            </w:numPr>
            <w:tabs>
              <w:tab w:val="num" w:pos="360"/>
            </w:tabs>
            <w:ind w:left="0"/>
          </w:pPr>
        </w:pPrChange>
      </w:pPr>
      <w:r w:rsidRPr="008568A7">
        <w:rPr>
          <w:rFonts w:ascii="Calibri" w:hAnsi="Calibri"/>
        </w:rPr>
        <w:t>Strangle</w:t>
      </w:r>
    </w:p>
    <w:p w14:paraId="11137B48" w14:textId="77777777" w:rsidR="00D139AF" w:rsidRPr="008568A7" w:rsidRDefault="00D139AF">
      <w:pPr>
        <w:pStyle w:val="ListParagraph"/>
        <w:numPr>
          <w:ilvl w:val="0"/>
          <w:numId w:val="95"/>
        </w:numPr>
        <w:rPr>
          <w:rFonts w:ascii="Calibri" w:hAnsi="Calibri"/>
        </w:rPr>
        <w:pPrChange w:id="4323" w:author="Aleksander Hansen" w:date="2013-02-14T20:05:00Z">
          <w:pPr>
            <w:pStyle w:val="ListParagraph"/>
            <w:numPr>
              <w:numId w:val="22"/>
            </w:numPr>
            <w:tabs>
              <w:tab w:val="num" w:pos="360"/>
            </w:tabs>
            <w:ind w:left="0"/>
          </w:pPr>
        </w:pPrChange>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4324" w:name="_Toc222561376"/>
      <w:r w:rsidRPr="008568A7">
        <w:t xml:space="preserve">9.6 </w:t>
      </w:r>
      <w:r w:rsidR="004B5D02">
        <w:t>Questions &amp; A</w:t>
      </w:r>
      <w:r w:rsidR="00ED4ECE" w:rsidRPr="008568A7">
        <w:t>nswers</w:t>
      </w:r>
      <w:bookmarkEnd w:id="4324"/>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4325" w:name="_Toc222561377"/>
      <w:r w:rsidRPr="008568A7">
        <w:lastRenderedPageBreak/>
        <w:t>9</w:t>
      </w:r>
      <w:r w:rsidR="00ED4ECE" w:rsidRPr="008568A7">
        <w:t>.6.1 Questions</w:t>
      </w:r>
      <w:bookmarkEnd w:id="4325"/>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4326" w:name="_Toc222561378"/>
      <w:r w:rsidRPr="008568A7">
        <w:t>9</w:t>
      </w:r>
      <w:r w:rsidR="00ED4ECE" w:rsidRPr="008568A7">
        <w:t>.6.2 Answers</w:t>
      </w:r>
      <w:bookmarkEnd w:id="4326"/>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lastRenderedPageBreak/>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2314C9FF" w:rsidR="005F2397" w:rsidRPr="008568A7" w:rsidRDefault="004B5D02" w:rsidP="00BC5527">
      <w:pPr>
        <w:pStyle w:val="Heading1"/>
        <w:rPr>
          <w:rFonts w:ascii="Calibri" w:hAnsi="Calibri"/>
        </w:rPr>
      </w:pPr>
      <w:bookmarkStart w:id="4327" w:name="_Toc254797391"/>
      <w:bookmarkStart w:id="4328" w:name="_Toc222561379"/>
      <w:r>
        <w:rPr>
          <w:rFonts w:ascii="Calibri" w:hAnsi="Calibri"/>
        </w:rPr>
        <w:lastRenderedPageBreak/>
        <w:t xml:space="preserve">10 </w:t>
      </w:r>
      <w:r w:rsidR="005F2397" w:rsidRPr="008568A7">
        <w:rPr>
          <w:rFonts w:ascii="Calibri" w:hAnsi="Calibri"/>
        </w:rPr>
        <w:t>McDonald, Chapter 6: Commodity Forwards and Futures</w:t>
      </w:r>
      <w:bookmarkEnd w:id="4327"/>
      <w:bookmarkEnd w:id="4328"/>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A15689" w:rsidRPr="005368C2" w:rsidRDefault="00A15689" w:rsidP="00A5024F">
                            <w:pPr>
                              <w:rPr>
                                <w:b/>
                              </w:rPr>
                            </w:pPr>
                            <w:r w:rsidRPr="005368C2">
                              <w:rPr>
                                <w:b/>
                              </w:rPr>
                              <w:t>Learning Outcomes:</w:t>
                            </w:r>
                          </w:p>
                          <w:p w14:paraId="5A6CF920" w14:textId="77777777" w:rsidR="00A15689" w:rsidRPr="005368C2" w:rsidRDefault="00A15689" w:rsidP="00A5024F"/>
                          <w:p w14:paraId="219E173F" w14:textId="1A1D4051" w:rsidR="00A15689" w:rsidRDefault="00A15689" w:rsidP="00A5024F">
                            <w:r w:rsidRPr="00A5024F">
                              <w:rPr>
                                <w:b/>
                              </w:rPr>
                              <w:t>Define</w:t>
                            </w:r>
                            <w:r w:rsidRPr="005368C2">
                              <w:t xml:space="preserve"> commodity terminology such as storage costs; carry markets, lease rate, and convenience yield.</w:t>
                            </w:r>
                          </w:p>
                          <w:p w14:paraId="48EE7E77" w14:textId="77777777" w:rsidR="00A15689" w:rsidRPr="00A5024F" w:rsidRDefault="00A15689" w:rsidP="00A5024F">
                            <w:pPr>
                              <w:rPr>
                                <w:sz w:val="16"/>
                                <w:szCs w:val="16"/>
                              </w:rPr>
                            </w:pPr>
                          </w:p>
                          <w:p w14:paraId="00766603" w14:textId="77777777" w:rsidR="00A15689" w:rsidRDefault="00A15689"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A15689" w:rsidRPr="00A5024F" w:rsidRDefault="00A15689" w:rsidP="00A5024F">
                            <w:pPr>
                              <w:rPr>
                                <w:sz w:val="16"/>
                                <w:szCs w:val="16"/>
                              </w:rPr>
                            </w:pPr>
                          </w:p>
                          <w:p w14:paraId="44699DFC" w14:textId="77777777" w:rsidR="00A15689" w:rsidRDefault="00A15689"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A15689" w:rsidRPr="00A5024F" w:rsidRDefault="00A15689" w:rsidP="00A5024F">
                            <w:pPr>
                              <w:rPr>
                                <w:sz w:val="16"/>
                                <w:szCs w:val="16"/>
                              </w:rPr>
                            </w:pPr>
                          </w:p>
                          <w:p w14:paraId="52D2D370" w14:textId="77777777" w:rsidR="00A15689" w:rsidRDefault="00A15689"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A15689" w:rsidRPr="005368C2" w:rsidRDefault="00A15689" w:rsidP="00A5024F"/>
                          <w:p w14:paraId="762E26FA" w14:textId="77777777" w:rsidR="00A15689" w:rsidRDefault="00A15689"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A15689" w:rsidRPr="00A5024F" w:rsidRDefault="00A15689" w:rsidP="00A5024F">
                            <w:pPr>
                              <w:rPr>
                                <w:sz w:val="16"/>
                                <w:szCs w:val="16"/>
                              </w:rPr>
                            </w:pPr>
                          </w:p>
                          <w:p w14:paraId="30C40403" w14:textId="77777777" w:rsidR="00A15689" w:rsidRDefault="00A15689" w:rsidP="00A5024F">
                            <w:r w:rsidRPr="00A5024F">
                              <w:rPr>
                                <w:b/>
                              </w:rPr>
                              <w:t>Compute</w:t>
                            </w:r>
                            <w:r w:rsidRPr="005368C2">
                              <w:t xml:space="preserve"> the forward price of a commodity with storage costs. </w:t>
                            </w:r>
                          </w:p>
                          <w:p w14:paraId="6ADAC44C" w14:textId="77777777" w:rsidR="00A15689" w:rsidRPr="00A5024F" w:rsidRDefault="00A15689" w:rsidP="00A5024F">
                            <w:pPr>
                              <w:rPr>
                                <w:sz w:val="16"/>
                                <w:szCs w:val="16"/>
                              </w:rPr>
                            </w:pPr>
                          </w:p>
                          <w:p w14:paraId="65A99650" w14:textId="77777777" w:rsidR="00A15689" w:rsidRDefault="00A15689" w:rsidP="00A5024F">
                            <w:r w:rsidRPr="00A5024F">
                              <w:rPr>
                                <w:b/>
                              </w:rPr>
                              <w:t>Compare</w:t>
                            </w:r>
                            <w:r w:rsidRPr="005368C2">
                              <w:t xml:space="preserve"> the lease rate with the convenience yield. </w:t>
                            </w:r>
                          </w:p>
                          <w:p w14:paraId="35F85AE6" w14:textId="77777777" w:rsidR="00A15689" w:rsidRPr="00A5024F" w:rsidRDefault="00A15689" w:rsidP="00A5024F">
                            <w:pPr>
                              <w:rPr>
                                <w:sz w:val="16"/>
                                <w:szCs w:val="16"/>
                              </w:rPr>
                            </w:pPr>
                          </w:p>
                          <w:p w14:paraId="13C3E93F" w14:textId="77777777" w:rsidR="00A15689" w:rsidRPr="005368C2" w:rsidRDefault="00A15689"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A15689" w:rsidRDefault="00A15689" w:rsidP="00A5024F">
                            <w:r w:rsidRPr="005368C2">
                              <w:t xml:space="preserve">Define and compute a commodity spread. </w:t>
                            </w:r>
                          </w:p>
                          <w:p w14:paraId="3C996C55" w14:textId="77777777" w:rsidR="00A15689" w:rsidRPr="00A5024F" w:rsidRDefault="00A15689" w:rsidP="00A5024F">
                            <w:pPr>
                              <w:rPr>
                                <w:sz w:val="16"/>
                                <w:szCs w:val="16"/>
                              </w:rPr>
                            </w:pPr>
                          </w:p>
                          <w:p w14:paraId="64DDDDCE" w14:textId="77777777" w:rsidR="00A15689" w:rsidRDefault="00A15689" w:rsidP="00A5024F">
                            <w:r w:rsidRPr="00A5024F">
                              <w:rPr>
                                <w:b/>
                              </w:rPr>
                              <w:t>Explain</w:t>
                            </w:r>
                            <w:r w:rsidRPr="005368C2">
                              <w:t xml:space="preserve"> how basis risk can occur when hedging commodity price exposure. </w:t>
                            </w:r>
                          </w:p>
                          <w:p w14:paraId="2E931B60" w14:textId="77777777" w:rsidR="00A15689" w:rsidRPr="00A5024F" w:rsidRDefault="00A15689" w:rsidP="00A5024F">
                            <w:pPr>
                              <w:rPr>
                                <w:sz w:val="16"/>
                                <w:szCs w:val="16"/>
                              </w:rPr>
                            </w:pPr>
                          </w:p>
                          <w:p w14:paraId="5C8E0F29" w14:textId="77777777" w:rsidR="00A15689" w:rsidRDefault="00A15689" w:rsidP="00A5024F">
                            <w:r w:rsidRPr="00A5024F">
                              <w:rPr>
                                <w:b/>
                              </w:rPr>
                              <w:t>Evaluate</w:t>
                            </w:r>
                            <w:r w:rsidRPr="005368C2">
                              <w:t xml:space="preserve"> the differences between a strip hedge and a stack hedge and analyze how these differences impact risk management.</w:t>
                            </w:r>
                          </w:p>
                          <w:p w14:paraId="50E87734" w14:textId="77777777" w:rsidR="00A15689" w:rsidRPr="00A5024F" w:rsidRDefault="00A15689" w:rsidP="00A5024F">
                            <w:pPr>
                              <w:rPr>
                                <w:sz w:val="16"/>
                                <w:szCs w:val="16"/>
                              </w:rPr>
                            </w:pPr>
                          </w:p>
                          <w:p w14:paraId="0131E188" w14:textId="77777777" w:rsidR="00A15689" w:rsidRDefault="00A15689" w:rsidP="00A5024F">
                            <w:r w:rsidRPr="00A5024F">
                              <w:rPr>
                                <w:b/>
                              </w:rPr>
                              <w:t>Describe</w:t>
                            </w:r>
                            <w:r w:rsidRPr="005368C2">
                              <w:t xml:space="preserve"> examples of cross-hedging, specifically hedging jet fuel with crude oil and using weather derivatives.</w:t>
                            </w:r>
                          </w:p>
                          <w:p w14:paraId="71A5D780" w14:textId="77777777" w:rsidR="00A15689" w:rsidRPr="00A5024F" w:rsidRDefault="00A15689" w:rsidP="00A5024F">
                            <w:pPr>
                              <w:rPr>
                                <w:sz w:val="16"/>
                                <w:szCs w:val="16"/>
                              </w:rPr>
                            </w:pPr>
                          </w:p>
                          <w:p w14:paraId="02493314" w14:textId="77777777" w:rsidR="00A15689" w:rsidRDefault="00A15689"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A15689" w:rsidRDefault="00A15689" w:rsidP="00A5024F"/>
                          <w:p w14:paraId="3327E2F0" w14:textId="77777777" w:rsidR="00A15689" w:rsidRPr="005368C2" w:rsidRDefault="00A15689"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7"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" fillcolor="#b1c2a3" stroked="f">
                <v:textbox>
                  <w:txbxContent>
                    <w:p w14:paraId="5CF91379" w14:textId="77777777" w:rsidR="00A15689" w:rsidRPr="005368C2" w:rsidRDefault="00A15689" w:rsidP="00A5024F">
                      <w:pPr>
                        <w:rPr>
                          <w:b/>
                        </w:rPr>
                      </w:pPr>
                      <w:r w:rsidRPr="005368C2">
                        <w:rPr>
                          <w:b/>
                        </w:rPr>
                        <w:t>Learning Outcomes:</w:t>
                      </w:r>
                    </w:p>
                    <w:p w14:paraId="5A6CF920" w14:textId="77777777" w:rsidR="00A15689" w:rsidRPr="005368C2" w:rsidRDefault="00A15689" w:rsidP="00A5024F"/>
                    <w:p w14:paraId="219E173F" w14:textId="1A1D4051" w:rsidR="00A15689" w:rsidRDefault="00A15689" w:rsidP="00A5024F">
                      <w:r w:rsidRPr="00A5024F">
                        <w:rPr>
                          <w:b/>
                        </w:rPr>
                        <w:t>Define</w:t>
                      </w:r>
                      <w:r w:rsidRPr="005368C2">
                        <w:t xml:space="preserve"> commodity terminology such as storage costs; carry markets, lease rate, and convenience yield.</w:t>
                      </w:r>
                    </w:p>
                    <w:p w14:paraId="48EE7E77" w14:textId="77777777" w:rsidR="00A15689" w:rsidRPr="00A5024F" w:rsidRDefault="00A15689" w:rsidP="00A5024F">
                      <w:pPr>
                        <w:rPr>
                          <w:sz w:val="16"/>
                          <w:szCs w:val="16"/>
                        </w:rPr>
                      </w:pPr>
                    </w:p>
                    <w:p w14:paraId="00766603" w14:textId="77777777" w:rsidR="00A15689" w:rsidRDefault="00A15689"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A15689" w:rsidRPr="00A5024F" w:rsidRDefault="00A15689" w:rsidP="00A5024F">
                      <w:pPr>
                        <w:rPr>
                          <w:sz w:val="16"/>
                          <w:szCs w:val="16"/>
                        </w:rPr>
                      </w:pPr>
                    </w:p>
                    <w:p w14:paraId="44699DFC" w14:textId="77777777" w:rsidR="00A15689" w:rsidRDefault="00A15689"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A15689" w:rsidRPr="00A5024F" w:rsidRDefault="00A15689" w:rsidP="00A5024F">
                      <w:pPr>
                        <w:rPr>
                          <w:sz w:val="16"/>
                          <w:szCs w:val="16"/>
                        </w:rPr>
                      </w:pPr>
                    </w:p>
                    <w:p w14:paraId="52D2D370" w14:textId="77777777" w:rsidR="00A15689" w:rsidRDefault="00A15689"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A15689" w:rsidRPr="005368C2" w:rsidRDefault="00A15689" w:rsidP="00A5024F"/>
                    <w:p w14:paraId="762E26FA" w14:textId="77777777" w:rsidR="00A15689" w:rsidRDefault="00A15689"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A15689" w:rsidRPr="00A5024F" w:rsidRDefault="00A15689" w:rsidP="00A5024F">
                      <w:pPr>
                        <w:rPr>
                          <w:sz w:val="16"/>
                          <w:szCs w:val="16"/>
                        </w:rPr>
                      </w:pPr>
                    </w:p>
                    <w:p w14:paraId="30C40403" w14:textId="77777777" w:rsidR="00A15689" w:rsidRDefault="00A15689" w:rsidP="00A5024F">
                      <w:r w:rsidRPr="00A5024F">
                        <w:rPr>
                          <w:b/>
                        </w:rPr>
                        <w:t>Compute</w:t>
                      </w:r>
                      <w:r w:rsidRPr="005368C2">
                        <w:t xml:space="preserve"> the forward price of a commodity with storage costs. </w:t>
                      </w:r>
                    </w:p>
                    <w:p w14:paraId="6ADAC44C" w14:textId="77777777" w:rsidR="00A15689" w:rsidRPr="00A5024F" w:rsidRDefault="00A15689" w:rsidP="00A5024F">
                      <w:pPr>
                        <w:rPr>
                          <w:sz w:val="16"/>
                          <w:szCs w:val="16"/>
                        </w:rPr>
                      </w:pPr>
                    </w:p>
                    <w:p w14:paraId="65A99650" w14:textId="77777777" w:rsidR="00A15689" w:rsidRDefault="00A15689" w:rsidP="00A5024F">
                      <w:r w:rsidRPr="00A5024F">
                        <w:rPr>
                          <w:b/>
                        </w:rPr>
                        <w:t>Compare</w:t>
                      </w:r>
                      <w:r w:rsidRPr="005368C2">
                        <w:t xml:space="preserve"> the lease rate with the convenience yield. </w:t>
                      </w:r>
                    </w:p>
                    <w:p w14:paraId="35F85AE6" w14:textId="77777777" w:rsidR="00A15689" w:rsidRPr="00A5024F" w:rsidRDefault="00A15689" w:rsidP="00A5024F">
                      <w:pPr>
                        <w:rPr>
                          <w:sz w:val="16"/>
                          <w:szCs w:val="16"/>
                        </w:rPr>
                      </w:pPr>
                    </w:p>
                    <w:p w14:paraId="13C3E93F" w14:textId="77777777" w:rsidR="00A15689" w:rsidRPr="005368C2" w:rsidRDefault="00A15689"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A15689" w:rsidRDefault="00A15689" w:rsidP="00A5024F">
                      <w:r w:rsidRPr="005368C2">
                        <w:t xml:space="preserve">Define and compute a commodity spread. </w:t>
                      </w:r>
                    </w:p>
                    <w:p w14:paraId="3C996C55" w14:textId="77777777" w:rsidR="00A15689" w:rsidRPr="00A5024F" w:rsidRDefault="00A15689" w:rsidP="00A5024F">
                      <w:pPr>
                        <w:rPr>
                          <w:sz w:val="16"/>
                          <w:szCs w:val="16"/>
                        </w:rPr>
                      </w:pPr>
                    </w:p>
                    <w:p w14:paraId="64DDDDCE" w14:textId="77777777" w:rsidR="00A15689" w:rsidRDefault="00A15689" w:rsidP="00A5024F">
                      <w:r w:rsidRPr="00A5024F">
                        <w:rPr>
                          <w:b/>
                        </w:rPr>
                        <w:t>Explain</w:t>
                      </w:r>
                      <w:r w:rsidRPr="005368C2">
                        <w:t xml:space="preserve"> how basis risk can occur when hedging commodity price exposure. </w:t>
                      </w:r>
                    </w:p>
                    <w:p w14:paraId="2E931B60" w14:textId="77777777" w:rsidR="00A15689" w:rsidRPr="00A5024F" w:rsidRDefault="00A15689" w:rsidP="00A5024F">
                      <w:pPr>
                        <w:rPr>
                          <w:sz w:val="16"/>
                          <w:szCs w:val="16"/>
                        </w:rPr>
                      </w:pPr>
                    </w:p>
                    <w:p w14:paraId="5C8E0F29" w14:textId="77777777" w:rsidR="00A15689" w:rsidRDefault="00A15689" w:rsidP="00A5024F">
                      <w:r w:rsidRPr="00A5024F">
                        <w:rPr>
                          <w:b/>
                        </w:rPr>
                        <w:t>Evaluate</w:t>
                      </w:r>
                      <w:r w:rsidRPr="005368C2">
                        <w:t xml:space="preserve"> the differences between a strip hedge and a stack hedge and analyze how these differences impact risk management.</w:t>
                      </w:r>
                    </w:p>
                    <w:p w14:paraId="50E87734" w14:textId="77777777" w:rsidR="00A15689" w:rsidRPr="00A5024F" w:rsidRDefault="00A15689" w:rsidP="00A5024F">
                      <w:pPr>
                        <w:rPr>
                          <w:sz w:val="16"/>
                          <w:szCs w:val="16"/>
                        </w:rPr>
                      </w:pPr>
                    </w:p>
                    <w:p w14:paraId="0131E188" w14:textId="77777777" w:rsidR="00A15689" w:rsidRDefault="00A15689" w:rsidP="00A5024F">
                      <w:r w:rsidRPr="00A5024F">
                        <w:rPr>
                          <w:b/>
                        </w:rPr>
                        <w:t>Describe</w:t>
                      </w:r>
                      <w:r w:rsidRPr="005368C2">
                        <w:t xml:space="preserve"> examples of cross-hedging, specifically hedging jet fuel with crude oil and using weather derivatives.</w:t>
                      </w:r>
                    </w:p>
                    <w:p w14:paraId="71A5D780" w14:textId="77777777" w:rsidR="00A15689" w:rsidRPr="00A5024F" w:rsidRDefault="00A15689" w:rsidP="00A5024F">
                      <w:pPr>
                        <w:rPr>
                          <w:sz w:val="16"/>
                          <w:szCs w:val="16"/>
                        </w:rPr>
                      </w:pPr>
                    </w:p>
                    <w:p w14:paraId="02493314" w14:textId="77777777" w:rsidR="00A15689" w:rsidRDefault="00A15689"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A15689" w:rsidRDefault="00A15689" w:rsidP="00A5024F"/>
                    <w:p w14:paraId="3327E2F0" w14:textId="77777777" w:rsidR="00A15689" w:rsidRPr="005368C2" w:rsidRDefault="00A15689"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bookmarkStart w:id="4329" w:name="_Toc222561380"/>
      <w:r w:rsidRPr="00CE1EE9">
        <w:t xml:space="preserve">Define commodity terminology such as storage costs; carry markets, lease </w:t>
      </w:r>
      <w:commentRangeStart w:id="4330"/>
      <w:r w:rsidRPr="00CE1EE9">
        <w:t>rate</w:t>
      </w:r>
      <w:commentRangeEnd w:id="4330"/>
      <w:r w:rsidR="00373407">
        <w:rPr>
          <w:rStyle w:val="CommentReference"/>
          <w:rFonts w:asciiTheme="majorHAnsi" w:eastAsiaTheme="minorEastAsia" w:hAnsiTheme="majorHAnsi" w:cstheme="minorBidi"/>
          <w:b w:val="0"/>
          <w:bCs w:val="0"/>
          <w:color w:val="auto"/>
        </w:rPr>
        <w:commentReference w:id="4330"/>
      </w:r>
      <w:r w:rsidRPr="00CE1EE9">
        <w:t>, and convenience yield.</w:t>
      </w:r>
      <w:bookmarkEnd w:id="4329"/>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4331" w:name="_Toc222561381"/>
      <w:r>
        <w:t>Carry Markets</w:t>
      </w:r>
      <w:bookmarkEnd w:id="4331"/>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4332" w:name="_Toc222561382"/>
      <w:r>
        <w:t>Lease rate</w:t>
      </w:r>
      <w:bookmarkEnd w:id="4332"/>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7B0840DE">
                <wp:simplePos x="0" y="0"/>
                <wp:positionH relativeFrom="column">
                  <wp:posOffset>228600</wp:posOffset>
                </wp:positionH>
                <wp:positionV relativeFrom="paragraph">
                  <wp:posOffset>142240</wp:posOffset>
                </wp:positionV>
                <wp:extent cx="4572000" cy="469900"/>
                <wp:effectExtent l="76200" t="76200" r="101600" b="1143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A15689" w:rsidRDefault="00A15689"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8"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Epq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U9j6CtLl4wmVDbVM/OiE2Njr/nzj9w&#10;i2GOAsWC8h/xU6IDs0j3p4hV2v76V/cBj4TiNWIh7ajhX/bcyog1PypM3wk2CR1opkXM0scySVMY&#10;216+qH271uiBBGvQCDoCYn0zHEur22fssDxYxBNXAnazSHg7fKx9t7CwBYXMc4Jhexju79WjEUF5&#10;yFGYc0+nZ25NPyc86uiDHpYIX70Zox2Wysfke49hSjM20Nxx2tOPzUNV2U+csNouvwn1ustv/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8jEpq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A15689" w:rsidRDefault="00A15689"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bookmarkStart w:id="4333" w:name="_Toc222561383"/>
      <w:r>
        <w:t>Convenience yield</w:t>
      </w:r>
      <w:bookmarkEnd w:id="4333"/>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4334" w:name="_Toc222561384"/>
      <w:r>
        <w:t xml:space="preserve">10.2 </w:t>
      </w:r>
      <w:r w:rsidR="005F2397" w:rsidRPr="008568A7">
        <w:t xml:space="preserve">Explain the basic equilibrium formula for pricing commodity forwards and </w:t>
      </w:r>
      <w:r w:rsidR="00972464" w:rsidRPr="008568A7">
        <w:t>Futures</w:t>
      </w:r>
      <w:bookmarkEnd w:id="4334"/>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1C28FB" w:rsidP="00E01965">
      <w:pPr>
        <w:jc w:val="center"/>
        <w:rPr>
          <w:rFonts w:ascii="Calibri" w:hAnsi="Calibri"/>
        </w:rPr>
      </w:pPr>
      <w:r>
        <w:rPr>
          <w:rFonts w:ascii="Calibri" w:hAnsi="Calibri"/>
        </w:rPr>
        <w:lastRenderedPageBreak/>
        <w:pict w14:anchorId="2181EDAB">
          <v:shape id="_x0000_i1044" type="#_x0000_t75" style="width:129pt;height:29pt">
            <v:imagedata r:id="rId113"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1C28FB"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4"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4335" w:name="_Toc222561385"/>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4335"/>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4336" w:name="_Toc222561386"/>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4336"/>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1C28FB" w:rsidP="00865716">
      <w:pPr>
        <w:jc w:val="center"/>
        <w:rPr>
          <w:rFonts w:ascii="Calibri" w:hAnsi="Calibri"/>
        </w:rPr>
      </w:pPr>
      <w:r>
        <w:rPr>
          <w:rFonts w:ascii="Calibri" w:hAnsi="Calibri"/>
        </w:rPr>
        <w:pict w14:anchorId="1087828E">
          <v:shape id="_x0000_i1045" type="#_x0000_t75" style="width:117pt;height:31pt">
            <v:imagedata r:id="rId115"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1C28FB" w:rsidP="00865716">
      <w:pPr>
        <w:jc w:val="center"/>
        <w:rPr>
          <w:rFonts w:ascii="Calibri" w:hAnsi="Calibri"/>
        </w:rPr>
      </w:pPr>
      <w:r>
        <w:rPr>
          <w:rFonts w:ascii="Calibri" w:hAnsi="Calibri"/>
        </w:rPr>
        <w:pict w14:anchorId="39A8355D">
          <v:shape id="_x0000_i1046" type="#_x0000_t75" style="width:77pt;height:25pt">
            <v:imagedata r:id="rId116"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7">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4337" w:name="_Toc222561387"/>
      <w:r>
        <w:t xml:space="preserve">10.5 </w:t>
      </w:r>
      <w:r w:rsidR="005F2397" w:rsidRPr="008568A7">
        <w:t>Define carry markets, and explain the impact storage costs and convenience yields have on commodity forward prices and no-arbitrage bounds.</w:t>
      </w:r>
      <w:bookmarkEnd w:id="4337"/>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4338" w:name="_Toc222561388"/>
      <w:r>
        <w:t xml:space="preserve">10.5.1 </w:t>
      </w:r>
      <w:r w:rsidR="005F2397" w:rsidRPr="008568A7">
        <w:t>Define carry markets</w:t>
      </w:r>
      <w:bookmarkEnd w:id="4338"/>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1C28FB" w:rsidP="00865716">
      <w:pPr>
        <w:jc w:val="center"/>
        <w:rPr>
          <w:rFonts w:ascii="Calibri" w:hAnsi="Calibri"/>
        </w:rPr>
      </w:pPr>
      <w:r>
        <w:rPr>
          <w:rFonts w:ascii="Calibri" w:hAnsi="Calibri"/>
        </w:rPr>
        <w:pict w14:anchorId="0513F7F9">
          <v:shape id="_x0000_i1047" type="#_x0000_t75" style="width:127pt;height:33pt">
            <v:imagedata r:id="rId118" o:title=""/>
          </v:shape>
        </w:pict>
      </w:r>
    </w:p>
    <w:p w14:paraId="77C14EEB" w14:textId="7F586ABD" w:rsidR="00757406" w:rsidRPr="008568A7" w:rsidRDefault="004B5D02" w:rsidP="008568A7">
      <w:pPr>
        <w:pStyle w:val="Heading3"/>
      </w:pPr>
      <w:bookmarkStart w:id="4339" w:name="_Toc222561389"/>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4339"/>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1C28FB" w:rsidP="00865716">
      <w:pPr>
        <w:jc w:val="center"/>
        <w:rPr>
          <w:rFonts w:ascii="Calibri" w:hAnsi="Calibri"/>
        </w:rPr>
      </w:pPr>
      <w:r>
        <w:rPr>
          <w:rFonts w:ascii="Calibri" w:hAnsi="Calibri"/>
        </w:rPr>
        <w:pict w14:anchorId="6A1CADFF">
          <v:shape id="_x0000_i1048" type="#_x0000_t75" style="width:113pt;height:28pt">
            <v:imagedata r:id="rId119"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1C28FB" w:rsidP="00865716">
      <w:pPr>
        <w:jc w:val="center"/>
        <w:rPr>
          <w:rFonts w:ascii="Calibri" w:hAnsi="Calibri"/>
        </w:rPr>
      </w:pPr>
      <w:r>
        <w:rPr>
          <w:rFonts w:ascii="Calibri" w:hAnsi="Calibri"/>
        </w:rPr>
        <w:lastRenderedPageBreak/>
        <w:pict w14:anchorId="694C05B9">
          <v:shape id="_x0000_i1049" type="#_x0000_t75" style="width:130pt;height:33pt">
            <v:imagedata r:id="rId120"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er). </w:t>
      </w:r>
    </w:p>
    <w:p w14:paraId="0D3A3A63" w14:textId="49A72B0C"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4340"/>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4340"/>
      <w:r w:rsidR="004B1CE2" w:rsidRPr="008568A7">
        <w:rPr>
          <w:rStyle w:val="CommentReference"/>
          <w:rFonts w:ascii="Calibri" w:hAnsi="Calibri"/>
        </w:rPr>
        <w:commentReference w:id="4340"/>
      </w:r>
      <w:ins w:id="4341" w:author="Aleksander Hansen" w:date="2013-02-11T16:28:00Z">
        <w:r w:rsidR="007E43FB">
          <w:rPr>
            <w:rFonts w:ascii="Calibri" w:hAnsi="Calibri"/>
          </w:rPr>
          <w:t>we have</w:t>
        </w:r>
      </w:ins>
      <w:del w:id="4342" w:author="Aleksander Hansen" w:date="2013-02-11T16:28:00Z">
        <w:r w:rsidRPr="008568A7" w:rsidDel="007E43FB">
          <w:rPr>
            <w:rFonts w:ascii="Calibri" w:hAnsi="Calibri"/>
          </w:rPr>
          <w:delText>you’ve got</w:delText>
        </w:r>
      </w:del>
      <w:r w:rsidRPr="008568A7">
        <w:rPr>
          <w:rFonts w:ascii="Calibri" w:hAnsi="Calibri"/>
        </w:rPr>
        <w:t xml:space="preserve"> (r+u-y).</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21">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4343" w:name="_Toc222561390"/>
      <w:r>
        <w:t xml:space="preserve">10.5.3 </w:t>
      </w:r>
      <w:r w:rsidRPr="008568A7">
        <w:t>Explain the impact storage costs and convenience yields h</w:t>
      </w:r>
      <w:r>
        <w:t>ave on no-</w:t>
      </w:r>
      <w:r w:rsidR="005F2397" w:rsidRPr="008568A7">
        <w:t xml:space="preserve">arbitrage price </w:t>
      </w:r>
      <w:r>
        <w:t>bounds</w:t>
      </w:r>
      <w:bookmarkEnd w:id="4343"/>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41B988D8" w:rsidR="005F2397" w:rsidRPr="008568A7" w:rsidRDefault="001C28FB" w:rsidP="00030BDE">
      <w:pPr>
        <w:jc w:val="center"/>
        <w:rPr>
          <w:rFonts w:ascii="Calibri" w:hAnsi="Calibri"/>
        </w:rPr>
      </w:pPr>
      <w:r>
        <w:rPr>
          <w:rFonts w:ascii="Calibri" w:hAnsi="Calibri"/>
        </w:rPr>
        <w:pict w14:anchorId="24846E3D">
          <v:shape id="_x0000_i1050" type="#_x0000_t75" style="width:232pt;height:36pt">
            <v:imagedata r:id="rId122" o:title=""/>
          </v:shape>
        </w:pict>
      </w:r>
    </w:p>
    <w:p w14:paraId="398AD198" w14:textId="3BEA5670" w:rsidR="005F2397" w:rsidRPr="008568A7" w:rsidRDefault="007140DE" w:rsidP="007140DE">
      <w:pPr>
        <w:pStyle w:val="Heading2"/>
      </w:pPr>
      <w:bookmarkStart w:id="4344" w:name="_Toc222561391"/>
      <w:r>
        <w:t xml:space="preserve">10.6 </w:t>
      </w:r>
      <w:r w:rsidR="005F2397" w:rsidRPr="008568A7">
        <w:t>Compute the forward price of a commodity with storage costs.</w:t>
      </w:r>
      <w:bookmarkEnd w:id="4344"/>
    </w:p>
    <w:p w14:paraId="1D979870" w14:textId="77777777" w:rsidR="005F2397" w:rsidRDefault="005F2397" w:rsidP="005F2397">
      <w:pPr>
        <w:rPr>
          <w:rFonts w:ascii="Calibri" w:hAnsi="Calibri"/>
        </w:rPr>
      </w:pPr>
      <w:commentRangeStart w:id="4345"/>
      <w:r w:rsidRPr="008568A7">
        <w:rPr>
          <w:rFonts w:ascii="Calibri" w:hAnsi="Calibri"/>
        </w:rPr>
        <w:t>[Needs Content]</w:t>
      </w:r>
      <w:commentRangeEnd w:id="4345"/>
      <w:r w:rsidR="007E43FB">
        <w:rPr>
          <w:rStyle w:val="CommentReference"/>
        </w:rPr>
        <w:commentReference w:id="4345"/>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4346" w:name="_Toc222561392"/>
      <w:r>
        <w:lastRenderedPageBreak/>
        <w:t xml:space="preserve">10.7 </w:t>
      </w:r>
      <w:r w:rsidR="005F2397" w:rsidRPr="008568A7">
        <w:t>Compare the lease rate with the convenience yield</w:t>
      </w:r>
      <w:bookmarkEnd w:id="4346"/>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FE9240A" w:rsidR="005F2397" w:rsidRPr="008568A7" w:rsidRDefault="001C28FB" w:rsidP="00C07059">
      <w:pPr>
        <w:jc w:val="center"/>
        <w:rPr>
          <w:rFonts w:ascii="Calibri" w:hAnsi="Calibri"/>
        </w:rPr>
      </w:pPr>
      <w:r>
        <w:rPr>
          <w:rFonts w:ascii="Calibri" w:hAnsi="Calibri"/>
        </w:rPr>
        <w:pict w14:anchorId="0785E072">
          <v:shape id="_x0000_i1051" type="#_x0000_t75" style="width:280pt;height:124pt">
            <v:imagedata r:id="rId123"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47A2C488" w:rsidR="005F2397" w:rsidRPr="008568A7" w:rsidRDefault="001C28FB" w:rsidP="00C07059">
      <w:pPr>
        <w:jc w:val="center"/>
        <w:rPr>
          <w:rFonts w:ascii="Calibri" w:hAnsi="Calibri"/>
        </w:rPr>
      </w:pPr>
      <w:r>
        <w:rPr>
          <w:rFonts w:ascii="Calibri" w:hAnsi="Calibri"/>
        </w:rPr>
        <w:pict w14:anchorId="3600376D">
          <v:shape id="_x0000_i1052" type="#_x0000_t75" style="width:276pt;height:45pt">
            <v:imagedata r:id="rId124"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1488C0D0" w:rsidR="005F2397" w:rsidRPr="008568A7" w:rsidRDefault="001C28FB" w:rsidP="00C07059">
      <w:pPr>
        <w:jc w:val="center"/>
        <w:rPr>
          <w:rFonts w:ascii="Calibri" w:hAnsi="Calibri"/>
        </w:rPr>
      </w:pPr>
      <w:r>
        <w:rPr>
          <w:rFonts w:ascii="Calibri" w:hAnsi="Calibri"/>
        </w:rPr>
        <w:pict w14:anchorId="415B2B69">
          <v:shape id="_x0000_i1053" type="#_x0000_t75" style="width:182pt;height:26pt">
            <v:imagedata r:id="rId125"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166CE24" w:rsidR="005F2397" w:rsidRPr="008568A7" w:rsidRDefault="001C28FB" w:rsidP="00C07059">
      <w:pPr>
        <w:jc w:val="center"/>
        <w:rPr>
          <w:rFonts w:ascii="Calibri" w:hAnsi="Calibri"/>
        </w:rPr>
      </w:pPr>
      <w:r>
        <w:rPr>
          <w:rFonts w:ascii="Calibri" w:hAnsi="Calibri"/>
        </w:rPr>
        <w:pict w14:anchorId="619D3AAD">
          <v:shape id="_x0000_i1054" type="#_x0000_t75" style="width:133pt;height:69pt">
            <v:imagedata r:id="rId126"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4347" w:name="_Toc222561393"/>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4347"/>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pPr>
        <w:jc w:val="center"/>
        <w:rPr>
          <w:rFonts w:ascii="Calibri" w:hAnsi="Calibri"/>
        </w:rPr>
        <w:pPrChange w:id="4348" w:author="Aleksander Hansen" w:date="2013-02-10T22:35:00Z">
          <w:pPr/>
        </w:pPrChange>
      </w:pPr>
      <w:r w:rsidRPr="008568A7">
        <w:rPr>
          <w:rFonts w:ascii="Calibri" w:hAnsi="Calibri"/>
          <w:noProof/>
        </w:rPr>
        <w:lastRenderedPageBreak/>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pPr>
        <w:jc w:val="center"/>
        <w:rPr>
          <w:rFonts w:ascii="Calibri" w:hAnsi="Calibri"/>
        </w:rPr>
        <w:pPrChange w:id="4349" w:author="Aleksander Hansen" w:date="2013-02-10T22:35:00Z">
          <w:pPr/>
        </w:pPrChange>
      </w:pPr>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pPr>
        <w:jc w:val="center"/>
        <w:rPr>
          <w:rFonts w:ascii="Calibri" w:hAnsi="Calibri"/>
        </w:rPr>
        <w:pPrChange w:id="4350" w:author="Aleksander Hansen" w:date="2013-02-10T22:35:00Z">
          <w:pPr/>
        </w:pPrChange>
      </w:pPr>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409E2C7B" w14:textId="77777777" w:rsidR="00A33A38" w:rsidRDefault="00A33A38" w:rsidP="005F2397">
      <w:pPr>
        <w:rPr>
          <w:ins w:id="4351" w:author="Aleksander Hansen" w:date="2013-02-14T20:08:00Z"/>
          <w:rFonts w:ascii="Calibri" w:hAnsi="Calibri"/>
        </w:rPr>
      </w:pPr>
    </w:p>
    <w:p w14:paraId="0F1D52A6" w14:textId="77777777" w:rsidR="00A33A38" w:rsidRDefault="00A33A38" w:rsidP="005F2397">
      <w:pPr>
        <w:rPr>
          <w:ins w:id="4352" w:author="Aleksander Hansen" w:date="2013-02-14T20:08:00Z"/>
          <w:rFonts w:ascii="Calibri" w:hAnsi="Calibri"/>
        </w:rPr>
      </w:pPr>
    </w:p>
    <w:p w14:paraId="72F871EF" w14:textId="77777777" w:rsidR="00A33A38" w:rsidRDefault="00A33A38" w:rsidP="005F2397">
      <w:pPr>
        <w:rPr>
          <w:ins w:id="4353" w:author="Aleksander Hansen" w:date="2013-02-14T20:08:00Z"/>
          <w:rFonts w:ascii="Calibri" w:hAnsi="Calibri"/>
        </w:rPr>
      </w:pPr>
    </w:p>
    <w:p w14:paraId="4037D08A" w14:textId="77777777" w:rsidR="00A33A38" w:rsidRDefault="00A33A38" w:rsidP="005F2397">
      <w:pPr>
        <w:rPr>
          <w:ins w:id="4354" w:author="Aleksander Hansen" w:date="2013-02-14T20:08:00Z"/>
          <w:rFonts w:ascii="Calibri" w:hAnsi="Calibri"/>
        </w:rPr>
      </w:pPr>
    </w:p>
    <w:p w14:paraId="38481B92" w14:textId="77777777" w:rsidR="00A33A38" w:rsidRDefault="00A33A38" w:rsidP="005F2397">
      <w:pPr>
        <w:rPr>
          <w:ins w:id="4355" w:author="Aleksander Hansen" w:date="2013-02-14T20:08:00Z"/>
          <w:rFonts w:ascii="Calibri" w:hAnsi="Calibri"/>
        </w:rPr>
      </w:pPr>
    </w:p>
    <w:p w14:paraId="415676EC" w14:textId="77777777" w:rsidR="00A33A38" w:rsidRDefault="00A33A38" w:rsidP="005F2397">
      <w:pPr>
        <w:rPr>
          <w:ins w:id="4356" w:author="Aleksander Hansen" w:date="2013-02-14T20:08:00Z"/>
          <w:rFonts w:ascii="Calibri" w:hAnsi="Calibri"/>
        </w:rPr>
      </w:pPr>
    </w:p>
    <w:p w14:paraId="2D1D0F22" w14:textId="77777777" w:rsidR="00A33A38" w:rsidRDefault="00A33A38" w:rsidP="005F2397">
      <w:pPr>
        <w:rPr>
          <w:ins w:id="4357" w:author="Aleksander Hansen" w:date="2013-02-14T20:08:00Z"/>
          <w:rFonts w:ascii="Calibri" w:hAnsi="Calibri"/>
        </w:rPr>
      </w:pPr>
    </w:p>
    <w:p w14:paraId="4EDA4532" w14:textId="77777777" w:rsidR="00A33A38" w:rsidRDefault="00A33A38" w:rsidP="005F2397">
      <w:pPr>
        <w:rPr>
          <w:ins w:id="4358" w:author="Aleksander Hansen" w:date="2013-02-14T20:08:00Z"/>
          <w:rFonts w:ascii="Calibri" w:hAnsi="Calibri"/>
        </w:rPr>
      </w:pPr>
    </w:p>
    <w:p w14:paraId="269D71B2" w14:textId="77777777" w:rsidR="00A33A38" w:rsidRDefault="00A33A38" w:rsidP="005F2397">
      <w:pPr>
        <w:rPr>
          <w:ins w:id="4359" w:author="Aleksander Hansen" w:date="2013-02-14T20:08:00Z"/>
          <w:rFonts w:ascii="Calibri" w:hAnsi="Calibri"/>
        </w:rPr>
      </w:pPr>
    </w:p>
    <w:p w14:paraId="011F8E0A" w14:textId="77777777" w:rsidR="00A33A38" w:rsidRDefault="00A33A38" w:rsidP="005F2397">
      <w:pPr>
        <w:rPr>
          <w:ins w:id="4360" w:author="Aleksander Hansen" w:date="2013-02-14T20:08:00Z"/>
          <w:rFonts w:ascii="Calibri" w:hAnsi="Calibri"/>
        </w:rPr>
      </w:pPr>
    </w:p>
    <w:p w14:paraId="3298B6FA" w14:textId="77777777" w:rsidR="00A33A38" w:rsidRDefault="00A33A38" w:rsidP="005F2397">
      <w:pPr>
        <w:rPr>
          <w:ins w:id="4361" w:author="Aleksander Hansen" w:date="2013-02-14T20:08:00Z"/>
          <w:rFonts w:ascii="Calibri" w:hAnsi="Calibri"/>
        </w:rPr>
      </w:pPr>
    </w:p>
    <w:p w14:paraId="27B06825" w14:textId="77777777" w:rsidR="00A33A38" w:rsidRDefault="00A33A38" w:rsidP="005F2397">
      <w:pPr>
        <w:rPr>
          <w:ins w:id="4362" w:author="Aleksander Hansen" w:date="2013-02-14T20:08:00Z"/>
          <w:rFonts w:ascii="Calibri" w:hAnsi="Calibri"/>
        </w:rPr>
      </w:pPr>
    </w:p>
    <w:p w14:paraId="359811D2" w14:textId="77777777" w:rsidR="00A33A38" w:rsidRDefault="00A33A38" w:rsidP="005F2397">
      <w:pPr>
        <w:rPr>
          <w:ins w:id="4363" w:author="Aleksander Hansen" w:date="2013-02-14T20:08:00Z"/>
          <w:rFonts w:ascii="Calibri" w:hAnsi="Calibri"/>
        </w:rPr>
      </w:pPr>
    </w:p>
    <w:p w14:paraId="25F0743A" w14:textId="77777777" w:rsidR="00A33A38" w:rsidRDefault="00A33A38" w:rsidP="005F2397">
      <w:pPr>
        <w:rPr>
          <w:ins w:id="4364" w:author="Aleksander Hansen" w:date="2013-02-14T20:08:00Z"/>
          <w:rFonts w:ascii="Calibri" w:hAnsi="Calibri"/>
        </w:rPr>
      </w:pPr>
    </w:p>
    <w:p w14:paraId="14A7A971" w14:textId="77777777" w:rsidR="00A33A38" w:rsidRDefault="00A33A38" w:rsidP="005F2397">
      <w:pPr>
        <w:rPr>
          <w:ins w:id="4365" w:author="Aleksander Hansen" w:date="2013-02-14T20:08:00Z"/>
          <w:rFonts w:ascii="Calibri" w:hAnsi="Calibri"/>
        </w:rPr>
      </w:pPr>
    </w:p>
    <w:p w14:paraId="7F1C1BC1" w14:textId="77777777" w:rsidR="00A33A38" w:rsidRDefault="00A33A38" w:rsidP="005F2397">
      <w:pPr>
        <w:rPr>
          <w:ins w:id="4366" w:author="Aleksander Hansen" w:date="2013-02-14T20:08:00Z"/>
          <w:rFonts w:ascii="Calibri" w:hAnsi="Calibri"/>
        </w:rPr>
      </w:pPr>
    </w:p>
    <w:p w14:paraId="7461B4CB" w14:textId="77777777" w:rsidR="00A33A38" w:rsidRDefault="00A33A38" w:rsidP="005F2397">
      <w:pPr>
        <w:rPr>
          <w:ins w:id="4367" w:author="Aleksander Hansen" w:date="2013-02-14T20:08:00Z"/>
          <w:rFonts w:ascii="Calibri" w:hAnsi="Calibri"/>
        </w:rPr>
      </w:pPr>
    </w:p>
    <w:p w14:paraId="6361CF59" w14:textId="77777777" w:rsidR="00A33A38" w:rsidRDefault="00A33A38" w:rsidP="005F2397">
      <w:pPr>
        <w:rPr>
          <w:ins w:id="4368" w:author="Aleksander Hansen" w:date="2013-02-14T20:08:00Z"/>
          <w:rFonts w:ascii="Calibri" w:hAnsi="Calibri"/>
        </w:rPr>
      </w:pPr>
    </w:p>
    <w:p w14:paraId="3A5C700F" w14:textId="77777777" w:rsidR="00A33A38" w:rsidRDefault="00A33A38" w:rsidP="005F2397">
      <w:pPr>
        <w:rPr>
          <w:ins w:id="4369" w:author="Aleksander Hansen" w:date="2013-02-14T20:08:00Z"/>
          <w:rFonts w:ascii="Calibri" w:hAnsi="Calibri"/>
        </w:rPr>
      </w:pPr>
    </w:p>
    <w:p w14:paraId="0743CA6A" w14:textId="77777777" w:rsidR="00A33A38" w:rsidRDefault="00A33A38" w:rsidP="005F2397">
      <w:pPr>
        <w:rPr>
          <w:ins w:id="4370" w:author="Aleksander Hansen" w:date="2013-02-14T20:08:00Z"/>
          <w:rFonts w:ascii="Calibri" w:hAnsi="Calibri"/>
        </w:rPr>
      </w:pPr>
    </w:p>
    <w:p w14:paraId="4EB90B9D" w14:textId="77777777" w:rsidR="00A33A38" w:rsidRDefault="00A33A38" w:rsidP="005F2397">
      <w:pPr>
        <w:rPr>
          <w:ins w:id="4371" w:author="Aleksander Hansen" w:date="2013-02-14T20:08:00Z"/>
          <w:rFonts w:ascii="Calibri" w:hAnsi="Calibri"/>
        </w:rPr>
      </w:pPr>
    </w:p>
    <w:p w14:paraId="2BFF6E56" w14:textId="77777777" w:rsidR="00A33A38" w:rsidRDefault="00A33A38" w:rsidP="005F2397">
      <w:pPr>
        <w:rPr>
          <w:ins w:id="4372" w:author="Aleksander Hansen" w:date="2013-02-14T20:08:00Z"/>
          <w:rFonts w:ascii="Calibri" w:hAnsi="Calibri"/>
        </w:rPr>
      </w:pPr>
    </w:p>
    <w:p w14:paraId="0138AD17" w14:textId="77777777" w:rsidR="00A33A38" w:rsidRDefault="00A33A38" w:rsidP="005F2397">
      <w:pPr>
        <w:rPr>
          <w:ins w:id="4373" w:author="Aleksander Hansen" w:date="2013-02-14T20:08:00Z"/>
          <w:rFonts w:ascii="Calibri" w:hAnsi="Calibri"/>
        </w:rPr>
      </w:pPr>
    </w:p>
    <w:p w14:paraId="765508A5" w14:textId="77777777" w:rsidR="00A33A38" w:rsidRDefault="00A33A38" w:rsidP="005F2397">
      <w:pPr>
        <w:rPr>
          <w:ins w:id="4374" w:author="Aleksander Hansen" w:date="2013-02-14T20:08:00Z"/>
          <w:rFonts w:ascii="Calibri" w:hAnsi="Calibri"/>
        </w:rPr>
      </w:pPr>
    </w:p>
    <w:p w14:paraId="3739921C" w14:textId="77777777" w:rsidR="00A33A38" w:rsidRDefault="00A33A38" w:rsidP="005F2397">
      <w:pPr>
        <w:rPr>
          <w:ins w:id="4375" w:author="Aleksander Hansen" w:date="2013-02-14T20:08:00Z"/>
          <w:rFonts w:ascii="Calibri" w:hAnsi="Calibri"/>
        </w:rPr>
      </w:pPr>
    </w:p>
    <w:p w14:paraId="36A71E67" w14:textId="77777777" w:rsidR="00A33A38" w:rsidRDefault="00A33A38" w:rsidP="005F2397">
      <w:pPr>
        <w:rPr>
          <w:ins w:id="4376" w:author="Aleksander Hansen" w:date="2013-02-14T20:08:00Z"/>
          <w:rFonts w:ascii="Calibri" w:hAnsi="Calibri"/>
        </w:rPr>
      </w:pPr>
    </w:p>
    <w:p w14:paraId="44463447" w14:textId="77777777" w:rsidR="00A33A38" w:rsidRDefault="00A33A38" w:rsidP="005F2397">
      <w:pPr>
        <w:rPr>
          <w:ins w:id="4377" w:author="Aleksander Hansen" w:date="2013-02-14T20:08:00Z"/>
          <w:rFonts w:ascii="Calibri" w:hAnsi="Calibri"/>
        </w:rPr>
      </w:pPr>
    </w:p>
    <w:p w14:paraId="54505FFC" w14:textId="77777777" w:rsidR="00A33A38" w:rsidRDefault="00A33A38" w:rsidP="005F2397">
      <w:pPr>
        <w:rPr>
          <w:ins w:id="4378" w:author="Aleksander Hansen" w:date="2013-02-14T20:08:00Z"/>
          <w:rFonts w:ascii="Calibri" w:hAnsi="Calibri"/>
        </w:rPr>
      </w:pPr>
    </w:p>
    <w:p w14:paraId="2A7F185F" w14:textId="77777777" w:rsidR="00A33A38" w:rsidRDefault="00A33A38" w:rsidP="005F2397">
      <w:pPr>
        <w:rPr>
          <w:ins w:id="4379" w:author="Aleksander Hansen" w:date="2013-02-14T20:08:00Z"/>
          <w:rFonts w:ascii="Calibri" w:hAnsi="Calibri"/>
        </w:rPr>
      </w:pPr>
    </w:p>
    <w:p w14:paraId="68D6B579" w14:textId="77777777" w:rsidR="00A33A38" w:rsidRDefault="00A33A38" w:rsidP="005F2397">
      <w:pPr>
        <w:rPr>
          <w:ins w:id="4380" w:author="Aleksander Hansen" w:date="2013-02-14T20:08:00Z"/>
          <w:rFonts w:ascii="Calibri" w:hAnsi="Calibri"/>
        </w:rPr>
      </w:pPr>
    </w:p>
    <w:p w14:paraId="70BF1A1E" w14:textId="77777777" w:rsidR="005F2397" w:rsidRPr="008568A7" w:rsidDel="00A33A38" w:rsidRDefault="005F2397" w:rsidP="005F2397">
      <w:pPr>
        <w:rPr>
          <w:del w:id="4381" w:author="Aleksander Hansen" w:date="2013-02-14T20:08:00Z"/>
          <w:rFonts w:ascii="Calibri" w:hAnsi="Calibri"/>
        </w:rPr>
      </w:pPr>
      <w:del w:id="4382" w:author="Aleksander Hansen" w:date="2013-02-14T20:08:00Z">
        <w:r w:rsidRPr="008568A7" w:rsidDel="00A33A38">
          <w:rPr>
            <w:rFonts w:ascii="Calibri" w:hAnsi="Calibri"/>
          </w:rPr>
          <w:lastRenderedPageBreak/>
          <w:br w:type="page"/>
        </w:r>
      </w:del>
    </w:p>
    <w:p w14:paraId="6E59F166" w14:textId="77777777"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pPr>
        <w:jc w:val="center"/>
        <w:rPr>
          <w:rFonts w:ascii="Calibri" w:hAnsi="Calibri"/>
        </w:rPr>
        <w:pPrChange w:id="4383" w:author="Aleksander Hansen" w:date="2013-02-10T22:36:00Z">
          <w:pPr/>
        </w:pPrChange>
      </w:pPr>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pPr>
        <w:jc w:val="center"/>
        <w:rPr>
          <w:rFonts w:ascii="Calibri" w:hAnsi="Calibri"/>
        </w:rPr>
        <w:pPrChange w:id="4384" w:author="Aleksander Hansen" w:date="2013-02-10T22:36:00Z">
          <w:pPr/>
        </w:pPrChange>
      </w:pPr>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42F69E" w14:textId="77777777" w:rsidR="00FB2BCA" w:rsidRPr="008568A7" w:rsidRDefault="00FB2BCA" w:rsidP="005F2397">
      <w:pPr>
        <w:rPr>
          <w:rFonts w:ascii="Calibri" w:hAnsi="Calibri"/>
        </w:rPr>
      </w:pPr>
    </w:p>
    <w:p w14:paraId="1419B2A6" w14:textId="3BDC0352" w:rsidR="005F2397" w:rsidRPr="008568A7" w:rsidRDefault="007140DE" w:rsidP="007140DE">
      <w:pPr>
        <w:pStyle w:val="Heading2"/>
      </w:pPr>
      <w:bookmarkStart w:id="4385" w:name="_Toc222561394"/>
      <w:r>
        <w:t xml:space="preserve">10.9 </w:t>
      </w:r>
      <w:r w:rsidR="005F2397" w:rsidRPr="008568A7">
        <w:t>Define and compute a commodity spread</w:t>
      </w:r>
      <w:bookmarkEnd w:id="4385"/>
      <w:ins w:id="4386" w:author="Aleksander Hansen" w:date="2013-02-10T22:36:00Z">
        <w:r w:rsidR="00EA7DD1">
          <w:br/>
        </w:r>
      </w:ins>
    </w:p>
    <w:p w14:paraId="38E73504" w14:textId="3BCB6A2F" w:rsidR="005F2397" w:rsidRPr="008568A7" w:rsidRDefault="005F2397" w:rsidP="005F2397">
      <w:pPr>
        <w:rPr>
          <w:rFonts w:ascii="Calibri" w:hAnsi="Calibri"/>
        </w:rPr>
      </w:pPr>
      <w:r w:rsidRPr="008568A7">
        <w:rPr>
          <w:rFonts w:ascii="Calibri" w:hAnsi="Calibri"/>
        </w:rPr>
        <w:t xml:space="preserve">If we can take a long position </w:t>
      </w:r>
      <w:del w:id="4387" w:author="Aleksander Hansen" w:date="2013-02-11T16:32:00Z">
        <w:r w:rsidRPr="008568A7" w:rsidDel="007E43FB">
          <w:rPr>
            <w:rFonts w:ascii="Calibri" w:hAnsi="Calibri"/>
          </w:rPr>
          <w:delText xml:space="preserve">on </w:delText>
        </w:r>
      </w:del>
      <w:ins w:id="4388" w:author="Aleksander Hansen" w:date="2013-02-11T16:32:00Z">
        <w:r w:rsidR="007E43FB">
          <w:rPr>
            <w:rFonts w:ascii="Calibri" w:hAnsi="Calibri"/>
          </w:rPr>
          <w:t>in</w:t>
        </w:r>
        <w:r w:rsidR="007E43FB" w:rsidRPr="008568A7">
          <w:rPr>
            <w:rFonts w:ascii="Calibri" w:hAnsi="Calibri"/>
          </w:rPr>
          <w:t xml:space="preserve"> </w:t>
        </w:r>
      </w:ins>
      <w:r w:rsidRPr="008568A7">
        <w:rPr>
          <w:rFonts w:ascii="Calibri" w:hAnsi="Calibri"/>
        </w:rPr>
        <w:t xml:space="preserve">one commodity that is an input (e.g., oil) into another commodity that is an output (e.g., gas or heating oil), then we can take a short position in the output commodity and the difference is the </w:t>
      </w:r>
      <w:r w:rsidRPr="007E43FB">
        <w:rPr>
          <w:rFonts w:ascii="Calibri" w:hAnsi="Calibri"/>
          <w:i/>
          <w:rPrChange w:id="4389" w:author="Aleksander Hansen" w:date="2013-02-11T16:33:00Z">
            <w:rPr>
              <w:rFonts w:ascii="Calibri" w:hAnsi="Calibri"/>
            </w:rPr>
          </w:rPrChange>
        </w:rPr>
        <w:t>commodity spread</w:t>
      </w:r>
      <w:r w:rsidRPr="008568A7">
        <w:rPr>
          <w:rFonts w:ascii="Calibri" w:hAnsi="Calibri"/>
        </w:rPr>
        <w:t xml:space="preserve">.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4390" w:name="_Toc222561395"/>
      <w:r>
        <w:lastRenderedPageBreak/>
        <w:t xml:space="preserve">10.10 </w:t>
      </w:r>
      <w:r w:rsidR="005F2397" w:rsidRPr="008568A7">
        <w:t>Explain how basis risk can occur when hedging commodity price exposure</w:t>
      </w:r>
      <w:bookmarkEnd w:id="4390"/>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4391" w:name="_Toc222561396"/>
      <w:r>
        <w:t xml:space="preserve">10.11 </w:t>
      </w:r>
      <w:r w:rsidR="005F2397" w:rsidRPr="008568A7">
        <w:t>Evaluate the differences between a strip hedge and a stack hedge and analyze how these differences impact risk management</w:t>
      </w:r>
      <w:bookmarkEnd w:id="4391"/>
      <w:r w:rsidR="00A92A73" w:rsidRPr="008568A7">
        <w:br/>
      </w:r>
    </w:p>
    <w:p w14:paraId="671D50B1" w14:textId="77777777" w:rsidR="005F2397" w:rsidDel="007B3B58" w:rsidRDefault="005F2397" w:rsidP="005F2397">
      <w:pPr>
        <w:rPr>
          <w:del w:id="4392" w:author="Aleksander Hansen" w:date="2013-02-11T16:41:00Z"/>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Del="007B3B58" w:rsidRDefault="001D2B0C" w:rsidP="005F2397">
      <w:pPr>
        <w:rPr>
          <w:del w:id="4393" w:author="Aleksander Hansen" w:date="2013-02-11T16:41:00Z"/>
          <w:rFonts w:ascii="Calibri" w:hAnsi="Calibri"/>
        </w:rPr>
      </w:pPr>
    </w:p>
    <w:p w14:paraId="39FC6396" w14:textId="77777777" w:rsidR="001D2B0C" w:rsidRPr="008568A7" w:rsidDel="007B3B58" w:rsidRDefault="001D2B0C" w:rsidP="005F2397">
      <w:pPr>
        <w:rPr>
          <w:del w:id="4394" w:author="Aleksander Hansen" w:date="2013-02-11T16:41:00Z"/>
          <w:rFonts w:ascii="Calibri" w:hAnsi="Calibri"/>
        </w:rPr>
      </w:pPr>
    </w:p>
    <w:p w14:paraId="6AAD8D23" w14:textId="77777777" w:rsidR="005F2397" w:rsidRPr="008568A7" w:rsidRDefault="005F2397" w:rsidP="005F2397">
      <w:pPr>
        <w:rPr>
          <w:rFonts w:ascii="Calibri" w:hAnsi="Calibri"/>
        </w:rPr>
      </w:pPr>
    </w:p>
    <w:p w14:paraId="1F0C54B4" w14:textId="700D3587" w:rsidR="005F2397" w:rsidRPr="008568A7" w:rsidRDefault="005F2397" w:rsidP="005F2397">
      <w:pPr>
        <w:rPr>
          <w:rFonts w:ascii="Calibri" w:hAnsi="Calibri"/>
        </w:rPr>
      </w:pPr>
      <w:del w:id="4395" w:author="Aleksander Hansen" w:date="2013-02-11T16:41:00Z">
        <w:r w:rsidRPr="008568A7" w:rsidDel="007B3B58">
          <w:rPr>
            <w:rFonts w:ascii="Calibri" w:hAnsi="Calibri"/>
            <w:noProof/>
            <w:rPrChange w:id="4396" w:author="Unknown">
              <w:rPr>
                <w:noProof/>
              </w:rPr>
            </w:rPrChange>
          </w:rPr>
          <w:drawing>
            <wp:anchor distT="0" distB="0" distL="114300" distR="114300" simplePos="0" relativeHeight="251677184" behindDoc="0" locked="0" layoutInCell="1" allowOverlap="1" wp14:anchorId="1C9EC88C" wp14:editId="3E161415">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4397" w:author="Unknown">
              <w:rPr>
                <w:noProof/>
              </w:rPr>
            </w:rPrChange>
          </w:rPr>
          <w:drawing>
            <wp:anchor distT="0" distB="0" distL="114300" distR="114300" simplePos="0" relativeHeight="251676160" behindDoc="0" locked="0" layoutInCell="1" allowOverlap="1" wp14:anchorId="65315CB9" wp14:editId="29F1A2B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4398" w:author="Unknown">
              <w:rPr>
                <w:noProof/>
              </w:rPr>
            </w:rPrChange>
          </w:rPr>
          <w:drawing>
            <wp:anchor distT="0" distB="0" distL="114300" distR="114300" simplePos="0" relativeHeight="251675136" behindDoc="0" locked="0" layoutInCell="1" allowOverlap="1" wp14:anchorId="0CEB603E" wp14:editId="45CB7C52">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del>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rsidDel="007B3B58" w14:paraId="4796790C" w14:textId="497D744E" w:rsidTr="005F2397">
        <w:trPr>
          <w:trHeight w:val="250"/>
          <w:del w:id="4399"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6F99FC08" w:rsidR="005F2397" w:rsidRPr="008568A7" w:rsidDel="007B3B58" w:rsidRDefault="005F2397" w:rsidP="005F2397">
            <w:pPr>
              <w:rPr>
                <w:del w:id="4400" w:author="Aleksander Hansen" w:date="2013-02-11T16:40:00Z"/>
                <w:rFonts w:ascii="Calibri" w:hAnsi="Calibri"/>
              </w:rPr>
            </w:pPr>
            <w:del w:id="440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0166B23A" w:rsidR="005F2397" w:rsidRPr="008568A7" w:rsidDel="007B3B58" w:rsidRDefault="005F2397" w:rsidP="005F2397">
            <w:pPr>
              <w:rPr>
                <w:del w:id="4402" w:author="Aleksander Hansen" w:date="2013-02-11T16:40:00Z"/>
                <w:rFonts w:ascii="Calibri" w:hAnsi="Calibri"/>
              </w:rPr>
            </w:pPr>
            <w:del w:id="440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5BCFFD29" w:rsidR="005F2397" w:rsidRPr="008568A7" w:rsidDel="007B3B58" w:rsidRDefault="005F2397" w:rsidP="005F2397">
            <w:pPr>
              <w:rPr>
                <w:del w:id="4404" w:author="Aleksander Hansen" w:date="2013-02-11T16:40:00Z"/>
                <w:rFonts w:ascii="Calibri" w:hAnsi="Calibri"/>
              </w:rPr>
            </w:pPr>
            <w:del w:id="440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55300089" w:rsidR="005F2397" w:rsidRPr="008568A7" w:rsidDel="007B3B58" w:rsidRDefault="005F2397" w:rsidP="005F2397">
            <w:pPr>
              <w:rPr>
                <w:del w:id="4406" w:author="Aleksander Hansen" w:date="2013-02-11T16:40:00Z"/>
                <w:rFonts w:ascii="Calibri" w:hAnsi="Calibri"/>
              </w:rPr>
            </w:pPr>
            <w:del w:id="440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2D9169A1" w:rsidR="005F2397" w:rsidRPr="008568A7" w:rsidDel="007B3B58" w:rsidRDefault="005F2397" w:rsidP="005F2397">
            <w:pPr>
              <w:rPr>
                <w:del w:id="4408" w:author="Aleksander Hansen" w:date="2013-02-11T16:40:00Z"/>
                <w:rFonts w:ascii="Calibri" w:hAnsi="Calibri"/>
              </w:rPr>
            </w:pPr>
            <w:del w:id="440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3E8E0182" w:rsidR="005F2397" w:rsidRPr="008568A7" w:rsidDel="007B3B58" w:rsidRDefault="005F2397" w:rsidP="005F2397">
            <w:pPr>
              <w:rPr>
                <w:del w:id="4410" w:author="Aleksander Hansen" w:date="2013-02-11T16:40:00Z"/>
                <w:rFonts w:ascii="Calibri" w:hAnsi="Calibri"/>
              </w:rPr>
            </w:pPr>
            <w:del w:id="441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68DC9EA8" w:rsidR="005F2397" w:rsidRPr="008568A7" w:rsidDel="007B3B58" w:rsidRDefault="005F2397" w:rsidP="005F2397">
            <w:pPr>
              <w:rPr>
                <w:del w:id="4412" w:author="Aleksander Hansen" w:date="2013-02-11T16:40:00Z"/>
                <w:rFonts w:ascii="Calibri" w:hAnsi="Calibri"/>
              </w:rPr>
            </w:pPr>
            <w:del w:id="441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2BF8957" w:rsidR="005F2397" w:rsidRPr="008568A7" w:rsidDel="007B3B58" w:rsidRDefault="005F2397" w:rsidP="005F2397">
            <w:pPr>
              <w:rPr>
                <w:del w:id="4414" w:author="Aleksander Hansen" w:date="2013-02-11T16:40:00Z"/>
                <w:rFonts w:ascii="Calibri" w:hAnsi="Calibri"/>
              </w:rPr>
            </w:pPr>
            <w:del w:id="441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3904C78A" w:rsidR="005F2397" w:rsidRPr="008568A7" w:rsidDel="007B3B58" w:rsidRDefault="005F2397" w:rsidP="005F2397">
            <w:pPr>
              <w:rPr>
                <w:del w:id="4416" w:author="Aleksander Hansen" w:date="2013-02-11T16:40:00Z"/>
                <w:rFonts w:ascii="Calibri" w:hAnsi="Calibri"/>
              </w:rPr>
            </w:pPr>
            <w:del w:id="441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0767D992" w:rsidR="005F2397" w:rsidRPr="008568A7" w:rsidDel="007B3B58" w:rsidRDefault="005F2397" w:rsidP="005F2397">
            <w:pPr>
              <w:rPr>
                <w:del w:id="4418" w:author="Aleksander Hansen" w:date="2013-02-11T16:40:00Z"/>
                <w:rFonts w:ascii="Calibri" w:hAnsi="Calibri"/>
              </w:rPr>
            </w:pPr>
            <w:del w:id="441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361260C0" w:rsidR="005F2397" w:rsidRPr="008568A7" w:rsidDel="007B3B58" w:rsidRDefault="005F2397" w:rsidP="005F2397">
            <w:pPr>
              <w:rPr>
                <w:del w:id="4420" w:author="Aleksander Hansen" w:date="2013-02-11T16:40:00Z"/>
                <w:rFonts w:ascii="Calibri" w:hAnsi="Calibri"/>
              </w:rPr>
            </w:pPr>
            <w:del w:id="442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A166DC1" w:rsidR="005F2397" w:rsidRPr="008568A7" w:rsidDel="007B3B58" w:rsidRDefault="005F2397" w:rsidP="005F2397">
            <w:pPr>
              <w:rPr>
                <w:del w:id="4422" w:author="Aleksander Hansen" w:date="2013-02-11T16:40:00Z"/>
                <w:rFonts w:ascii="Calibri" w:hAnsi="Calibri"/>
              </w:rPr>
            </w:pPr>
            <w:del w:id="4423" w:author="Aleksander Hansen" w:date="2013-02-11T16:40:00Z">
              <w:r w:rsidRPr="008568A7" w:rsidDel="007B3B58">
                <w:rPr>
                  <w:rFonts w:ascii="Calibri" w:hAnsi="Calibri"/>
                </w:rPr>
                <w:delText>10</w:delText>
              </w:r>
            </w:del>
          </w:p>
        </w:tc>
      </w:tr>
      <w:tr w:rsidR="005F2397" w:rsidRPr="008568A7" w:rsidDel="007B3B58" w14:paraId="345F4B6F" w14:textId="2ECCBAA3" w:rsidTr="005F2397">
        <w:trPr>
          <w:trHeight w:val="250"/>
          <w:del w:id="4424"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6CE3C374" w:rsidR="005F2397" w:rsidRPr="008568A7" w:rsidDel="007B3B58" w:rsidRDefault="005F2397" w:rsidP="005F2397">
            <w:pPr>
              <w:rPr>
                <w:del w:id="4425" w:author="Aleksander Hansen" w:date="2013-02-11T16:40:00Z"/>
                <w:rFonts w:ascii="Calibri" w:hAnsi="Calibri"/>
              </w:rPr>
            </w:pPr>
            <w:del w:id="4426" w:author="Aleksander Hansen" w:date="2013-02-11T16:40:00Z">
              <w:r w:rsidRPr="008568A7" w:rsidDel="007B3B58">
                <w:rPr>
                  <w:rFonts w:ascii="Calibri" w:hAnsi="Calibri"/>
                </w:rPr>
                <w:delText>Jan</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8CE214A" w:rsidR="005F2397" w:rsidRPr="008568A7" w:rsidDel="007B3B58" w:rsidRDefault="005F2397" w:rsidP="005F2397">
            <w:pPr>
              <w:rPr>
                <w:del w:id="4427" w:author="Aleksander Hansen" w:date="2013-02-11T16:40:00Z"/>
                <w:rFonts w:ascii="Calibri" w:hAnsi="Calibri"/>
              </w:rPr>
            </w:pPr>
            <w:del w:id="4428" w:author="Aleksander Hansen" w:date="2013-02-11T16:40:00Z">
              <w:r w:rsidRPr="008568A7" w:rsidDel="007B3B58">
                <w:rPr>
                  <w:rFonts w:ascii="Calibri" w:hAnsi="Calibri"/>
                </w:rPr>
                <w:delText>Feb</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16E0004F" w:rsidR="005F2397" w:rsidRPr="008568A7" w:rsidDel="007B3B58" w:rsidRDefault="005F2397" w:rsidP="005F2397">
            <w:pPr>
              <w:rPr>
                <w:del w:id="4429" w:author="Aleksander Hansen" w:date="2013-02-11T16:40:00Z"/>
                <w:rFonts w:ascii="Calibri" w:hAnsi="Calibri"/>
              </w:rPr>
            </w:pPr>
            <w:del w:id="4430" w:author="Aleksander Hansen" w:date="2013-02-11T16:40:00Z">
              <w:r w:rsidRPr="008568A7" w:rsidDel="007B3B58">
                <w:rPr>
                  <w:rFonts w:ascii="Calibri" w:hAnsi="Calibri"/>
                </w:rPr>
                <w:delText>Mar</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2A7883E2" w:rsidR="005F2397" w:rsidRPr="008568A7" w:rsidDel="007B3B58" w:rsidRDefault="005F2397" w:rsidP="005F2397">
            <w:pPr>
              <w:rPr>
                <w:del w:id="4431"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6C683CE1" w:rsidR="005F2397" w:rsidRPr="008568A7" w:rsidDel="007B3B58" w:rsidRDefault="005F2397" w:rsidP="005F2397">
            <w:pPr>
              <w:rPr>
                <w:del w:id="4432"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5F48463" w:rsidR="005F2397" w:rsidRPr="008568A7" w:rsidDel="007B3B58" w:rsidRDefault="005F2397" w:rsidP="005F2397">
            <w:pPr>
              <w:rPr>
                <w:del w:id="4433"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4087C586" w:rsidR="005F2397" w:rsidRPr="008568A7" w:rsidDel="007B3B58" w:rsidRDefault="005F2397" w:rsidP="005F2397">
            <w:pPr>
              <w:rPr>
                <w:del w:id="4434"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33B16D63" w:rsidR="005F2397" w:rsidRPr="008568A7" w:rsidDel="007B3B58" w:rsidRDefault="005F2397" w:rsidP="005F2397">
            <w:pPr>
              <w:rPr>
                <w:del w:id="4435"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601C3C2" w:rsidR="005F2397" w:rsidRPr="008568A7" w:rsidDel="007B3B58" w:rsidRDefault="005F2397" w:rsidP="005F2397">
            <w:pPr>
              <w:rPr>
                <w:del w:id="4436"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3CBFD021" w:rsidR="005F2397" w:rsidRPr="008568A7" w:rsidDel="007B3B58" w:rsidRDefault="005F2397" w:rsidP="005F2397">
            <w:pPr>
              <w:rPr>
                <w:del w:id="4437"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25A05622" w:rsidR="005F2397" w:rsidRPr="008568A7" w:rsidDel="007B3B58" w:rsidRDefault="005F2397" w:rsidP="005F2397">
            <w:pPr>
              <w:rPr>
                <w:del w:id="4438"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13152F85" w:rsidR="005F2397" w:rsidRPr="008568A7" w:rsidDel="007B3B58" w:rsidRDefault="005F2397" w:rsidP="005F2397">
            <w:pPr>
              <w:rPr>
                <w:del w:id="4439" w:author="Aleksander Hansen" w:date="2013-02-11T16:40:00Z"/>
                <w:rFonts w:ascii="Calibri" w:hAnsi="Calibri"/>
              </w:rPr>
            </w:pPr>
          </w:p>
        </w:tc>
      </w:tr>
    </w:tbl>
    <w:p w14:paraId="46DDB133" w14:textId="77777777" w:rsidR="005F2397" w:rsidRPr="008568A7" w:rsidDel="007B3B58" w:rsidRDefault="005F2397" w:rsidP="005F2397">
      <w:pPr>
        <w:rPr>
          <w:del w:id="4440" w:author="Aleksander Hansen" w:date="2013-02-11T16:41:00Z"/>
          <w:rFonts w:ascii="Calibri" w:hAnsi="Calibri"/>
        </w:rPr>
      </w:pPr>
    </w:p>
    <w:p w14:paraId="41E3BD21" w14:textId="77777777" w:rsidR="005F2397" w:rsidRPr="008568A7" w:rsidDel="007B3B58" w:rsidRDefault="005F2397" w:rsidP="005F2397">
      <w:pPr>
        <w:rPr>
          <w:del w:id="4441" w:author="Aleksander Hansen" w:date="2013-02-11T16:41:00Z"/>
          <w:rFonts w:ascii="Calibri" w:hAnsi="Calibri"/>
        </w:rPr>
      </w:pPr>
    </w:p>
    <w:p w14:paraId="18B6F906" w14:textId="77777777" w:rsidR="007E43FB" w:rsidRPr="008568A7" w:rsidDel="000616B2" w:rsidRDefault="007E43FB" w:rsidP="005F2397">
      <w:pPr>
        <w:rPr>
          <w:del w:id="4442" w:author="Aleksander Hansen" w:date="2013-02-11T16:46:00Z"/>
          <w:rFonts w:ascii="Calibri" w:hAnsi="Calibri"/>
        </w:rPr>
      </w:pPr>
    </w:p>
    <w:p w14:paraId="77B30873" w14:textId="4B89F2D1" w:rsidR="005F2397" w:rsidRPr="008568A7" w:rsidDel="000616B2" w:rsidRDefault="005F2397" w:rsidP="005F2397">
      <w:pPr>
        <w:rPr>
          <w:del w:id="4443" w:author="Aleksander Hansen" w:date="2013-02-11T16:46:00Z"/>
          <w:rFonts w:ascii="Calibri" w:hAnsi="Calibri"/>
        </w:rPr>
      </w:pPr>
    </w:p>
    <w:p w14:paraId="46BE69C6" w14:textId="77777777" w:rsidR="005F2397" w:rsidRPr="008568A7" w:rsidDel="007B3B58" w:rsidRDefault="005F2397" w:rsidP="005F2397">
      <w:pPr>
        <w:rPr>
          <w:del w:id="4444" w:author="Aleksander Hansen" w:date="2013-02-11T16:39:00Z"/>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Del="007B3B58" w:rsidRDefault="005F2397" w:rsidP="005F2397">
      <w:pPr>
        <w:rPr>
          <w:del w:id="4445" w:author="Aleksander Hansen" w:date="2013-02-11T16:39:00Z"/>
          <w:rFonts w:ascii="Calibri" w:hAnsi="Calibri"/>
        </w:rPr>
      </w:pPr>
    </w:p>
    <w:p w14:paraId="40B629D9" w14:textId="77777777" w:rsidR="005F2397" w:rsidRPr="008568A7" w:rsidDel="007B3B58" w:rsidRDefault="005F2397" w:rsidP="005F2397">
      <w:pPr>
        <w:rPr>
          <w:del w:id="4446" w:author="Aleksander Hansen" w:date="2013-02-11T16:39:00Z"/>
          <w:rFonts w:ascii="Calibri" w:hAnsi="Calibri"/>
        </w:rPr>
      </w:pPr>
    </w:p>
    <w:p w14:paraId="27704B8A" w14:textId="77777777" w:rsidR="005F2397" w:rsidRPr="008568A7" w:rsidDel="007B3B58" w:rsidRDefault="005F2397" w:rsidP="005F2397">
      <w:pPr>
        <w:rPr>
          <w:del w:id="4447" w:author="Aleksander Hansen" w:date="2013-02-11T16:39:00Z"/>
          <w:rFonts w:ascii="Calibri" w:hAnsi="Calibri"/>
        </w:rPr>
      </w:pPr>
    </w:p>
    <w:p w14:paraId="1A0EC194" w14:textId="77777777" w:rsidR="005F2397" w:rsidRPr="008568A7" w:rsidDel="007B3B58" w:rsidRDefault="005F2397" w:rsidP="005F2397">
      <w:pPr>
        <w:rPr>
          <w:del w:id="4448" w:author="Aleksander Hansen" w:date="2013-02-11T16:39:00Z"/>
          <w:rFonts w:ascii="Calibri" w:hAnsi="Calibri"/>
        </w:rPr>
      </w:pPr>
    </w:p>
    <w:p w14:paraId="43251971" w14:textId="77777777" w:rsidR="005F2397" w:rsidRPr="008568A7" w:rsidDel="007B3B58" w:rsidRDefault="005F2397" w:rsidP="005F2397">
      <w:pPr>
        <w:rPr>
          <w:del w:id="4449" w:author="Aleksander Hansen" w:date="2013-02-11T16:39:00Z"/>
          <w:rFonts w:ascii="Calibri" w:hAnsi="Calibri"/>
        </w:rPr>
      </w:pPr>
    </w:p>
    <w:p w14:paraId="014DD341" w14:textId="77777777" w:rsidR="005F2397" w:rsidRPr="008568A7" w:rsidDel="007B3B58" w:rsidRDefault="005F2397" w:rsidP="005F2397">
      <w:pPr>
        <w:rPr>
          <w:del w:id="4450" w:author="Aleksander Hansen" w:date="2013-02-11T16:39:00Z"/>
          <w:rFonts w:ascii="Calibri" w:hAnsi="Calibri"/>
        </w:rPr>
      </w:pPr>
    </w:p>
    <w:p w14:paraId="21AE17DE" w14:textId="77777777" w:rsidR="005F2397" w:rsidRPr="008568A7" w:rsidDel="007B3B58" w:rsidRDefault="005F2397" w:rsidP="005F2397">
      <w:pPr>
        <w:rPr>
          <w:del w:id="4451" w:author="Aleksander Hansen" w:date="2013-02-11T16:39:00Z"/>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452401AA" w:rsidR="005F2397" w:rsidRPr="008568A7" w:rsidRDefault="007140DE" w:rsidP="007140DE">
      <w:pPr>
        <w:pStyle w:val="Heading2"/>
      </w:pPr>
      <w:bookmarkStart w:id="4452" w:name="_Toc222561397"/>
      <w:r>
        <w:lastRenderedPageBreak/>
        <w:t xml:space="preserve">10.12 </w:t>
      </w:r>
      <w:r w:rsidR="005F2397" w:rsidRPr="008568A7">
        <w:t xml:space="preserve">Describe examples of </w:t>
      </w:r>
      <w:del w:id="4453" w:author="Aleksander Hansen" w:date="2013-02-11T16:34:00Z">
        <w:r w:rsidR="005F2397" w:rsidRPr="008568A7" w:rsidDel="007E43FB">
          <w:delText>cross-hedging</w:delText>
        </w:r>
      </w:del>
      <w:ins w:id="4454" w:author="Aleksander Hansen" w:date="2013-02-11T16:34:00Z">
        <w:r w:rsidR="007E43FB" w:rsidRPr="008568A7">
          <w:t>cross-hedging</w:t>
        </w:r>
      </w:ins>
      <w:r w:rsidR="005F2397" w:rsidRPr="008568A7">
        <w:t>, specifically hedging jet fuel with crude oil and using weather derivatives.</w:t>
      </w:r>
      <w:bookmarkEnd w:id="4452"/>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62B7338D" w:rsidR="005F2397" w:rsidRPr="008568A7" w:rsidDel="00EA7DD1" w:rsidRDefault="005F2397" w:rsidP="005F2397">
      <w:pPr>
        <w:rPr>
          <w:del w:id="4455" w:author="Aleksander Hansen" w:date="2013-02-10T22:40:00Z"/>
          <w:rFonts w:ascii="Calibri" w:hAnsi="Calibri"/>
        </w:rPr>
      </w:pPr>
      <w:r w:rsidRPr="008568A7">
        <w:rPr>
          <w:rFonts w:ascii="Calibri" w:hAnsi="Calibri"/>
        </w:rPr>
        <w:t>[</w:t>
      </w:r>
      <w:del w:id="4456" w:author="Aleksander Hansen" w:date="2013-02-10T22:40:00Z">
        <w:r w:rsidRPr="008568A7" w:rsidDel="00EA7DD1">
          <w:rPr>
            <w:rFonts w:ascii="Calibri" w:hAnsi="Calibri"/>
          </w:rPr>
          <w:delText>P(</w:delText>
        </w:r>
      </w:del>
      <w:ins w:id="4457" w:author="Aleksander Hansen" w:date="2013-02-10T22:40:00Z">
        <w:r w:rsidR="00EA7DD1">
          <w:rPr>
            <w:rFonts w:ascii="Calibri" w:hAnsi="Calibri"/>
          </w:rPr>
          <w:t>P</w:t>
        </w:r>
        <w:r w:rsidR="00EA7DD1" w:rsidRPr="008568A7">
          <w:rPr>
            <w:rFonts w:ascii="Calibri" w:hAnsi="Calibri"/>
          </w:rPr>
          <w:t>(</w:t>
        </w:r>
      </w:ins>
      <w:r w:rsidRPr="008568A7">
        <w:rPr>
          <w:rFonts w:ascii="Calibri" w:hAnsi="Calibri"/>
        </w:rPr>
        <w:t>t)  - P(t-1)] + H[F(t) – F(t-1)</w:t>
      </w:r>
      <w:ins w:id="4458" w:author="Aleksander Hansen" w:date="2013-02-10T22:40:00Z">
        <w:r w:rsidR="00EA7DD1">
          <w:rPr>
            <w:rFonts w:ascii="Calibri" w:hAnsi="Calibri"/>
          </w:rPr>
          <w:t xml:space="preserve">, </w:t>
        </w:r>
      </w:ins>
    </w:p>
    <w:p w14:paraId="1435CFFD" w14:textId="77777777" w:rsidR="005F2397" w:rsidRPr="008568A7" w:rsidRDefault="005F2397" w:rsidP="005F2397">
      <w:pPr>
        <w:rPr>
          <w:rFonts w:ascii="Calibri" w:hAnsi="Calibri"/>
        </w:rPr>
      </w:pPr>
      <w:r w:rsidRPr="008568A7">
        <w:rPr>
          <w:rFonts w:ascii="Calibri" w:hAnsi="Calibri"/>
        </w:rPr>
        <w:t xml:space="preserve">where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39D6285C" w14:textId="77777777" w:rsidR="00AE1BC6" w:rsidRDefault="00AE1BC6" w:rsidP="005F2397">
      <w:pPr>
        <w:rPr>
          <w:ins w:id="4459" w:author="Aleksander Hansen" w:date="2013-02-11T20:37:00Z"/>
          <w:rFonts w:ascii="Calibri" w:hAnsi="Calibri"/>
        </w:rPr>
      </w:pPr>
    </w:p>
    <w:p w14:paraId="6F78D8B3" w14:textId="77777777" w:rsidR="005F2397" w:rsidRPr="008568A7" w:rsidDel="00AE1BC6" w:rsidRDefault="005F2397" w:rsidP="005F2397">
      <w:pPr>
        <w:rPr>
          <w:del w:id="4460" w:author="Aleksander Hansen" w:date="2013-02-11T20:37:00Z"/>
          <w:rFonts w:ascii="Calibri" w:hAnsi="Calibri"/>
        </w:rPr>
      </w:pPr>
      <w:del w:id="4461" w:author="Aleksander Hansen" w:date="2013-02-11T20:37:00Z">
        <w:r w:rsidRPr="008568A7" w:rsidDel="00AE1BC6">
          <w:rPr>
            <w:rFonts w:ascii="Calibri" w:hAnsi="Calibri"/>
          </w:rPr>
          <w:br w:type="page"/>
        </w:r>
      </w:del>
    </w:p>
    <w:p w14:paraId="0A1E4949" w14:textId="522A2F04" w:rsidR="005F2397" w:rsidRPr="008568A7" w:rsidRDefault="005F2397" w:rsidP="005F2397">
      <w:pPr>
        <w:rPr>
          <w:rFonts w:ascii="Calibri" w:hAnsi="Calibri"/>
        </w:rPr>
      </w:pPr>
      <w:r w:rsidRPr="008568A7">
        <w:rPr>
          <w:rFonts w:ascii="Calibri" w:hAnsi="Calibri"/>
        </w:rPr>
        <w:t xml:space="preserve">Weather derivatives give another example of </w:t>
      </w:r>
      <w:del w:id="4462" w:author="Aleksander Hansen" w:date="2013-02-11T16:34:00Z">
        <w:r w:rsidRPr="008568A7" w:rsidDel="007E43FB">
          <w:rPr>
            <w:rFonts w:ascii="Calibri" w:hAnsi="Calibri"/>
          </w:rPr>
          <w:delText>cross-hedging</w:delText>
        </w:r>
      </w:del>
      <w:ins w:id="4463" w:author="Aleksander Hansen" w:date="2013-02-11T16:34:00Z">
        <w:r w:rsidR="007E43FB" w:rsidRPr="008568A7">
          <w:rPr>
            <w:rFonts w:ascii="Calibri" w:hAnsi="Calibri"/>
          </w:rPr>
          <w:t>cross hedging</w:t>
        </w:r>
      </w:ins>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4464" w:name="_Toc222561398"/>
      <w:r>
        <w:t xml:space="preserve">10.13 </w:t>
      </w:r>
      <w:r w:rsidR="005F2397" w:rsidRPr="008568A7">
        <w:t>Explain how to create a synthetic commodity position and use it to explain the relationship between the forward price and the expected future spot price</w:t>
      </w:r>
      <w:bookmarkEnd w:id="4464"/>
    </w:p>
    <w:p w14:paraId="2BB33AD8" w14:textId="77777777" w:rsidR="00A92A73" w:rsidRPr="008568A7" w:rsidRDefault="00A92A73" w:rsidP="005F2397">
      <w:pPr>
        <w:rPr>
          <w:rFonts w:ascii="Calibri" w:hAnsi="Calibri"/>
        </w:rPr>
      </w:pPr>
    </w:p>
    <w:p w14:paraId="772AE779" w14:textId="77777777" w:rsidR="005F2397" w:rsidRPr="008568A7" w:rsidRDefault="001C28FB" w:rsidP="005F2397">
      <w:pPr>
        <w:rPr>
          <w:rFonts w:ascii="Calibri" w:hAnsi="Calibri"/>
        </w:rPr>
      </w:pPr>
      <w:r>
        <w:rPr>
          <w:rFonts w:ascii="Calibri" w:hAnsi="Calibri"/>
        </w:rPr>
        <w:lastRenderedPageBreak/>
        <w:pict w14:anchorId="67E0EF63">
          <v:shape id="_x0000_i1055" type="#_x0000_t75" style="width:342pt;height:64pt">
            <v:imagedata r:id="rId133"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Consider the following investment strategy: enter into a long forward contract plus a zero coupon bond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p>
    <w:p w14:paraId="43FEFA6D" w14:textId="49E142DB" w:rsidR="005F2397" w:rsidRPr="008568A7" w:rsidRDefault="001C28FB">
      <w:pPr>
        <w:jc w:val="center"/>
        <w:rPr>
          <w:rFonts w:ascii="Calibri" w:hAnsi="Calibri"/>
        </w:rPr>
        <w:pPrChange w:id="4465" w:author="Aleksander Hansen" w:date="2013-02-10T22:40:00Z">
          <w:pPr/>
        </w:pPrChange>
      </w:pPr>
      <w:r>
        <w:rPr>
          <w:rFonts w:ascii="Calibri" w:hAnsi="Calibri"/>
        </w:rPr>
        <w:pict w14:anchorId="3B4CA26D">
          <v:shape id="_x0000_i1056" type="#_x0000_t75" style="width:196pt;height:31pt">
            <v:imagedata r:id="rId134" o:title=""/>
          </v:shape>
        </w:pict>
      </w:r>
    </w:p>
    <w:p w14:paraId="52F91C88" w14:textId="77777777" w:rsidR="00EA7DD1" w:rsidRDefault="005F2397" w:rsidP="00545477">
      <w:pPr>
        <w:rPr>
          <w:ins w:id="4466" w:author="Aleksander Hansen" w:date="2013-02-10T22:41:00Z"/>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p>
    <w:p w14:paraId="27DA0FF9" w14:textId="52FB01A6" w:rsidR="005F2397" w:rsidRPr="008568A7" w:rsidRDefault="00EA7DD1">
      <w:pPr>
        <w:jc w:val="center"/>
        <w:rPr>
          <w:rFonts w:ascii="Calibri" w:hAnsi="Calibri"/>
        </w:rPr>
        <w:pPrChange w:id="4467" w:author="Aleksander Hansen" w:date="2013-02-10T22:41:00Z">
          <w:pPr/>
        </w:pPrChange>
      </w:pPr>
      <w:ins w:id="4468" w:author="Aleksander Hansen" w:date="2013-02-10T22:41:00Z">
        <w:r>
          <w:rPr>
            <w:rFonts w:ascii="Calibri" w:hAnsi="Calibri"/>
          </w:rPr>
          <w:br/>
        </w:r>
      </w:ins>
      <w:r w:rsidR="001C28FB">
        <w:rPr>
          <w:rFonts w:ascii="Calibri" w:hAnsi="Calibri"/>
        </w:rPr>
        <w:pict w14:anchorId="05FFF3F0">
          <v:shape id="_x0000_i1057" type="#_x0000_t75" style="width:162pt;height:32pt">
            <v:imagedata r:id="rId135" o:title=""/>
          </v:shape>
        </w:pict>
      </w:r>
      <w:r w:rsidR="00A92A73" w:rsidRPr="008568A7">
        <w:rPr>
          <w:rFonts w:ascii="Calibri" w:hAnsi="Calibri"/>
        </w:rPr>
        <w:br/>
      </w:r>
    </w:p>
    <w:p w14:paraId="38575B9B" w14:textId="77777777" w:rsidR="008B25EB" w:rsidRDefault="005F2397" w:rsidP="00545477">
      <w:pPr>
        <w:rPr>
          <w:ins w:id="4469" w:author="Aleksander Hansen" w:date="2013-02-10T22:41:00Z"/>
          <w:rFonts w:ascii="Calibri" w:hAnsi="Calibri"/>
        </w:rPr>
      </w:pPr>
      <w:r w:rsidRPr="008568A7">
        <w:rPr>
          <w:rFonts w:ascii="Calibri" w:hAnsi="Calibri"/>
        </w:rPr>
        <w:t xml:space="preserve">Then we solve for the forward price: </w:t>
      </w:r>
    </w:p>
    <w:p w14:paraId="73A39E44" w14:textId="423896A3" w:rsidR="005F2397" w:rsidRPr="008568A7" w:rsidRDefault="00A92A73">
      <w:pPr>
        <w:jc w:val="center"/>
        <w:rPr>
          <w:rFonts w:ascii="Calibri" w:hAnsi="Calibri"/>
        </w:rPr>
        <w:pPrChange w:id="4470" w:author="Aleksander Hansen" w:date="2013-02-10T22:41:00Z">
          <w:pPr/>
        </w:pPrChange>
      </w:pPr>
      <w:del w:id="4471" w:author="Aleksander Hansen" w:date="2013-02-10T22:41:00Z">
        <w:r w:rsidRPr="008568A7" w:rsidDel="008B25EB">
          <w:rPr>
            <w:rFonts w:ascii="Calibri" w:hAnsi="Calibri"/>
          </w:rPr>
          <w:br/>
        </w:r>
      </w:del>
      <w:r w:rsidR="005F2397" w:rsidRPr="008568A7">
        <w:rPr>
          <w:rFonts w:ascii="Calibri" w:hAnsi="Calibri"/>
        </w:rPr>
        <w:br/>
      </w:r>
      <w:r w:rsidR="001C28FB">
        <w:rPr>
          <w:rFonts w:ascii="Calibri" w:hAnsi="Calibri"/>
        </w:rPr>
        <w:pict w14:anchorId="473DE47A">
          <v:shape id="_x0000_i1058" type="#_x0000_t75" style="width:158pt;height:32pt">
            <v:imagedata r:id="rId136"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5B549F41" w:rsidR="005F2397" w:rsidRPr="008568A7" w:rsidRDefault="001C28FB">
      <w:pPr>
        <w:jc w:val="center"/>
        <w:rPr>
          <w:rFonts w:ascii="Calibri" w:hAnsi="Calibri"/>
        </w:rPr>
        <w:pPrChange w:id="4472" w:author="Aleksander Hansen" w:date="2013-02-10T22:41:00Z">
          <w:pPr/>
        </w:pPrChange>
      </w:pPr>
      <w:r>
        <w:rPr>
          <w:rFonts w:ascii="Calibri" w:hAnsi="Calibri"/>
        </w:rPr>
        <w:pict w14:anchorId="2C72EF31">
          <v:shape id="_x0000_i1059" type="#_x0000_t75" style="width:153pt;height:33pt">
            <v:imagedata r:id="rId137"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 xml:space="preserve">And, as McDonald says, the forward price [F0] is a biased estimate of expected spot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472869B6"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del w:id="4473" w:author="Aleksander Hansen" w:date="2013-02-11T20:38:00Z">
        <w:r w:rsidRPr="008568A7" w:rsidDel="00AE1BC6">
          <w:rPr>
            <w:rFonts w:ascii="Calibri" w:hAnsi="Calibri"/>
          </w:rPr>
          <w:delText>reflect</w:delText>
        </w:r>
      </w:del>
      <w:ins w:id="4474" w:author="Aleksander Hansen" w:date="2013-02-11T20:38:00Z">
        <w:r w:rsidR="00AE1BC6" w:rsidRPr="008568A7">
          <w:rPr>
            <w:rFonts w:ascii="Calibri" w:hAnsi="Calibri"/>
          </w:rPr>
          <w:t>reflect,</w:t>
        </w:r>
      </w:ins>
      <w:r w:rsidRPr="008568A7">
        <w:rPr>
          <w:rFonts w:ascii="Calibri" w:hAnsi="Calibri"/>
        </w:rPr>
        <w:t xml:space="preserve"> “[consensus] changes in the expected future spot price.</w:t>
      </w:r>
    </w:p>
    <w:p w14:paraId="75C5BE0B" w14:textId="77777777" w:rsidR="005F2397" w:rsidRPr="008568A7" w:rsidRDefault="005F2397">
      <w:pPr>
        <w:jc w:val="center"/>
        <w:rPr>
          <w:rFonts w:ascii="Calibri" w:hAnsi="Calibri"/>
        </w:rPr>
        <w:pPrChange w:id="4475" w:author="Aleksander Hansen" w:date="2013-02-10T22:42:00Z">
          <w:pPr/>
        </w:pPrChange>
      </w:pPr>
      <w:r w:rsidRPr="008568A7">
        <w:rPr>
          <w:rFonts w:ascii="Calibri" w:hAnsi="Calibri"/>
          <w:noProof/>
        </w:rPr>
        <w:lastRenderedPageBreak/>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3E4F1BE8" w14:textId="77777777" w:rsidR="0060624F" w:rsidRDefault="004B5D02">
      <w:pPr>
        <w:pStyle w:val="Heading2"/>
        <w:rPr>
          <w:ins w:id="4476" w:author="Aleksander Hansen" w:date="2013-02-14T20:30:00Z"/>
        </w:rPr>
        <w:pPrChange w:id="4477" w:author="Aleksander Hansen" w:date="2013-02-14T20:10:00Z">
          <w:pPr/>
        </w:pPrChange>
      </w:pPr>
      <w:r>
        <w:br w:type="page"/>
      </w:r>
      <w:bookmarkStart w:id="4478" w:name="_Toc222561399"/>
      <w:ins w:id="4479" w:author="Aleksander Hansen" w:date="2013-02-14T20:10:00Z">
        <w:r w:rsidR="00A33A38">
          <w:lastRenderedPageBreak/>
          <w:t>Chapter Summary</w:t>
        </w:r>
      </w:ins>
      <w:bookmarkEnd w:id="4478"/>
    </w:p>
    <w:p w14:paraId="3AC5C8F1" w14:textId="17C809DC" w:rsidR="00B91140" w:rsidRDefault="0060624F">
      <w:pPr>
        <w:rPr>
          <w:ins w:id="4480" w:author="Aleksander Hansen" w:date="2013-02-14T20:39:00Z"/>
        </w:rPr>
      </w:pPr>
      <w:ins w:id="4481" w:author="Aleksander Hansen" w:date="2013-02-14T20:30:00Z">
        <w:r>
          <w:br/>
          <w:t>Thi</w:t>
        </w:r>
        <w:r w:rsidR="00B91140">
          <w:t xml:space="preserve">s chapter </w:t>
        </w:r>
      </w:ins>
      <w:ins w:id="4482" w:author="Aleksander Hansen" w:date="2013-02-14T20:34:00Z">
        <w:r w:rsidR="00B91140">
          <w:t xml:space="preserve">re-visits several themes previously seen in </w:t>
        </w:r>
      </w:ins>
      <w:ins w:id="4483" w:author="Aleksander Hansen" w:date="2013-02-14T20:35:00Z">
        <w:r w:rsidR="00B91140">
          <w:t xml:space="preserve">Hull’s chapter 5 </w:t>
        </w:r>
        <w:r w:rsidR="00B91140">
          <w:rPr>
            <w:i/>
          </w:rPr>
          <w:t>Determination of Forward and Futures prices,</w:t>
        </w:r>
        <w:r w:rsidR="00B91140">
          <w:t xml:space="preserve"> thus a lot of the concepts sh</w:t>
        </w:r>
      </w:ins>
      <w:ins w:id="4484" w:author="Aleksander Hansen" w:date="2013-02-14T20:36:00Z">
        <w:r w:rsidR="00B91140">
          <w:t>ould already be familiar. One important thing to note is the difference in notation between Hull and McDonald</w:t>
        </w:r>
      </w:ins>
      <w:ins w:id="4485" w:author="Aleksander Hansen" w:date="2013-02-14T20:38:00Z">
        <w:r w:rsidR="00B91140">
          <w:t xml:space="preserve">, e.g. Hull uses u for storage costs and y for convenience yield, whereas McDonald uses lambda and </w:t>
        </w:r>
      </w:ins>
      <w:ins w:id="4486" w:author="Aleksander Hansen" w:date="2013-02-14T20:39:00Z">
        <w:r w:rsidR="00B91140">
          <w:t>c, respectively for the same. The underlying theory remains the same though.</w:t>
        </w:r>
      </w:ins>
    </w:p>
    <w:p w14:paraId="7C70CA8F" w14:textId="77777777" w:rsidR="00F8784C" w:rsidRDefault="00B91140">
      <w:pPr>
        <w:spacing w:before="240"/>
        <w:rPr>
          <w:ins w:id="4487" w:author="Aleksander Hansen" w:date="2013-02-14T21:02:00Z"/>
          <w:rFonts w:ascii="Calibri" w:hAnsi="Calibri"/>
        </w:rPr>
        <w:pPrChange w:id="4488" w:author="Aleksander Hansen" w:date="2013-02-14T20:42:00Z">
          <w:pPr/>
        </w:pPrChange>
      </w:pPr>
      <w:ins w:id="4489" w:author="Aleksander Hansen" w:date="2013-02-14T20:39:00Z">
        <w:r>
          <w:t>What is new</w:t>
        </w:r>
      </w:ins>
      <w:ins w:id="4490" w:author="Aleksander Hansen" w:date="2013-02-14T20:43:00Z">
        <w:r w:rsidR="00BE0E3F">
          <w:t xml:space="preserve"> and important</w:t>
        </w:r>
      </w:ins>
      <w:ins w:id="4491" w:author="Aleksander Hansen" w:date="2013-02-14T20:39:00Z">
        <w:r>
          <w:t xml:space="preserve"> in this reading is how </w:t>
        </w:r>
      </w:ins>
      <w:ins w:id="4492" w:author="Aleksander Hansen" w:date="2013-02-14T20:43:00Z">
        <w:r w:rsidR="00BE0E3F">
          <w:t>the theory</w:t>
        </w:r>
      </w:ins>
      <w:ins w:id="4493" w:author="Aleksander Hansen" w:date="2013-02-14T20:39:00Z">
        <w:r>
          <w:t xml:space="preserve"> is applied specifically to commodities. </w:t>
        </w:r>
      </w:ins>
      <w:ins w:id="4494" w:author="Aleksander Hansen" w:date="2013-02-14T20:40:00Z">
        <w:r>
          <w:t xml:space="preserve">One of the key concepts encountered is that of a </w:t>
        </w:r>
        <w:r>
          <w:rPr>
            <w:i/>
          </w:rPr>
          <w:t xml:space="preserve">carry market, </w:t>
        </w:r>
        <w:r>
          <w:t xml:space="preserve">that is, </w:t>
        </w:r>
      </w:ins>
      <w:ins w:id="4495" w:author="Aleksander Hansen" w:date="2013-02-14T20:41:00Z">
        <w:r w:rsidR="00BE0E3F">
          <w:t xml:space="preserve">when commodities are, e.g., stored, the forward or Futures price must reflect the </w:t>
        </w:r>
      </w:ins>
      <w:ins w:id="4496" w:author="Aleksander Hansen" w:date="2013-02-14T20:42:00Z">
        <w:r w:rsidR="00BE0E3F">
          <w:t xml:space="preserve">fact that the investor must </w:t>
        </w:r>
      </w:ins>
      <w:ins w:id="4497" w:author="Aleksander Hansen" w:date="2013-02-14T20:43:00Z">
        <w:r w:rsidR="00BE0E3F">
          <w:t xml:space="preserve">bear </w:t>
        </w:r>
      </w:ins>
      <w:ins w:id="4498" w:author="Aleksander Hansen" w:date="2013-02-14T20:42:00Z">
        <w:r w:rsidR="00BE0E3F">
          <w:t xml:space="preserve">both financing costs as well as storage cost (a so called </w:t>
        </w:r>
        <w:r w:rsidR="00BE0E3F">
          <w:rPr>
            <w:i/>
          </w:rPr>
          <w:t>cash-and-carry</w:t>
        </w:r>
        <w:r w:rsidR="00BE0E3F">
          <w:t>)</w:t>
        </w:r>
      </w:ins>
      <w:ins w:id="4499" w:author="Aleksander Hansen" w:date="2013-02-14T20:43:00Z">
        <w:r w:rsidR="00BE0E3F">
          <w:t xml:space="preserve">. </w:t>
        </w:r>
      </w:ins>
      <w:ins w:id="4500" w:author="Aleksander Hansen" w:date="2013-02-14T21:01:00Z">
        <w:r w:rsidR="00F8784C">
          <w:t xml:space="preserve">More succinctly, </w:t>
        </w:r>
        <w:r w:rsidR="00F8784C">
          <w:rPr>
            <w:rFonts w:ascii="Calibri" w:hAnsi="Calibri"/>
          </w:rPr>
          <w:t xml:space="preserve">a </w:t>
        </w:r>
        <w:r w:rsidR="00F8784C" w:rsidRPr="008568A7">
          <w:rPr>
            <w:rFonts w:ascii="Calibri" w:hAnsi="Calibri"/>
          </w:rPr>
          <w:t>commodity that is stored is in a carry market. Storage is carry.</w:t>
        </w:r>
      </w:ins>
      <w:ins w:id="4501" w:author="Aleksander Hansen" w:date="2013-02-14T21:02:00Z">
        <w:r w:rsidR="00F8784C">
          <w:rPr>
            <w:rFonts w:ascii="Calibri" w:hAnsi="Calibri"/>
          </w:rPr>
          <w:t xml:space="preserve"> </w:t>
        </w:r>
      </w:ins>
    </w:p>
    <w:p w14:paraId="7A6D7F80" w14:textId="77777777" w:rsidR="000945F8" w:rsidRDefault="00BE0E3F" w:rsidP="00A85898">
      <w:pPr>
        <w:rPr>
          <w:ins w:id="4502" w:author="Aleksander Hansen" w:date="2013-02-14T21:11:00Z"/>
          <w:rFonts w:ascii="Calibri" w:hAnsi="Calibri"/>
        </w:rPr>
      </w:pPr>
      <w:ins w:id="4503" w:author="Aleksander Hansen" w:date="2013-02-14T20:43:00Z">
        <w:r>
          <w:t xml:space="preserve">In addition to our usual terms of </w:t>
        </w:r>
      </w:ins>
      <w:ins w:id="4504" w:author="Aleksander Hansen" w:date="2013-02-14T20:44:00Z">
        <w:r>
          <w:t>the risk-</w:t>
        </w:r>
        <w:r w:rsidR="003E06CA">
          <w:t>free rate, storage costs</w:t>
        </w:r>
        <w:r>
          <w:t xml:space="preserve"> </w:t>
        </w:r>
      </w:ins>
      <w:ins w:id="4505" w:author="Aleksander Hansen" w:date="2013-02-14T20:45:00Z">
        <w:r>
          <w:t xml:space="preserve">the notion of a </w:t>
        </w:r>
        <w:r w:rsidRPr="003E06CA">
          <w:rPr>
            <w:i/>
            <w:rPrChange w:id="4506" w:author="Aleksander Hansen" w:date="2013-02-14T20:53:00Z">
              <w:rPr/>
            </w:rPrChange>
          </w:rPr>
          <w:t>lease-rate</w:t>
        </w:r>
        <w:r>
          <w:t xml:space="preserve"> </w:t>
        </w:r>
      </w:ins>
      <w:ins w:id="4507" w:author="Aleksander Hansen" w:date="2013-02-14T20:53:00Z">
        <w:r w:rsidR="003E06CA">
          <w:t xml:space="preserve">and </w:t>
        </w:r>
        <w:r w:rsidR="003E06CA" w:rsidRPr="003E06CA">
          <w:rPr>
            <w:i/>
            <w:rPrChange w:id="4508" w:author="Aleksander Hansen" w:date="2013-02-14T20:54:00Z">
              <w:rPr/>
            </w:rPrChange>
          </w:rPr>
          <w:t>convenience yield</w:t>
        </w:r>
        <w:r w:rsidR="003E06CA">
          <w:t xml:space="preserve"> are</w:t>
        </w:r>
      </w:ins>
      <w:ins w:id="4509" w:author="Aleksander Hansen" w:date="2013-02-14T20:45:00Z">
        <w:r>
          <w:t xml:space="preserve"> introduced</w:t>
        </w:r>
      </w:ins>
      <w:ins w:id="4510" w:author="Aleksander Hansen" w:date="2013-02-14T20:53:00Z">
        <w:r w:rsidR="003E06CA">
          <w:t>. The</w:t>
        </w:r>
      </w:ins>
      <w:ins w:id="4511" w:author="Aleksander Hansen" w:date="2013-02-14T20:45:00Z">
        <w:r>
          <w:t xml:space="preserve"> </w:t>
        </w:r>
      </w:ins>
      <w:ins w:id="4512" w:author="Aleksander Hansen" w:date="2013-02-14T20:54:00Z">
        <w:r w:rsidR="003E06CA">
          <w:t xml:space="preserve">lease-rate can be thought of </w:t>
        </w:r>
      </w:ins>
      <w:ins w:id="4513" w:author="Aleksander Hansen" w:date="2013-02-14T20:45:00Z">
        <w:r>
          <w:t xml:space="preserve">as the commodity market equivalent of a financial dividend yield. </w:t>
        </w:r>
      </w:ins>
      <w:ins w:id="4514" w:author="Aleksander Hansen" w:date="2013-02-14T20:52:00Z">
        <w:r w:rsidR="003E06CA">
          <w:t xml:space="preserve">In particular, the owner of a commodity expects to be compensated in order to lend, e.g., a short seller the commodity. </w:t>
        </w:r>
      </w:ins>
      <w:ins w:id="4515" w:author="Aleksander Hansen" w:date="2013-02-14T20:54:00Z">
        <w:r w:rsidR="003E06CA">
          <w:t xml:space="preserve">On the other hand, the convenience yield </w:t>
        </w:r>
      </w:ins>
      <w:ins w:id="4516" w:author="Aleksander Hansen" w:date="2013-02-14T20:45:00Z">
        <w:r w:rsidR="003E06CA">
          <w:t xml:space="preserve">reflects the fact that </w:t>
        </w:r>
        <w:r>
          <w:t xml:space="preserve">holders of a given commodity may derive some benefit </w:t>
        </w:r>
      </w:ins>
      <w:ins w:id="4517" w:author="Aleksander Hansen" w:date="2013-02-14T20:46:00Z">
        <w:r>
          <w:t>from</w:t>
        </w:r>
      </w:ins>
      <w:ins w:id="4518" w:author="Aleksander Hansen" w:date="2013-02-14T20:45:00Z">
        <w:r>
          <w:t xml:space="preserve"> </w:t>
        </w:r>
      </w:ins>
      <w:ins w:id="4519" w:author="Aleksander Hansen" w:date="2013-02-14T20:46:00Z">
        <w:r>
          <w:t>having physical ownership over the commodity.</w:t>
        </w:r>
      </w:ins>
      <w:ins w:id="4520" w:author="Aleksander Hansen" w:date="2013-02-14T21:06:00Z">
        <w:r w:rsidR="00F8784C" w:rsidRPr="00F8784C">
          <w:rPr>
            <w:rFonts w:ascii="Calibri" w:hAnsi="Calibri"/>
          </w:rPr>
          <w:t xml:space="preserve"> </w:t>
        </w:r>
      </w:ins>
      <w:ins w:id="4521" w:author="Aleksander Hansen" w:date="2013-02-14T21:08:00Z">
        <w:r w:rsidR="00A85898">
          <w:rPr>
            <w:rFonts w:ascii="Calibri" w:hAnsi="Calibri"/>
          </w:rPr>
          <w:t xml:space="preserve">Both the convenience yield and lease rate are benefits to the owner, and thus will reduce the price of the forward. </w:t>
        </w:r>
      </w:ins>
    </w:p>
    <w:p w14:paraId="74F7F1AB" w14:textId="77777777" w:rsidR="000945F8" w:rsidRDefault="000945F8" w:rsidP="00A85898">
      <w:pPr>
        <w:rPr>
          <w:ins w:id="4522" w:author="Aleksander Hansen" w:date="2013-02-14T21:11:00Z"/>
          <w:rFonts w:ascii="Calibri" w:hAnsi="Calibri"/>
        </w:rPr>
      </w:pPr>
    </w:p>
    <w:p w14:paraId="2F1FE814" w14:textId="66FF259B" w:rsidR="00A85898" w:rsidRDefault="00A85898" w:rsidP="00A85898">
      <w:pPr>
        <w:rPr>
          <w:ins w:id="4523" w:author="Aleksander Hansen" w:date="2013-02-14T21:08:00Z"/>
          <w:rFonts w:ascii="Calibri" w:hAnsi="Calibri"/>
        </w:rPr>
      </w:pPr>
      <w:ins w:id="4524" w:author="Aleksander Hansen" w:date="2013-02-14T21:08:00Z">
        <w:r>
          <w:rPr>
            <w:rFonts w:ascii="Calibri" w:hAnsi="Calibri"/>
          </w:rPr>
          <w:t xml:space="preserve">One thing to note is that it can often be difficult to ascertain what the convenience yield for a commodity is. This gives us arbitrage bounds for the forward price, where we effectively solve for </w:t>
        </w:r>
      </w:ins>
      <w:ins w:id="4525" w:author="Aleksander Hansen" w:date="2013-02-14T21:10:00Z">
        <w:r>
          <w:rPr>
            <w:rFonts w:ascii="Calibri" w:hAnsi="Calibri"/>
          </w:rPr>
          <w:t xml:space="preserve">the lease rate, but the lease rate depends on both the storage cost and the convenience yield. </w:t>
        </w:r>
      </w:ins>
      <w:ins w:id="4526" w:author="Aleksander Hansen" w:date="2013-02-14T21:11:00Z">
        <w:r w:rsidR="000945F8">
          <w:rPr>
            <w:rFonts w:ascii="Calibri" w:hAnsi="Calibri"/>
          </w:rPr>
          <w:t>You should be comfortable with the derivation of the following inequality:</w:t>
        </w:r>
      </w:ins>
    </w:p>
    <w:p w14:paraId="7A02793C" w14:textId="77777777" w:rsidR="000945F8" w:rsidRDefault="00F8784C">
      <w:pPr>
        <w:spacing w:before="240"/>
        <w:rPr>
          <w:ins w:id="4527" w:author="Aleksander Hansen" w:date="2013-02-14T21:11:00Z"/>
        </w:rPr>
        <w:pPrChange w:id="4528" w:author="Aleksander Hansen" w:date="2013-02-14T20:42:00Z">
          <w:pPr/>
        </w:pPrChange>
      </w:pPr>
      <w:ins w:id="4529" w:author="Aleksander Hansen" w:date="2013-02-14T21:06:00Z">
        <w:r>
          <w:rPr>
            <w:rFonts w:ascii="Calibri" w:hAnsi="Calibri"/>
            <w:noProof/>
            <w:rPrChange w:id="4530" w:author="Unknown">
              <w:rPr>
                <w:noProof/>
              </w:rPr>
            </w:rPrChange>
          </w:rPr>
          <w:drawing>
            <wp:inline distT="0" distB="0" distL="0" distR="0" wp14:anchorId="4C278BE8" wp14:editId="3A579571">
              <wp:extent cx="1709363" cy="243256"/>
              <wp:effectExtent l="0" t="0" r="0" b="10795"/>
              <wp:docPr id="2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12811" cy="243747"/>
                      </a:xfrm>
                      <a:prstGeom prst="rect">
                        <a:avLst/>
                      </a:prstGeom>
                      <a:noFill/>
                      <a:ln>
                        <a:noFill/>
                      </a:ln>
                    </pic:spPr>
                  </pic:pic>
                </a:graphicData>
              </a:graphic>
            </wp:inline>
          </w:drawing>
        </w:r>
      </w:ins>
    </w:p>
    <w:p w14:paraId="5E6FBE89" w14:textId="1CC28B26" w:rsidR="000945F8" w:rsidRPr="008568A7" w:rsidRDefault="000945F8" w:rsidP="000945F8">
      <w:pPr>
        <w:rPr>
          <w:ins w:id="4531" w:author="Aleksander Hansen" w:date="2013-02-14T21:18:00Z"/>
          <w:rFonts w:ascii="Calibri" w:hAnsi="Calibri"/>
        </w:rPr>
      </w:pPr>
      <w:ins w:id="4532" w:author="Aleksander Hansen" w:date="2013-02-14T21:18:00Z">
        <w:r>
          <w:rPr>
            <w:rFonts w:ascii="Calibri" w:hAnsi="Calibri"/>
          </w:rPr>
          <w:t xml:space="preserve">When taking, e.g., </w:t>
        </w:r>
        <w:r w:rsidRPr="008568A7">
          <w:rPr>
            <w:rFonts w:ascii="Calibri" w:hAnsi="Calibri"/>
          </w:rPr>
          <w:t xml:space="preserve">a long position </w:t>
        </w:r>
        <w:r>
          <w:rPr>
            <w:rFonts w:ascii="Calibri" w:hAnsi="Calibri"/>
          </w:rPr>
          <w:t>in</w:t>
        </w:r>
        <w:r w:rsidRPr="008568A7">
          <w:rPr>
            <w:rFonts w:ascii="Calibri" w:hAnsi="Calibri"/>
          </w:rPr>
          <w:t xml:space="preserve"> </w:t>
        </w:r>
        <w:r>
          <w:rPr>
            <w:rFonts w:ascii="Calibri" w:hAnsi="Calibri"/>
          </w:rPr>
          <w:t xml:space="preserve">one commodity that is an input factor </w:t>
        </w:r>
      </w:ins>
      <w:ins w:id="4533" w:author="Aleksander Hansen" w:date="2013-02-14T21:19:00Z">
        <w:r>
          <w:rPr>
            <w:rFonts w:ascii="Calibri" w:hAnsi="Calibri"/>
          </w:rPr>
          <w:t>for another</w:t>
        </w:r>
      </w:ins>
      <w:ins w:id="4534" w:author="Aleksander Hansen" w:date="2013-02-14T21:18:00Z">
        <w:r w:rsidRPr="008568A7">
          <w:rPr>
            <w:rFonts w:ascii="Calibri" w:hAnsi="Calibri"/>
          </w:rPr>
          <w:t xml:space="preserve"> commodity that is an </w:t>
        </w:r>
      </w:ins>
      <w:ins w:id="4535" w:author="Aleksander Hansen" w:date="2013-02-14T21:19:00Z">
        <w:r>
          <w:rPr>
            <w:rFonts w:ascii="Calibri" w:hAnsi="Calibri"/>
          </w:rPr>
          <w:t xml:space="preserve">[final] </w:t>
        </w:r>
      </w:ins>
      <w:ins w:id="4536" w:author="Aleksander Hansen" w:date="2013-02-14T21:18:00Z">
        <w:r w:rsidRPr="008568A7">
          <w:rPr>
            <w:rFonts w:ascii="Calibri" w:hAnsi="Calibri"/>
          </w:rPr>
          <w:t>o</w:t>
        </w:r>
        <w:r>
          <w:rPr>
            <w:rFonts w:ascii="Calibri" w:hAnsi="Calibri"/>
          </w:rPr>
          <w:t>utput</w:t>
        </w:r>
        <w:r w:rsidRPr="008568A7">
          <w:rPr>
            <w:rFonts w:ascii="Calibri" w:hAnsi="Calibri"/>
          </w:rPr>
          <w:t xml:space="preserve">, then we can take a short position in the output commodity and the difference is the </w:t>
        </w:r>
        <w:r w:rsidRPr="005B510D">
          <w:rPr>
            <w:rFonts w:ascii="Calibri" w:hAnsi="Calibri"/>
            <w:i/>
          </w:rPr>
          <w:t>commodity spread</w:t>
        </w:r>
        <w:r w:rsidRPr="008568A7">
          <w:rPr>
            <w:rFonts w:ascii="Calibri" w:hAnsi="Calibri"/>
          </w:rPr>
          <w:t xml:space="preserve">. </w:t>
        </w:r>
      </w:ins>
    </w:p>
    <w:p w14:paraId="6FFD2B37" w14:textId="77777777" w:rsidR="000945F8" w:rsidRDefault="000945F8" w:rsidP="000945F8">
      <w:pPr>
        <w:rPr>
          <w:ins w:id="4537" w:author="Aleksander Hansen" w:date="2013-02-14T21:18:00Z"/>
          <w:rFonts w:ascii="Calibri" w:hAnsi="Calibri"/>
        </w:rPr>
      </w:pPr>
    </w:p>
    <w:p w14:paraId="527E7B29" w14:textId="77777777" w:rsidR="000945F8" w:rsidRDefault="000945F8" w:rsidP="000945F8">
      <w:pPr>
        <w:rPr>
          <w:ins w:id="4538" w:author="Aleksander Hansen" w:date="2013-02-14T21:19:00Z"/>
          <w:rFonts w:ascii="Calibri" w:hAnsi="Calibri"/>
        </w:rPr>
      </w:pPr>
      <w:ins w:id="4539" w:author="Aleksander Hansen" w:date="2013-02-14T21:15:00Z">
        <w:r>
          <w:rPr>
            <w:rFonts w:ascii="Calibri" w:hAnsi="Calibri"/>
          </w:rPr>
          <w:t xml:space="preserve">As we saw in Hull’s chapter 3 on Hedging Strategies using Futures, </w:t>
        </w:r>
      </w:ins>
      <w:ins w:id="4540" w:author="Aleksander Hansen" w:date="2013-02-14T21:12:00Z">
        <w:r>
          <w:rPr>
            <w:rFonts w:ascii="Calibri" w:hAnsi="Calibri"/>
          </w:rPr>
          <w:t>t</w:t>
        </w:r>
        <w:r w:rsidRPr="008568A7">
          <w:rPr>
            <w:rFonts w:ascii="Calibri" w:hAnsi="Calibri"/>
          </w:rPr>
          <w:t>he basis is the difference between the price of the Futures contract and the spot price of the underlying asset. Basis risk is the risk (to the hedger) created by the uncertainty in the basis.</w:t>
        </w:r>
      </w:ins>
      <w:ins w:id="4541" w:author="Aleksander Hansen" w:date="2013-02-14T21:15:00Z">
        <w:r>
          <w:rPr>
            <w:rFonts w:ascii="Calibri" w:hAnsi="Calibri"/>
          </w:rPr>
          <w:t xml:space="preserve"> We elaborated slightly on the concept (page </w:t>
        </w:r>
      </w:ins>
      <w:ins w:id="4542" w:author="Aleksander Hansen" w:date="2013-02-14T21:16:00Z">
        <w:r>
          <w:rPr>
            <w:rFonts w:ascii="Calibri" w:hAnsi="Calibri"/>
          </w:rPr>
          <w:t>44).</w:t>
        </w:r>
      </w:ins>
    </w:p>
    <w:p w14:paraId="6E60DF1C" w14:textId="77777777" w:rsidR="000945F8" w:rsidRDefault="000945F8" w:rsidP="000945F8">
      <w:pPr>
        <w:rPr>
          <w:ins w:id="4543" w:author="Aleksander Hansen" w:date="2013-02-14T21:19:00Z"/>
          <w:rFonts w:ascii="Calibri" w:hAnsi="Calibri"/>
        </w:rPr>
      </w:pPr>
    </w:p>
    <w:p w14:paraId="155C18C1" w14:textId="18107814" w:rsidR="000945F8" w:rsidRDefault="000945F8" w:rsidP="000945F8">
      <w:pPr>
        <w:rPr>
          <w:ins w:id="4544" w:author="Aleksander Hansen" w:date="2013-02-14T21:21:00Z"/>
          <w:rFonts w:ascii="Calibri" w:hAnsi="Calibri"/>
        </w:rPr>
      </w:pPr>
      <w:ins w:id="4545" w:author="Aleksander Hansen" w:date="2013-02-14T21:19:00Z">
        <w:r>
          <w:rPr>
            <w:rFonts w:ascii="Calibri" w:hAnsi="Calibri"/>
          </w:rPr>
          <w:t>The forward curves of various commodities exhibit patterns that are often idiosyncratic to that commodity. We can often infer these factors from the forward curve and what we know about the commodity.</w:t>
        </w:r>
      </w:ins>
      <w:ins w:id="4546" w:author="Aleksander Hansen" w:date="2013-02-14T21:23:00Z">
        <w:r w:rsidR="008118A9">
          <w:rPr>
            <w:rFonts w:ascii="Calibri" w:hAnsi="Calibri"/>
          </w:rPr>
          <w:t xml:space="preserve"> </w:t>
        </w:r>
        <w:r w:rsidR="008118A9" w:rsidRPr="008568A7">
          <w:rPr>
            <w:rFonts w:ascii="Calibri" w:hAnsi="Calibri"/>
          </w:rPr>
          <w:t xml:space="preserve">McDonald says, the forward price [F0] is a biased estimate of expected spot price [E(St)], where the bias is due to the risk premium on the commodity (risk premium = </w:t>
        </w:r>
        <w:r w:rsidR="008118A9" w:rsidRPr="008568A7">
          <w:rPr>
            <w:rFonts w:ascii="Calibri" w:hAnsi="Calibri" w:cs="Times New Roman"/>
          </w:rPr>
          <w:t>α</w:t>
        </w:r>
        <w:r w:rsidR="008118A9" w:rsidRPr="008568A7">
          <w:rPr>
            <w:rFonts w:ascii="Calibri" w:hAnsi="Calibri"/>
          </w:rPr>
          <w:t xml:space="preserve"> – r).</w:t>
        </w:r>
      </w:ins>
    </w:p>
    <w:p w14:paraId="48E22A54" w14:textId="77777777" w:rsidR="008118A9" w:rsidRDefault="008118A9" w:rsidP="000945F8">
      <w:pPr>
        <w:rPr>
          <w:ins w:id="4547" w:author="Aleksander Hansen" w:date="2013-02-14T21:21:00Z"/>
          <w:rFonts w:ascii="Calibri" w:hAnsi="Calibri"/>
        </w:rPr>
      </w:pPr>
    </w:p>
    <w:p w14:paraId="5A90F189" w14:textId="3325458E" w:rsidR="008118A9" w:rsidRPr="008568A7" w:rsidRDefault="008118A9" w:rsidP="008118A9">
      <w:pPr>
        <w:rPr>
          <w:ins w:id="4548" w:author="Aleksander Hansen" w:date="2013-02-14T21:22:00Z"/>
          <w:rFonts w:ascii="Calibri" w:hAnsi="Calibri"/>
        </w:rPr>
      </w:pPr>
      <w:ins w:id="4549" w:author="Aleksander Hansen" w:date="2013-02-14T21:21:00Z">
        <w:r>
          <w:rPr>
            <w:rFonts w:ascii="Calibri" w:hAnsi="Calibri"/>
          </w:rPr>
          <w:lastRenderedPageBreak/>
          <w:t>Synthetic commodities</w:t>
        </w:r>
      </w:ins>
      <w:ins w:id="4550" w:author="Aleksander Hansen" w:date="2013-02-14T21:22:00Z">
        <w:r>
          <w:rPr>
            <w:rFonts w:ascii="Calibri" w:hAnsi="Calibri"/>
          </w:rPr>
          <w:t xml:space="preserve"> can be constructed using default-free bonds and commodity Futures, and will always be preferred over their physical equivalent, except for in a carry-market where the investor will be indifferent between the two.</w:t>
        </w:r>
      </w:ins>
    </w:p>
    <w:p w14:paraId="277EB7F0" w14:textId="4363450F" w:rsidR="008118A9" w:rsidRDefault="008118A9" w:rsidP="000945F8">
      <w:pPr>
        <w:rPr>
          <w:ins w:id="4551" w:author="Aleksander Hansen" w:date="2013-02-14T21:16:00Z"/>
          <w:rFonts w:ascii="Calibri" w:hAnsi="Calibri"/>
        </w:rPr>
      </w:pPr>
    </w:p>
    <w:p w14:paraId="2F1FE89D" w14:textId="77777777" w:rsidR="000945F8" w:rsidRDefault="000945F8" w:rsidP="000945F8">
      <w:pPr>
        <w:rPr>
          <w:ins w:id="4552" w:author="Aleksander Hansen" w:date="2013-02-14T21:17:00Z"/>
          <w:rFonts w:ascii="Calibri" w:hAnsi="Calibri"/>
        </w:rPr>
      </w:pPr>
    </w:p>
    <w:p w14:paraId="67CC7E1A" w14:textId="5947B60D" w:rsidR="000945F8" w:rsidRPr="008568A7" w:rsidRDefault="000945F8" w:rsidP="000945F8">
      <w:pPr>
        <w:rPr>
          <w:ins w:id="4553" w:author="Aleksander Hansen" w:date="2013-02-14T21:12:00Z"/>
          <w:rFonts w:ascii="Calibri" w:hAnsi="Calibri"/>
        </w:rPr>
      </w:pPr>
      <w:ins w:id="4554" w:author="Aleksander Hansen" w:date="2013-02-14T21:12:00Z">
        <w:r w:rsidRPr="008568A7">
          <w:rPr>
            <w:rFonts w:ascii="Calibri" w:hAnsi="Calibri"/>
          </w:rPr>
          <w:t xml:space="preserve"> </w:t>
        </w:r>
      </w:ins>
    </w:p>
    <w:p w14:paraId="1874E1D2" w14:textId="77777777" w:rsidR="000945F8" w:rsidRDefault="000945F8">
      <w:pPr>
        <w:spacing w:before="240"/>
        <w:rPr>
          <w:ins w:id="4555" w:author="Aleksander Hansen" w:date="2013-02-14T21:11:00Z"/>
        </w:rPr>
        <w:pPrChange w:id="4556" w:author="Aleksander Hansen" w:date="2013-02-14T20:42:00Z">
          <w:pPr/>
        </w:pPrChange>
      </w:pPr>
    </w:p>
    <w:p w14:paraId="207E024E" w14:textId="4BF1DB3F" w:rsidR="00A33A38" w:rsidRDefault="00A33A38">
      <w:pPr>
        <w:spacing w:before="240"/>
        <w:rPr>
          <w:ins w:id="4557" w:author="Aleksander Hansen" w:date="2013-02-14T20:10:00Z"/>
        </w:rPr>
        <w:pPrChange w:id="4558" w:author="Aleksander Hansen" w:date="2013-02-14T20:42:00Z">
          <w:pPr/>
        </w:pPrChange>
      </w:pPr>
      <w:ins w:id="4559" w:author="Aleksander Hansen" w:date="2013-02-14T20:10:00Z">
        <w:r>
          <w:br w:type="page"/>
        </w:r>
      </w:ins>
    </w:p>
    <w:p w14:paraId="70A9AFD6" w14:textId="77777777" w:rsidR="004B5D02" w:rsidRDefault="004B5D02">
      <w:pPr>
        <w:rPr>
          <w:rFonts w:ascii="Calibri" w:hAnsi="Calibri"/>
        </w:rPr>
      </w:pPr>
    </w:p>
    <w:p w14:paraId="1E08F95C" w14:textId="692ED455" w:rsidR="004B5D02" w:rsidRPr="009E18EC" w:rsidRDefault="007140DE" w:rsidP="009E18EC">
      <w:pPr>
        <w:pStyle w:val="Heading2"/>
      </w:pPr>
      <w:bookmarkStart w:id="4560" w:name="_Toc222561400"/>
      <w:r>
        <w:t>10.14</w:t>
      </w:r>
      <w:r w:rsidR="004B5D02" w:rsidRPr="008568A7">
        <w:t xml:space="preserve"> </w:t>
      </w:r>
      <w:r w:rsidR="004B5D02">
        <w:t>Questions &amp; A</w:t>
      </w:r>
      <w:r w:rsidR="004B5D02" w:rsidRPr="008568A7">
        <w:t>nswers</w:t>
      </w:r>
      <w:bookmarkEnd w:id="4560"/>
      <w:r w:rsidR="004B5D02" w:rsidRPr="008568A7">
        <w:t xml:space="preserve">  </w:t>
      </w:r>
    </w:p>
    <w:p w14:paraId="59530D3F" w14:textId="0EAC0739" w:rsidR="004B5D02" w:rsidRDefault="007140DE" w:rsidP="009E18EC">
      <w:pPr>
        <w:pStyle w:val="Heading3"/>
      </w:pPr>
      <w:bookmarkStart w:id="4561" w:name="_Toc222561401"/>
      <w:r>
        <w:t>10.14.1</w:t>
      </w:r>
      <w:r w:rsidR="004B5D02" w:rsidRPr="008568A7">
        <w:t xml:space="preserve"> Questions</w:t>
      </w:r>
      <w:bookmarkEnd w:id="4561"/>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 only</w:t>
      </w:r>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 prices vis-a-vis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4562" w:name="_Toc222561402"/>
      <w:r>
        <w:lastRenderedPageBreak/>
        <w:t>10.14.2</w:t>
      </w:r>
      <w:r w:rsidR="004B5D02" w:rsidRPr="008568A7">
        <w:t xml:space="preserve"> </w:t>
      </w:r>
      <w:r w:rsidR="004B5D02">
        <w:t>Answers</w:t>
      </w:r>
      <w:bookmarkEnd w:id="4562"/>
      <w:r w:rsidR="004B5D02" w:rsidRPr="008568A7">
        <w:t xml:space="preserve">  </w:t>
      </w:r>
    </w:p>
    <w:p w14:paraId="26330F52" w14:textId="7C4A3398" w:rsidR="00067635" w:rsidRPr="0065222F" w:rsidRDefault="0065222F" w:rsidP="00067635">
      <w:pPr>
        <w:pStyle w:val="Paragraph"/>
        <w:rPr>
          <w:rFonts w:ascii="Calibri" w:hAnsi="Calibri"/>
          <w:sz w:val="24"/>
          <w:lang w:bidi="ar-SA"/>
        </w:rPr>
      </w:pPr>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 is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4563" w:name="_Toc254797392"/>
      <w:bookmarkStart w:id="4564" w:name="_Toc222561403"/>
      <w:r w:rsidRPr="008568A7">
        <w:rPr>
          <w:rFonts w:ascii="Calibri" w:hAnsi="Calibri"/>
        </w:rPr>
        <w:t xml:space="preserve">Geman, Chapter 1: Fundamentals of Commodity Spot and Futures </w:t>
      </w:r>
      <w:commentRangeStart w:id="4565"/>
      <w:r w:rsidRPr="008568A7">
        <w:rPr>
          <w:rFonts w:ascii="Calibri" w:hAnsi="Calibri"/>
        </w:rPr>
        <w:t>Markets</w:t>
      </w:r>
      <w:bookmarkEnd w:id="4563"/>
      <w:commentRangeEnd w:id="4565"/>
      <w:r w:rsidR="004B1CE2" w:rsidRPr="008568A7">
        <w:rPr>
          <w:rStyle w:val="CommentReference"/>
          <w:rFonts w:ascii="Calibri" w:eastAsiaTheme="minorEastAsia" w:hAnsi="Calibri" w:cstheme="minorBidi"/>
          <w:b w:val="0"/>
          <w:bCs w:val="0"/>
          <w:noProof w:val="0"/>
          <w:color w:val="auto"/>
        </w:rPr>
        <w:commentReference w:id="4565"/>
      </w:r>
      <w:bookmarkEnd w:id="4564"/>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A15689" w:rsidRPr="005368C2" w:rsidRDefault="00A15689" w:rsidP="003A16CC">
                            <w:pPr>
                              <w:rPr>
                                <w:b/>
                              </w:rPr>
                            </w:pPr>
                            <w:r w:rsidRPr="005368C2">
                              <w:rPr>
                                <w:b/>
                              </w:rPr>
                              <w:t>Learning Outcomes:</w:t>
                            </w:r>
                          </w:p>
                          <w:p w14:paraId="43557CED" w14:textId="77777777" w:rsidR="00A15689" w:rsidRPr="005368C2" w:rsidRDefault="00A15689" w:rsidP="003A16CC"/>
                          <w:p w14:paraId="41A664B1" w14:textId="77777777" w:rsidR="00A15689" w:rsidRDefault="00A15689" w:rsidP="003A16CC">
                            <w:r w:rsidRPr="003A16CC">
                              <w:rPr>
                                <w:b/>
                              </w:rPr>
                              <w:t>Define</w:t>
                            </w:r>
                            <w:r w:rsidRPr="005368C2">
                              <w:t xml:space="preserve"> “bill of lading”. </w:t>
                            </w:r>
                          </w:p>
                          <w:p w14:paraId="2771B6EA" w14:textId="77777777" w:rsidR="00A15689" w:rsidRPr="003A16CC" w:rsidRDefault="00A15689" w:rsidP="003A16CC">
                            <w:pPr>
                              <w:rPr>
                                <w:sz w:val="16"/>
                                <w:szCs w:val="16"/>
                              </w:rPr>
                            </w:pPr>
                          </w:p>
                          <w:p w14:paraId="5082F5F7" w14:textId="77777777" w:rsidR="00A15689" w:rsidRDefault="00A15689" w:rsidP="003A16CC">
                            <w:r w:rsidRPr="003A16CC">
                              <w:rPr>
                                <w:b/>
                              </w:rPr>
                              <w:t>Define</w:t>
                            </w:r>
                            <w:r w:rsidRPr="005368C2">
                              <w:t xml:space="preserve"> the major risks involved with commodity spot transactions. </w:t>
                            </w:r>
                          </w:p>
                          <w:p w14:paraId="4B22DF18" w14:textId="77777777" w:rsidR="00A15689" w:rsidRPr="003A16CC" w:rsidRDefault="00A15689" w:rsidP="003A16CC">
                            <w:pPr>
                              <w:rPr>
                                <w:sz w:val="16"/>
                                <w:szCs w:val="16"/>
                              </w:rPr>
                            </w:pPr>
                          </w:p>
                          <w:p w14:paraId="13D577CF" w14:textId="77777777" w:rsidR="00A15689" w:rsidRDefault="00A15689" w:rsidP="003A16CC">
                            <w:r w:rsidRPr="003A16CC">
                              <w:rPr>
                                <w:b/>
                              </w:rPr>
                              <w:t>Differentiate</w:t>
                            </w:r>
                            <w:r w:rsidRPr="005368C2">
                              <w:t xml:space="preserve"> between ordinary and extraordinary transportation risks. </w:t>
                            </w:r>
                          </w:p>
                          <w:p w14:paraId="7F61FCBD" w14:textId="77777777" w:rsidR="00A15689" w:rsidRPr="003A16CC" w:rsidRDefault="00A15689" w:rsidP="003A16CC">
                            <w:pPr>
                              <w:rPr>
                                <w:sz w:val="16"/>
                                <w:szCs w:val="16"/>
                              </w:rPr>
                            </w:pPr>
                          </w:p>
                          <w:p w14:paraId="6D29D5DE" w14:textId="77777777" w:rsidR="00A15689" w:rsidRDefault="00A15689"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A15689" w:rsidRPr="003A16CC" w:rsidRDefault="00A15689" w:rsidP="003A16CC">
                            <w:pPr>
                              <w:rPr>
                                <w:sz w:val="16"/>
                                <w:szCs w:val="16"/>
                              </w:rPr>
                            </w:pPr>
                          </w:p>
                          <w:p w14:paraId="5C21EE75" w14:textId="77777777" w:rsidR="00A15689" w:rsidRDefault="00A15689" w:rsidP="003A16CC">
                            <w:r w:rsidRPr="003A16CC">
                              <w:rPr>
                                <w:b/>
                              </w:rPr>
                              <w:t>Describe</w:t>
                            </w:r>
                            <w:r w:rsidRPr="005368C2">
                              <w:t xml:space="preserve"> the basic characteristics and differences between hedgers, speculators, and arbitrageurs. </w:t>
                            </w:r>
                          </w:p>
                          <w:p w14:paraId="1CC5EF6C" w14:textId="77777777" w:rsidR="00A15689" w:rsidRPr="003A16CC" w:rsidRDefault="00A15689" w:rsidP="003A16CC">
                            <w:pPr>
                              <w:rPr>
                                <w:sz w:val="16"/>
                                <w:szCs w:val="16"/>
                              </w:rPr>
                            </w:pPr>
                          </w:p>
                          <w:p w14:paraId="707ED1CE" w14:textId="77777777" w:rsidR="00A15689" w:rsidRDefault="00A15689"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A15689" w:rsidRPr="003A16CC" w:rsidRDefault="00A15689" w:rsidP="003A16CC">
                            <w:pPr>
                              <w:rPr>
                                <w:sz w:val="16"/>
                                <w:szCs w:val="16"/>
                              </w:rPr>
                            </w:pPr>
                          </w:p>
                          <w:p w14:paraId="5F67B3D8" w14:textId="77777777" w:rsidR="00A15689" w:rsidRDefault="00A15689" w:rsidP="003A16CC">
                            <w:r w:rsidRPr="003A16CC">
                              <w:rPr>
                                <w:b/>
                              </w:rPr>
                              <w:t>Describe</w:t>
                            </w:r>
                            <w:r w:rsidRPr="005368C2">
                              <w:t xml:space="preserve"> the structure of the </w:t>
                            </w:r>
                            <w:r>
                              <w:t>Futures</w:t>
                            </w:r>
                            <w:r w:rsidRPr="005368C2">
                              <w:t xml:space="preserve"> market.</w:t>
                            </w:r>
                          </w:p>
                          <w:p w14:paraId="286B5411" w14:textId="77777777" w:rsidR="00A15689" w:rsidRPr="003A16CC" w:rsidRDefault="00A15689" w:rsidP="003A16CC">
                            <w:pPr>
                              <w:rPr>
                                <w:sz w:val="16"/>
                                <w:szCs w:val="16"/>
                              </w:rPr>
                            </w:pPr>
                          </w:p>
                          <w:p w14:paraId="3884C78C" w14:textId="77777777" w:rsidR="00A15689" w:rsidRDefault="00A15689" w:rsidP="003A16CC">
                            <w:r w:rsidRPr="003A16CC">
                              <w:rPr>
                                <w:b/>
                              </w:rPr>
                              <w:t>Define</w:t>
                            </w:r>
                            <w:r w:rsidRPr="005368C2">
                              <w:t xml:space="preserve"> basis risk and the variance of the basis. </w:t>
                            </w:r>
                          </w:p>
                          <w:p w14:paraId="58E8289D" w14:textId="77777777" w:rsidR="00A15689" w:rsidRPr="003A16CC" w:rsidRDefault="00A15689" w:rsidP="003A16CC">
                            <w:pPr>
                              <w:rPr>
                                <w:sz w:val="16"/>
                                <w:szCs w:val="16"/>
                              </w:rPr>
                            </w:pPr>
                          </w:p>
                          <w:p w14:paraId="5D6AF84F" w14:textId="77777777" w:rsidR="00A15689" w:rsidRDefault="00A15689"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A15689" w:rsidRPr="003A16CC" w:rsidRDefault="00A15689" w:rsidP="003A16CC">
                            <w:pPr>
                              <w:rPr>
                                <w:sz w:val="16"/>
                                <w:szCs w:val="16"/>
                              </w:rPr>
                            </w:pPr>
                          </w:p>
                          <w:p w14:paraId="787BFA39" w14:textId="77777777" w:rsidR="00A15689" w:rsidRDefault="00A15689" w:rsidP="003A16CC">
                            <w:r w:rsidRPr="003A16CC">
                              <w:rPr>
                                <w:b/>
                              </w:rPr>
                              <w:t>Define</w:t>
                            </w:r>
                            <w:r w:rsidRPr="005368C2">
                              <w:t xml:space="preserve"> and differentiate between an Exchange for Physical and agreement and an Alternative Delivery Procedure. </w:t>
                            </w:r>
                          </w:p>
                          <w:p w14:paraId="473B51D2" w14:textId="77777777" w:rsidR="00A15689" w:rsidRPr="003A16CC" w:rsidRDefault="00A15689" w:rsidP="003A16CC">
                            <w:pPr>
                              <w:rPr>
                                <w:sz w:val="16"/>
                                <w:szCs w:val="16"/>
                              </w:rPr>
                            </w:pPr>
                          </w:p>
                          <w:p w14:paraId="49BEBB88" w14:textId="77777777" w:rsidR="00A15689" w:rsidRPr="005368C2" w:rsidRDefault="00A15689" w:rsidP="003A16CC">
                            <w:r w:rsidRPr="003A16CC">
                              <w:rPr>
                                <w:b/>
                              </w:rPr>
                              <w:t>Describe</w:t>
                            </w:r>
                            <w:r w:rsidRPr="005368C2">
                              <w:t xml:space="preserve"> volume and open interest and their relationship to liquidity and market depth.</w:t>
                            </w:r>
                          </w:p>
                          <w:p w14:paraId="352D2CDE" w14:textId="77777777" w:rsidR="00A15689" w:rsidRPr="005368C2" w:rsidRDefault="00A15689"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9"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hmQ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8&#10;OezSUtZPsGJaDjRlFK1aWINrYuwd0cBLsDrAtfYWPg2XuwLL/QmjtdTffid3eBg40GLk2l5g83VD&#10;NMOIfxRAJJM4TR0x+ksKQwQXfapZnmrEpptL2K4YWF1Rf3R4yw/HRsvuESi5dK+CiggKbxfYHo5z&#10;O7AvUDplZelBQIWK2Gtxr6hz7crslvyhfyRa7ZnAwiTdyAMjkvwVIQxYZylkubGyaT1buEIPVd03&#10;AGjUM8Ke8h1Pn9496vmPafoT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GeIZkMYAwAA4AYAAA4AAAAAAAAAAAAAAAAALAIA&#10;AGRycy9lMm9Eb2MueG1sUEsBAi0AFAAGAAgAAAAhAKjKtdHcAAAABQEAAA8AAAAAAAAAAAAAAAAA&#10;cAUAAGRycy9kb3ducmV2LnhtbFBLBQYAAAAABAAEAPMAAAB5BgAAAAA=&#10;" fillcolor="#b1c2a3" stroked="f">
                <v:textbox>
                  <w:txbxContent>
                    <w:p w14:paraId="72DDD586" w14:textId="77777777" w:rsidR="00A15689" w:rsidRPr="005368C2" w:rsidRDefault="00A15689" w:rsidP="003A16CC">
                      <w:pPr>
                        <w:rPr>
                          <w:b/>
                        </w:rPr>
                      </w:pPr>
                      <w:r w:rsidRPr="005368C2">
                        <w:rPr>
                          <w:b/>
                        </w:rPr>
                        <w:t>Learning Outcomes:</w:t>
                      </w:r>
                    </w:p>
                    <w:p w14:paraId="43557CED" w14:textId="77777777" w:rsidR="00A15689" w:rsidRPr="005368C2" w:rsidRDefault="00A15689" w:rsidP="003A16CC"/>
                    <w:p w14:paraId="41A664B1" w14:textId="77777777" w:rsidR="00A15689" w:rsidRDefault="00A15689" w:rsidP="003A16CC">
                      <w:r w:rsidRPr="003A16CC">
                        <w:rPr>
                          <w:b/>
                        </w:rPr>
                        <w:t>Define</w:t>
                      </w:r>
                      <w:r w:rsidRPr="005368C2">
                        <w:t xml:space="preserve"> “bill of lading”. </w:t>
                      </w:r>
                    </w:p>
                    <w:p w14:paraId="2771B6EA" w14:textId="77777777" w:rsidR="00A15689" w:rsidRPr="003A16CC" w:rsidRDefault="00A15689" w:rsidP="003A16CC">
                      <w:pPr>
                        <w:rPr>
                          <w:sz w:val="16"/>
                          <w:szCs w:val="16"/>
                        </w:rPr>
                      </w:pPr>
                    </w:p>
                    <w:p w14:paraId="5082F5F7" w14:textId="77777777" w:rsidR="00A15689" w:rsidRDefault="00A15689" w:rsidP="003A16CC">
                      <w:r w:rsidRPr="003A16CC">
                        <w:rPr>
                          <w:b/>
                        </w:rPr>
                        <w:t>Define</w:t>
                      </w:r>
                      <w:r w:rsidRPr="005368C2">
                        <w:t xml:space="preserve"> the major risks involved with commodity spot transactions. </w:t>
                      </w:r>
                    </w:p>
                    <w:p w14:paraId="4B22DF18" w14:textId="77777777" w:rsidR="00A15689" w:rsidRPr="003A16CC" w:rsidRDefault="00A15689" w:rsidP="003A16CC">
                      <w:pPr>
                        <w:rPr>
                          <w:sz w:val="16"/>
                          <w:szCs w:val="16"/>
                        </w:rPr>
                      </w:pPr>
                    </w:p>
                    <w:p w14:paraId="13D577CF" w14:textId="77777777" w:rsidR="00A15689" w:rsidRDefault="00A15689" w:rsidP="003A16CC">
                      <w:r w:rsidRPr="003A16CC">
                        <w:rPr>
                          <w:b/>
                        </w:rPr>
                        <w:t>Differentiate</w:t>
                      </w:r>
                      <w:r w:rsidRPr="005368C2">
                        <w:t xml:space="preserve"> between ordinary and extraordinary transportation risks. </w:t>
                      </w:r>
                    </w:p>
                    <w:p w14:paraId="7F61FCBD" w14:textId="77777777" w:rsidR="00A15689" w:rsidRPr="003A16CC" w:rsidRDefault="00A15689" w:rsidP="003A16CC">
                      <w:pPr>
                        <w:rPr>
                          <w:sz w:val="16"/>
                          <w:szCs w:val="16"/>
                        </w:rPr>
                      </w:pPr>
                    </w:p>
                    <w:p w14:paraId="6D29D5DE" w14:textId="77777777" w:rsidR="00A15689" w:rsidRDefault="00A15689"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A15689" w:rsidRPr="003A16CC" w:rsidRDefault="00A15689" w:rsidP="003A16CC">
                      <w:pPr>
                        <w:rPr>
                          <w:sz w:val="16"/>
                          <w:szCs w:val="16"/>
                        </w:rPr>
                      </w:pPr>
                    </w:p>
                    <w:p w14:paraId="5C21EE75" w14:textId="77777777" w:rsidR="00A15689" w:rsidRDefault="00A15689" w:rsidP="003A16CC">
                      <w:r w:rsidRPr="003A16CC">
                        <w:rPr>
                          <w:b/>
                        </w:rPr>
                        <w:t>Describe</w:t>
                      </w:r>
                      <w:r w:rsidRPr="005368C2">
                        <w:t xml:space="preserve"> the basic characteristics and differences between hedgers, speculators, and arbitrageurs. </w:t>
                      </w:r>
                    </w:p>
                    <w:p w14:paraId="1CC5EF6C" w14:textId="77777777" w:rsidR="00A15689" w:rsidRPr="003A16CC" w:rsidRDefault="00A15689" w:rsidP="003A16CC">
                      <w:pPr>
                        <w:rPr>
                          <w:sz w:val="16"/>
                          <w:szCs w:val="16"/>
                        </w:rPr>
                      </w:pPr>
                    </w:p>
                    <w:p w14:paraId="707ED1CE" w14:textId="77777777" w:rsidR="00A15689" w:rsidRDefault="00A15689"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A15689" w:rsidRPr="003A16CC" w:rsidRDefault="00A15689" w:rsidP="003A16CC">
                      <w:pPr>
                        <w:rPr>
                          <w:sz w:val="16"/>
                          <w:szCs w:val="16"/>
                        </w:rPr>
                      </w:pPr>
                    </w:p>
                    <w:p w14:paraId="5F67B3D8" w14:textId="77777777" w:rsidR="00A15689" w:rsidRDefault="00A15689" w:rsidP="003A16CC">
                      <w:r w:rsidRPr="003A16CC">
                        <w:rPr>
                          <w:b/>
                        </w:rPr>
                        <w:t>Describe</w:t>
                      </w:r>
                      <w:r w:rsidRPr="005368C2">
                        <w:t xml:space="preserve"> the structure of the </w:t>
                      </w:r>
                      <w:r>
                        <w:t>Futures</w:t>
                      </w:r>
                      <w:r w:rsidRPr="005368C2">
                        <w:t xml:space="preserve"> market.</w:t>
                      </w:r>
                    </w:p>
                    <w:p w14:paraId="286B5411" w14:textId="77777777" w:rsidR="00A15689" w:rsidRPr="003A16CC" w:rsidRDefault="00A15689" w:rsidP="003A16CC">
                      <w:pPr>
                        <w:rPr>
                          <w:sz w:val="16"/>
                          <w:szCs w:val="16"/>
                        </w:rPr>
                      </w:pPr>
                    </w:p>
                    <w:p w14:paraId="3884C78C" w14:textId="77777777" w:rsidR="00A15689" w:rsidRDefault="00A15689" w:rsidP="003A16CC">
                      <w:r w:rsidRPr="003A16CC">
                        <w:rPr>
                          <w:b/>
                        </w:rPr>
                        <w:t>Define</w:t>
                      </w:r>
                      <w:r w:rsidRPr="005368C2">
                        <w:t xml:space="preserve"> basis risk and the variance of the basis. </w:t>
                      </w:r>
                    </w:p>
                    <w:p w14:paraId="58E8289D" w14:textId="77777777" w:rsidR="00A15689" w:rsidRPr="003A16CC" w:rsidRDefault="00A15689" w:rsidP="003A16CC">
                      <w:pPr>
                        <w:rPr>
                          <w:sz w:val="16"/>
                          <w:szCs w:val="16"/>
                        </w:rPr>
                      </w:pPr>
                    </w:p>
                    <w:p w14:paraId="5D6AF84F" w14:textId="77777777" w:rsidR="00A15689" w:rsidRDefault="00A15689"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A15689" w:rsidRPr="003A16CC" w:rsidRDefault="00A15689" w:rsidP="003A16CC">
                      <w:pPr>
                        <w:rPr>
                          <w:sz w:val="16"/>
                          <w:szCs w:val="16"/>
                        </w:rPr>
                      </w:pPr>
                    </w:p>
                    <w:p w14:paraId="787BFA39" w14:textId="77777777" w:rsidR="00A15689" w:rsidRDefault="00A15689" w:rsidP="003A16CC">
                      <w:r w:rsidRPr="003A16CC">
                        <w:rPr>
                          <w:b/>
                        </w:rPr>
                        <w:t>Define</w:t>
                      </w:r>
                      <w:r w:rsidRPr="005368C2">
                        <w:t xml:space="preserve"> and differentiate between an Exchange for Physical and agreement and an Alternative Delivery Procedure. </w:t>
                      </w:r>
                    </w:p>
                    <w:p w14:paraId="473B51D2" w14:textId="77777777" w:rsidR="00A15689" w:rsidRPr="003A16CC" w:rsidRDefault="00A15689" w:rsidP="003A16CC">
                      <w:pPr>
                        <w:rPr>
                          <w:sz w:val="16"/>
                          <w:szCs w:val="16"/>
                        </w:rPr>
                      </w:pPr>
                    </w:p>
                    <w:p w14:paraId="49BEBB88" w14:textId="77777777" w:rsidR="00A15689" w:rsidRPr="005368C2" w:rsidRDefault="00A15689" w:rsidP="003A16CC">
                      <w:r w:rsidRPr="003A16CC">
                        <w:rPr>
                          <w:b/>
                        </w:rPr>
                        <w:t>Describe</w:t>
                      </w:r>
                      <w:r w:rsidRPr="005368C2">
                        <w:t xml:space="preserve"> volume and open interest and their relationship to liquidity and market depth.</w:t>
                      </w:r>
                    </w:p>
                    <w:p w14:paraId="352D2CDE" w14:textId="77777777" w:rsidR="00A15689" w:rsidRPr="005368C2" w:rsidRDefault="00A15689"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4566" w:name="_Toc222561404"/>
      <w:r w:rsidRPr="008568A7">
        <w:t>Define “bill of lading”</w:t>
      </w:r>
      <w:bookmarkEnd w:id="4566"/>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D41809">
      <w:pPr>
        <w:jc w:val="center"/>
        <w:rPr>
          <w:rFonts w:ascii="Calibri" w:hAnsi="Calibri"/>
        </w:rPr>
        <w:pPrChange w:id="4567" w:author="Aleksander Hansen" w:date="2013-02-15T10:19:00Z">
          <w:pPr/>
        </w:pPrChange>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4568" w:name="_Toc222561405"/>
      <w:r w:rsidRPr="008568A7">
        <w:t>Define the major risks involved with commodity spot transactions</w:t>
      </w:r>
      <w:bookmarkEnd w:id="4568"/>
    </w:p>
    <w:p w14:paraId="39ECA2BA" w14:textId="77777777" w:rsidR="0028416E" w:rsidRPr="008568A7" w:rsidRDefault="0028416E" w:rsidP="005F2397">
      <w:pPr>
        <w:rPr>
          <w:rFonts w:ascii="Calibri" w:hAnsi="Calibri"/>
        </w:rPr>
      </w:pPr>
    </w:p>
    <w:p w14:paraId="462B919C" w14:textId="77777777" w:rsidR="005F2397" w:rsidRPr="008568A7" w:rsidRDefault="005F2397" w:rsidP="00E037C5">
      <w:pPr>
        <w:pStyle w:val="Heading3SubGTNI"/>
        <w:pPrChange w:id="4569" w:author="Aleksander Hansen" w:date="2013-02-15T09:16:00Z">
          <w:pPr/>
        </w:pPrChange>
      </w:pPr>
      <w:bookmarkStart w:id="4570" w:name="_Toc222561406"/>
      <w:r w:rsidRPr="008568A7">
        <w:t>Four major types of risk are identified in commodity spot markets:</w:t>
      </w:r>
      <w:bookmarkEnd w:id="4570"/>
    </w:p>
    <w:p w14:paraId="107DF7EC" w14:textId="77777777" w:rsidR="005F2397" w:rsidDel="00E037C5" w:rsidRDefault="005F2397" w:rsidP="005F2397">
      <w:pPr>
        <w:pStyle w:val="ListParagraph"/>
        <w:numPr>
          <w:ilvl w:val="0"/>
          <w:numId w:val="96"/>
        </w:numPr>
        <w:rPr>
          <w:del w:id="4571" w:author="Aleksander Hansen" w:date="2013-02-15T09:16:00Z"/>
          <w:rFonts w:ascii="Calibri" w:hAnsi="Calibri"/>
        </w:rPr>
        <w:pPrChange w:id="4572" w:author="Aleksander Hansen" w:date="2013-02-15T09:16:00Z">
          <w:pPr/>
        </w:pPrChange>
      </w:pPr>
      <w:r w:rsidRPr="00E037C5">
        <w:rPr>
          <w:rFonts w:ascii="Calibri" w:hAnsi="Calibri"/>
          <w:rPrChange w:id="4573" w:author="Aleksander Hansen" w:date="2013-02-15T09:16:00Z">
            <w:rPr/>
          </w:rPrChange>
        </w:rPr>
        <w:t>Price risk</w:t>
      </w:r>
    </w:p>
    <w:p w14:paraId="0C353A9D" w14:textId="77777777" w:rsidR="00E037C5" w:rsidRPr="00E037C5" w:rsidRDefault="00E037C5" w:rsidP="00E037C5">
      <w:pPr>
        <w:pStyle w:val="ListParagraph"/>
        <w:numPr>
          <w:ilvl w:val="0"/>
          <w:numId w:val="96"/>
        </w:numPr>
        <w:rPr>
          <w:ins w:id="4574" w:author="Aleksander Hansen" w:date="2013-02-15T09:16:00Z"/>
          <w:rFonts w:ascii="Calibri" w:hAnsi="Calibri"/>
          <w:rPrChange w:id="4575" w:author="Aleksander Hansen" w:date="2013-02-15T09:16:00Z">
            <w:rPr>
              <w:ins w:id="4576" w:author="Aleksander Hansen" w:date="2013-02-15T09:16:00Z"/>
            </w:rPr>
          </w:rPrChange>
        </w:rPr>
        <w:pPrChange w:id="4577" w:author="Aleksander Hansen" w:date="2013-02-15T09:16:00Z">
          <w:pPr/>
        </w:pPrChange>
      </w:pPr>
    </w:p>
    <w:p w14:paraId="4B9CE1F0" w14:textId="77777777" w:rsidR="005F2397" w:rsidDel="00E037C5" w:rsidRDefault="005F2397" w:rsidP="005F2397">
      <w:pPr>
        <w:pStyle w:val="ListParagraph"/>
        <w:numPr>
          <w:ilvl w:val="0"/>
          <w:numId w:val="96"/>
        </w:numPr>
        <w:rPr>
          <w:del w:id="4578" w:author="Aleksander Hansen" w:date="2013-02-15T09:16:00Z"/>
          <w:rFonts w:ascii="Calibri" w:hAnsi="Calibri"/>
        </w:rPr>
        <w:pPrChange w:id="4579" w:author="Aleksander Hansen" w:date="2013-02-15T09:16:00Z">
          <w:pPr/>
        </w:pPrChange>
      </w:pPr>
      <w:r w:rsidRPr="00E037C5">
        <w:rPr>
          <w:rFonts w:ascii="Calibri" w:hAnsi="Calibri"/>
          <w:rPrChange w:id="4580" w:author="Aleksander Hansen" w:date="2013-02-15T09:16:00Z">
            <w:rPr/>
          </w:rPrChange>
        </w:rPr>
        <w:t>Transportation risk</w:t>
      </w:r>
    </w:p>
    <w:p w14:paraId="20F48770" w14:textId="77777777" w:rsidR="00E037C5" w:rsidRPr="00E037C5" w:rsidRDefault="00E037C5" w:rsidP="005F2397">
      <w:pPr>
        <w:pStyle w:val="ListParagraph"/>
        <w:numPr>
          <w:ilvl w:val="0"/>
          <w:numId w:val="96"/>
        </w:numPr>
        <w:rPr>
          <w:ins w:id="4581" w:author="Aleksander Hansen" w:date="2013-02-15T09:16:00Z"/>
          <w:rFonts w:ascii="Calibri" w:hAnsi="Calibri"/>
          <w:rPrChange w:id="4582" w:author="Aleksander Hansen" w:date="2013-02-15T09:16:00Z">
            <w:rPr>
              <w:ins w:id="4583" w:author="Aleksander Hansen" w:date="2013-02-15T09:16:00Z"/>
            </w:rPr>
          </w:rPrChange>
        </w:rPr>
        <w:pPrChange w:id="4584" w:author="Aleksander Hansen" w:date="2013-02-15T09:16:00Z">
          <w:pPr/>
        </w:pPrChange>
      </w:pPr>
    </w:p>
    <w:p w14:paraId="5C949FC8" w14:textId="62AEEE2F" w:rsidR="005F2397" w:rsidDel="008C2503" w:rsidRDefault="005F2397" w:rsidP="008C2503">
      <w:pPr>
        <w:pStyle w:val="ListParagraph"/>
        <w:numPr>
          <w:ilvl w:val="0"/>
          <w:numId w:val="96"/>
        </w:numPr>
        <w:rPr>
          <w:del w:id="4585" w:author="Aleksander Hansen" w:date="2013-02-15T09:16:00Z"/>
          <w:rFonts w:ascii="Calibri" w:hAnsi="Calibri"/>
        </w:rPr>
        <w:pPrChange w:id="4586" w:author="Aleksander Hansen" w:date="2013-02-15T10:10:00Z">
          <w:pPr/>
        </w:pPrChange>
      </w:pPr>
      <w:r w:rsidRPr="00E037C5">
        <w:rPr>
          <w:rFonts w:ascii="Calibri" w:hAnsi="Calibri"/>
          <w:rPrChange w:id="4587" w:author="Aleksander Hansen" w:date="2013-02-15T09:16:00Z">
            <w:rPr/>
          </w:rPrChange>
        </w:rPr>
        <w:t>Delivery risk</w:t>
      </w:r>
      <w:ins w:id="4588" w:author="Aleksander Hansen" w:date="2013-02-15T10:11:00Z">
        <w:r w:rsidR="008C2503">
          <w:rPr>
            <w:rFonts w:ascii="Calibri" w:hAnsi="Calibri"/>
          </w:rPr>
          <w:t>.</w:t>
        </w:r>
      </w:ins>
    </w:p>
    <w:p w14:paraId="67F1B930" w14:textId="77777777" w:rsidR="008C2503" w:rsidRDefault="008C2503" w:rsidP="008C2503">
      <w:pPr>
        <w:pStyle w:val="ListParagraph"/>
        <w:numPr>
          <w:ilvl w:val="0"/>
          <w:numId w:val="96"/>
        </w:numPr>
        <w:rPr>
          <w:ins w:id="4589" w:author="Aleksander Hansen" w:date="2013-02-15T10:11:00Z"/>
          <w:rFonts w:ascii="Calibri" w:hAnsi="Calibri"/>
        </w:rPr>
        <w:pPrChange w:id="4590" w:author="Aleksander Hansen" w:date="2013-02-15T10:11:00Z">
          <w:pPr>
            <w:pStyle w:val="ListParagraph"/>
            <w:numPr>
              <w:numId w:val="96"/>
            </w:numPr>
            <w:ind w:hanging="360"/>
          </w:pPr>
        </w:pPrChange>
      </w:pPr>
    </w:p>
    <w:p w14:paraId="08B1E508" w14:textId="77777777" w:rsidR="008C2503" w:rsidRDefault="008C2503" w:rsidP="008C2503">
      <w:pPr>
        <w:pStyle w:val="ListParagraph"/>
        <w:numPr>
          <w:ilvl w:val="1"/>
          <w:numId w:val="96"/>
        </w:numPr>
        <w:rPr>
          <w:ins w:id="4591" w:author="Aleksander Hansen" w:date="2013-02-15T10:12:00Z"/>
          <w:rFonts w:ascii="Calibri" w:hAnsi="Calibri"/>
        </w:rPr>
        <w:pPrChange w:id="4592" w:author="Aleksander Hansen" w:date="2013-02-15T10:11:00Z">
          <w:pPr>
            <w:pStyle w:val="ListParagraph"/>
            <w:numPr>
              <w:numId w:val="96"/>
            </w:numPr>
            <w:ind w:hanging="360"/>
          </w:pPr>
        </w:pPrChange>
      </w:pPr>
      <w:ins w:id="4593" w:author="Aleksander Hansen" w:date="2013-02-15T10:11:00Z">
        <w:r w:rsidRPr="008C2503">
          <w:rPr>
            <w:rFonts w:ascii="Calibri" w:hAnsi="Calibri"/>
            <w:rPrChange w:id="4594" w:author="Aleksander Hansen" w:date="2013-02-15T10:11:00Z">
              <w:rPr/>
            </w:rPrChange>
          </w:rPr>
          <w:t xml:space="preserve">Quality of the delivered </w:t>
        </w:r>
      </w:ins>
      <w:ins w:id="4595" w:author="Aleksander Hansen" w:date="2013-02-15T10:12:00Z">
        <w:r w:rsidRPr="008C2503">
          <w:rPr>
            <w:rFonts w:ascii="Calibri" w:hAnsi="Calibri"/>
            <w:rPrChange w:id="4596" w:author="Aleksander Hansen" w:date="2013-02-15T10:11:00Z">
              <w:rPr>
                <w:rFonts w:ascii="Calibri" w:hAnsi="Calibri"/>
              </w:rPr>
            </w:rPrChange>
          </w:rPr>
          <w:t xml:space="preserve">commodity. </w:t>
        </w:r>
      </w:ins>
    </w:p>
    <w:p w14:paraId="318C0A1C" w14:textId="28C10FB6" w:rsidR="008C2503" w:rsidRPr="008C2503" w:rsidRDefault="008C2503" w:rsidP="008C2503">
      <w:pPr>
        <w:pStyle w:val="ListParagraph"/>
        <w:numPr>
          <w:ilvl w:val="1"/>
          <w:numId w:val="96"/>
        </w:numPr>
        <w:rPr>
          <w:ins w:id="4597" w:author="Aleksander Hansen" w:date="2013-02-15T10:09:00Z"/>
          <w:rFonts w:ascii="Calibri" w:hAnsi="Calibri"/>
          <w:rPrChange w:id="4598" w:author="Aleksander Hansen" w:date="2013-02-15T10:12:00Z">
            <w:rPr>
              <w:ins w:id="4599" w:author="Aleksander Hansen" w:date="2013-02-15T10:09:00Z"/>
            </w:rPr>
          </w:rPrChange>
        </w:rPr>
        <w:pPrChange w:id="4600" w:author="Aleksander Hansen" w:date="2013-02-15T10:11:00Z">
          <w:pPr/>
        </w:pPrChange>
      </w:pPr>
      <w:ins w:id="4601" w:author="Aleksander Hansen" w:date="2013-02-15T10:11:00Z">
        <w:r w:rsidRPr="008C2503">
          <w:rPr>
            <w:rFonts w:ascii="Calibri" w:hAnsi="Calibri"/>
            <w:rPrChange w:id="4602" w:author="Aleksander Hansen" w:date="2013-02-15T10:11:00Z">
              <w:rPr/>
            </w:rPrChange>
          </w:rPr>
          <w:t>There is “no ﬁnancial hedge” for delivery risk. Only “coverage” is (i) very customized contract or (ii) solid long-term relationship with the originator.</w:t>
        </w:r>
      </w:ins>
    </w:p>
    <w:p w14:paraId="4CC2B590" w14:textId="0EB9F825" w:rsidR="005F2397" w:rsidRPr="008C2503" w:rsidDel="008C2503" w:rsidRDefault="005F2397" w:rsidP="008C2503">
      <w:pPr>
        <w:ind w:firstLine="144"/>
        <w:rPr>
          <w:del w:id="4603" w:author="Aleksander Hansen" w:date="2013-02-15T10:10:00Z"/>
          <w:rFonts w:ascii="Calibri" w:hAnsi="Calibri"/>
          <w:rPrChange w:id="4604" w:author="Aleksander Hansen" w:date="2013-02-15T10:09:00Z">
            <w:rPr>
              <w:del w:id="4605" w:author="Aleksander Hansen" w:date="2013-02-15T10:10:00Z"/>
            </w:rPr>
          </w:rPrChange>
        </w:rPr>
        <w:pPrChange w:id="4606" w:author="Aleksander Hansen" w:date="2013-02-15T10:11:00Z">
          <w:pPr/>
        </w:pPrChange>
      </w:pPr>
      <w:del w:id="4607" w:author="Aleksander Hansen" w:date="2013-02-15T10:11:00Z">
        <w:r w:rsidRPr="008C2503" w:rsidDel="008C2503">
          <w:rPr>
            <w:rFonts w:ascii="Calibri" w:hAnsi="Calibri"/>
            <w:rPrChange w:id="4608" w:author="Aleksander Hansen" w:date="2013-02-15T10:09:00Z">
              <w:rPr/>
            </w:rPrChange>
          </w:rPr>
          <w:delText xml:space="preserve">Quality of the delivered commodity </w:delText>
        </w:r>
      </w:del>
    </w:p>
    <w:p w14:paraId="64BC4375" w14:textId="08F8345E" w:rsidR="005F2397" w:rsidRPr="008568A7" w:rsidDel="00E037C5" w:rsidRDefault="005F2397" w:rsidP="008C2503">
      <w:pPr>
        <w:ind w:left="360" w:firstLine="144"/>
        <w:rPr>
          <w:del w:id="4609" w:author="Aleksander Hansen" w:date="2013-02-15T09:17:00Z"/>
          <w:rFonts w:ascii="Calibri" w:hAnsi="Calibri"/>
        </w:rPr>
        <w:pPrChange w:id="4610" w:author="Aleksander Hansen" w:date="2013-02-15T10:10:00Z">
          <w:pPr/>
        </w:pPrChange>
      </w:pPr>
      <w:del w:id="4611" w:author="Aleksander Hansen" w:date="2013-02-15T10:11:00Z">
        <w:r w:rsidRPr="008568A7" w:rsidDel="008C2503">
          <w:rPr>
            <w:rFonts w:ascii="Calibri" w:hAnsi="Calibri"/>
          </w:rPr>
          <w:delText>There is “no ﬁnancial hedge” for delivery risk</w:delText>
        </w:r>
      </w:del>
    </w:p>
    <w:p w14:paraId="2574B9CB" w14:textId="0348414F" w:rsidR="005F2397" w:rsidRPr="008568A7" w:rsidDel="008C2503" w:rsidRDefault="005F2397" w:rsidP="008C2503">
      <w:pPr>
        <w:ind w:left="360"/>
        <w:rPr>
          <w:del w:id="4612" w:author="Aleksander Hansen" w:date="2013-02-15T10:11:00Z"/>
          <w:rFonts w:ascii="Calibri" w:hAnsi="Calibri"/>
        </w:rPr>
        <w:pPrChange w:id="4613" w:author="Aleksander Hansen" w:date="2013-02-15T10:10:00Z">
          <w:pPr/>
        </w:pPrChange>
      </w:pPr>
      <w:del w:id="4614" w:author="Aleksander Hansen" w:date="2013-02-15T10:11:00Z">
        <w:r w:rsidRPr="008568A7" w:rsidDel="008C2503">
          <w:rPr>
            <w:rFonts w:ascii="Calibri" w:hAnsi="Calibri"/>
          </w:rPr>
          <w:delText>Only “coverage” is (i) very customized contract or (ii) solid long-term relationship with the originator.</w:delText>
        </w:r>
      </w:del>
    </w:p>
    <w:p w14:paraId="0A0875DE" w14:textId="406BF564" w:rsidR="005F2397" w:rsidRPr="008C2503" w:rsidDel="008C2503" w:rsidRDefault="005F2397" w:rsidP="008C2503">
      <w:pPr>
        <w:pStyle w:val="ListParagraph"/>
        <w:numPr>
          <w:ilvl w:val="0"/>
          <w:numId w:val="96"/>
        </w:numPr>
        <w:rPr>
          <w:del w:id="4615" w:author="Aleksander Hansen" w:date="2013-02-15T10:12:00Z"/>
          <w:rFonts w:ascii="Calibri" w:hAnsi="Calibri"/>
          <w:rPrChange w:id="4616" w:author="Aleksander Hansen" w:date="2013-02-15T10:09:00Z">
            <w:rPr>
              <w:del w:id="4617" w:author="Aleksander Hansen" w:date="2013-02-15T10:12:00Z"/>
            </w:rPr>
          </w:rPrChange>
        </w:rPr>
        <w:pPrChange w:id="4618" w:author="Aleksander Hansen" w:date="2013-02-15T10:09:00Z">
          <w:pPr/>
        </w:pPrChange>
      </w:pPr>
      <w:r w:rsidRPr="008C2503">
        <w:rPr>
          <w:rFonts w:ascii="Calibri" w:hAnsi="Calibri"/>
          <w:rPrChange w:id="4619" w:author="Aleksander Hansen" w:date="2013-02-15T10:09:00Z">
            <w:rPr/>
          </w:rPrChange>
        </w:rPr>
        <w:t>Credit risk</w:t>
      </w:r>
      <w:ins w:id="4620" w:author="Aleksander Hansen" w:date="2013-02-15T10:12:00Z">
        <w:r w:rsidR="008C2503">
          <w:rPr>
            <w:rFonts w:ascii="Calibri" w:hAnsi="Calibri"/>
          </w:rPr>
          <w:t xml:space="preserve">: </w:t>
        </w:r>
      </w:ins>
    </w:p>
    <w:p w14:paraId="019E8651" w14:textId="77777777" w:rsidR="005F2397" w:rsidRPr="008C2503" w:rsidRDefault="005F2397" w:rsidP="005F2397">
      <w:pPr>
        <w:pStyle w:val="ListParagraph"/>
        <w:numPr>
          <w:ilvl w:val="0"/>
          <w:numId w:val="96"/>
        </w:numPr>
        <w:rPr>
          <w:rFonts w:ascii="Calibri" w:hAnsi="Calibri"/>
          <w:rPrChange w:id="4621" w:author="Aleksander Hansen" w:date="2013-02-15T10:12:00Z">
            <w:rPr/>
          </w:rPrChange>
        </w:rPr>
        <w:pPrChange w:id="4622" w:author="Aleksander Hansen" w:date="2013-02-15T10:12:00Z">
          <w:pPr/>
        </w:pPrChange>
      </w:pPr>
      <w:r w:rsidRPr="008C2503">
        <w:rPr>
          <w:rFonts w:ascii="Calibri" w:hAnsi="Calibri"/>
          <w:rPrChange w:id="4623" w:author="Aleksander Hansen" w:date="2013-02-15T10:12:00Z">
            <w:rPr/>
          </w:rPrChange>
        </w:rPr>
        <w:t>Always present until trade completion</w:t>
      </w:r>
    </w:p>
    <w:p w14:paraId="2965052E" w14:textId="77777777" w:rsidR="00E037C5" w:rsidRDefault="005F2397" w:rsidP="00E037C5">
      <w:pPr>
        <w:pStyle w:val="Heading2"/>
        <w:rPr>
          <w:ins w:id="4624" w:author="Aleksander Hansen" w:date="2013-02-15T09:18:00Z"/>
        </w:rPr>
        <w:pPrChange w:id="4625" w:author="Aleksander Hansen" w:date="2013-02-15T09:18:00Z">
          <w:pPr/>
        </w:pPrChange>
      </w:pPr>
      <w:bookmarkStart w:id="4626" w:name="_Toc222561407"/>
      <w:r w:rsidRPr="008568A7">
        <w:t>Differentiate between ordinary and extraordinary transportation risks</w:t>
      </w:r>
      <w:bookmarkEnd w:id="4626"/>
    </w:p>
    <w:p w14:paraId="39937B89" w14:textId="2FE7B1B5" w:rsidR="005F2397" w:rsidRPr="008568A7" w:rsidDel="008C2503" w:rsidRDefault="008C2503" w:rsidP="00E037C5">
      <w:pPr>
        <w:rPr>
          <w:del w:id="4627" w:author="Aleksander Hansen" w:date="2013-02-15T10:14:00Z"/>
        </w:rPr>
        <w:pPrChange w:id="4628" w:author="Aleksander Hansen" w:date="2013-02-15T09:18:00Z">
          <w:pPr/>
        </w:pPrChange>
      </w:pPr>
      <w:ins w:id="4629" w:author="Aleksander Hansen" w:date="2013-02-15T09:18:00Z">
        <w:r>
          <w:t xml:space="preserve">According to Geman, </w:t>
        </w:r>
      </w:ins>
      <w:ins w:id="4630" w:author="Aleksander Hansen" w:date="2013-02-15T10:14:00Z">
        <w:r>
          <w:t>“</w:t>
        </w:r>
      </w:ins>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Del="00D41809" w:rsidRDefault="005F2397" w:rsidP="005F2397">
      <w:pPr>
        <w:pStyle w:val="ListParagraph"/>
        <w:numPr>
          <w:ilvl w:val="0"/>
          <w:numId w:val="99"/>
        </w:numPr>
        <w:rPr>
          <w:del w:id="4631" w:author="Aleksander Hansen" w:date="2013-02-15T10:20:00Z"/>
          <w:rFonts w:ascii="Calibri" w:hAnsi="Calibri"/>
        </w:rPr>
        <w:pPrChange w:id="4632" w:author="Aleksander Hansen" w:date="2013-02-15T10:20:00Z">
          <w:pPr/>
        </w:pPrChange>
      </w:pPr>
      <w:r w:rsidRPr="00D41809">
        <w:rPr>
          <w:rFonts w:ascii="Calibri" w:hAnsi="Calibri"/>
          <w:rPrChange w:id="4633" w:author="Aleksander Hansen" w:date="2013-02-15T10:20:00Z">
            <w:rPr/>
          </w:rPrChange>
        </w:rPr>
        <w:t>Ordinary risks</w:t>
      </w:r>
      <w:del w:id="4634" w:author="Aleksander Hansen" w:date="2013-02-15T10:20:00Z">
        <w:r w:rsidRPr="00D41809" w:rsidDel="00D41809">
          <w:rPr>
            <w:rFonts w:ascii="Calibri" w:hAnsi="Calibri"/>
            <w:rPrChange w:id="4635" w:author="Aleksander Hansen" w:date="2013-02-15T10:20:00Z">
              <w:rPr/>
            </w:rPrChange>
          </w:rPr>
          <w:delText>;</w:delText>
        </w:r>
      </w:del>
    </w:p>
    <w:p w14:paraId="17826ACA" w14:textId="77777777" w:rsidR="00D41809" w:rsidRPr="00D41809" w:rsidRDefault="00D41809" w:rsidP="00D41809">
      <w:pPr>
        <w:pStyle w:val="ListParagraph"/>
        <w:numPr>
          <w:ilvl w:val="0"/>
          <w:numId w:val="99"/>
        </w:numPr>
        <w:rPr>
          <w:ins w:id="4636" w:author="Aleksander Hansen" w:date="2013-02-15T10:20:00Z"/>
          <w:rFonts w:ascii="Calibri" w:hAnsi="Calibri"/>
          <w:rPrChange w:id="4637" w:author="Aleksander Hansen" w:date="2013-02-15T10:20:00Z">
            <w:rPr>
              <w:ins w:id="4638" w:author="Aleksander Hansen" w:date="2013-02-15T10:20:00Z"/>
            </w:rPr>
          </w:rPrChange>
        </w:rPr>
        <w:pPrChange w:id="4639" w:author="Aleksander Hansen" w:date="2013-02-15T10:20:00Z">
          <w:pPr/>
        </w:pPrChange>
      </w:pPr>
    </w:p>
    <w:p w14:paraId="79BCEEFA" w14:textId="0147729F" w:rsidR="005F2397" w:rsidRPr="00D41809" w:rsidRDefault="005F2397" w:rsidP="005F2397">
      <w:pPr>
        <w:pStyle w:val="ListParagraph"/>
        <w:numPr>
          <w:ilvl w:val="0"/>
          <w:numId w:val="99"/>
        </w:numPr>
        <w:rPr>
          <w:rFonts w:ascii="Calibri" w:hAnsi="Calibri"/>
          <w:rPrChange w:id="4640" w:author="Aleksander Hansen" w:date="2013-02-15T10:20:00Z">
            <w:rPr/>
          </w:rPrChange>
        </w:rPr>
        <w:pPrChange w:id="4641" w:author="Aleksander Hansen" w:date="2013-02-15T10:20:00Z">
          <w:pPr/>
        </w:pPrChange>
      </w:pPr>
      <w:r w:rsidRPr="00D41809">
        <w:rPr>
          <w:rFonts w:ascii="Calibri" w:hAnsi="Calibri"/>
          <w:rPrChange w:id="4642" w:author="Aleksander Hansen" w:date="2013-02-15T10:20:00Z">
            <w:rPr/>
          </w:rPrChange>
        </w:rPr>
        <w:t>Extraordinary risks</w:t>
      </w:r>
      <w:ins w:id="4643" w:author="Aleksander Hansen" w:date="2013-02-15T10:20:00Z">
        <w:r w:rsidR="00D41809">
          <w:rPr>
            <w:rFonts w:ascii="Calibri" w:hAnsi="Calibri"/>
          </w:rPr>
          <w:t xml:space="preserve"> such as</w:t>
        </w:r>
      </w:ins>
      <w:del w:id="4644" w:author="Aleksander Hansen" w:date="2013-02-15T10:20:00Z">
        <w:r w:rsidRPr="00D41809" w:rsidDel="00D41809">
          <w:rPr>
            <w:rFonts w:ascii="Calibri" w:hAnsi="Calibri"/>
            <w:rPrChange w:id="4645" w:author="Aleksander Hansen" w:date="2013-02-15T10:20:00Z">
              <w:rPr/>
            </w:rPrChange>
          </w:rPr>
          <w:delText>;</w:delText>
        </w:r>
      </w:del>
      <w:r w:rsidRPr="00D41809">
        <w:rPr>
          <w:rFonts w:ascii="Calibri" w:hAnsi="Calibri"/>
          <w:rPrChange w:id="4646" w:author="Aleksander Hansen" w:date="2013-02-15T10:20:00Z">
            <w:rPr/>
          </w:rPrChange>
        </w:rPr>
        <w:t xml:space="preserve"> wars, riots and strikes.</w:t>
      </w:r>
    </w:p>
    <w:p w14:paraId="6028E06F" w14:textId="52A905D9" w:rsidR="005F2397" w:rsidRPr="008568A7" w:rsidRDefault="005F2397" w:rsidP="005F2397">
      <w:pPr>
        <w:rPr>
          <w:rFonts w:ascii="Calibri" w:hAnsi="Calibri"/>
        </w:rPr>
      </w:pPr>
      <w:r w:rsidRPr="008568A7">
        <w:rPr>
          <w:rFonts w:ascii="Calibri" w:hAnsi="Calibri"/>
        </w:rPr>
        <w:t>The expeditor of the goods or the FOB</w:t>
      </w:r>
      <w:ins w:id="4647" w:author="Aleksander Hansen" w:date="2013-02-15T10:16:00Z">
        <w:r w:rsidR="00D41809">
          <w:rPr>
            <w:rFonts w:ascii="Calibri" w:hAnsi="Calibri"/>
          </w:rPr>
          <w:t xml:space="preserve"> (Free On B</w:t>
        </w:r>
        <w:r w:rsidR="008C2503">
          <w:rPr>
            <w:rFonts w:ascii="Calibri" w:hAnsi="Calibri"/>
          </w:rPr>
          <w:t>oard)</w:t>
        </w:r>
      </w:ins>
      <w:r w:rsidRPr="008568A7">
        <w:rPr>
          <w:rFonts w:ascii="Calibri" w:hAnsi="Calibri"/>
        </w:rPr>
        <w:t xml:space="preserve"> buyer directly holds the transportation risk, unless they purchase an insurance contract to be covered. </w:t>
      </w:r>
    </w:p>
    <w:p w14:paraId="1B36E6A8" w14:textId="589B4E35" w:rsidR="005F2397" w:rsidRPr="008568A7" w:rsidRDefault="005F2397" w:rsidP="005F2397">
      <w:pPr>
        <w:rPr>
          <w:rFonts w:ascii="Calibri" w:hAnsi="Calibri"/>
        </w:rPr>
      </w:pPr>
      <w:r w:rsidRPr="008568A7">
        <w:rPr>
          <w:rFonts w:ascii="Calibri" w:hAnsi="Calibri"/>
        </w:rPr>
        <w:t xml:space="preserve">Different companies specializing in freight insurance </w:t>
      </w:r>
      <w:del w:id="4648" w:author="Aleksander Hansen" w:date="2013-02-15T10:19:00Z">
        <w:r w:rsidRPr="008568A7" w:rsidDel="00D41809">
          <w:rPr>
            <w:rFonts w:ascii="Calibri" w:hAnsi="Calibri"/>
          </w:rPr>
          <w:delText xml:space="preserve">(such as the famous Lloyds of London) </w:delText>
        </w:r>
      </w:del>
      <w:r w:rsidRPr="008568A7">
        <w:rPr>
          <w:rFonts w:ascii="Calibri" w:hAnsi="Calibri"/>
        </w:rPr>
        <w:t>propose various types of contracts.</w:t>
      </w:r>
      <w:ins w:id="4649" w:author="Aleksander Hansen" w:date="2013-02-15T10:20:00Z">
        <w:r w:rsidR="00D41809">
          <w:rPr>
            <w:rFonts w:ascii="Calibri" w:hAnsi="Calibri"/>
          </w:rPr>
          <w:t>”</w:t>
        </w:r>
      </w:ins>
      <w:r w:rsidRPr="008568A7">
        <w:rPr>
          <w:rFonts w:ascii="Calibri" w:hAnsi="Calibri"/>
        </w:rPr>
        <w:t xml:space="preserve"> </w:t>
      </w:r>
      <w:del w:id="4650" w:author="Aleksander Hansen" w:date="2013-02-15T10:19:00Z">
        <w:r w:rsidRPr="008568A7" w:rsidDel="00D41809">
          <w:rPr>
            <w:rFonts w:ascii="Calibri" w:hAnsi="Calibri"/>
          </w:rPr>
          <w:delText>Major oil companies tend to self-insure deliver transportation risk</w:delText>
        </w:r>
      </w:del>
    </w:p>
    <w:p w14:paraId="243B76D3" w14:textId="77777777" w:rsidR="005F2397" w:rsidRDefault="005F2397" w:rsidP="00E037C5">
      <w:pPr>
        <w:pStyle w:val="Heading2"/>
        <w:rPr>
          <w:ins w:id="4651" w:author="Aleksander Hansen" w:date="2013-02-15T09:19:00Z"/>
        </w:rPr>
        <w:pPrChange w:id="4652" w:author="Aleksander Hansen" w:date="2013-02-15T09:19:00Z">
          <w:pPr/>
        </w:pPrChange>
      </w:pPr>
      <w:bookmarkStart w:id="4653" w:name="_Toc222561408"/>
      <w:r w:rsidRPr="008568A7">
        <w:t xml:space="preserve">Explain the major differences between spot, forward, and </w:t>
      </w:r>
      <w:r w:rsidR="00972464" w:rsidRPr="008568A7">
        <w:t>Futures</w:t>
      </w:r>
      <w:r w:rsidRPr="008568A7">
        <w:t xml:space="preserve"> transactions, markets, and contracts</w:t>
      </w:r>
      <w:bookmarkEnd w:id="4653"/>
    </w:p>
    <w:p w14:paraId="5E58DF7E" w14:textId="1282BD32" w:rsidR="00E037C5" w:rsidRPr="00E037C5" w:rsidDel="00E037C5" w:rsidRDefault="00E037C5" w:rsidP="00E037C5">
      <w:pPr>
        <w:pStyle w:val="Heading3SubGTNI"/>
        <w:rPr>
          <w:del w:id="4654" w:author="Aleksander Hansen" w:date="2013-02-15T09:19:00Z"/>
          <w:rPrChange w:id="4655" w:author="Aleksander Hansen" w:date="2013-02-15T09:24:00Z">
            <w:rPr>
              <w:del w:id="4656" w:author="Aleksander Hansen" w:date="2013-02-15T09:19:00Z"/>
            </w:rPr>
          </w:rPrChange>
        </w:rPr>
        <w:pPrChange w:id="4657" w:author="Aleksander Hansen" w:date="2013-02-15T09:24:00Z">
          <w:pPr/>
        </w:pPrChange>
      </w:pPr>
      <w:ins w:id="4658" w:author="Aleksander Hansen" w:date="2013-02-15T09:19:00Z">
        <w:r>
          <w:rPr>
            <w:rFonts w:ascii="Calibri" w:hAnsi="Calibri"/>
          </w:rPr>
          <w:br/>
        </w:r>
      </w:ins>
    </w:p>
    <w:p w14:paraId="184A548C" w14:textId="77777777" w:rsidR="005F2397" w:rsidRPr="00E037C5" w:rsidRDefault="005F2397" w:rsidP="00E037C5">
      <w:pPr>
        <w:pStyle w:val="Heading3SubGTNI"/>
        <w:rPr>
          <w:rPrChange w:id="4659" w:author="Aleksander Hansen" w:date="2013-02-15T09:24:00Z">
            <w:rPr>
              <w:rFonts w:ascii="Calibri" w:hAnsi="Calibri"/>
            </w:rPr>
          </w:rPrChange>
        </w:rPr>
        <w:pPrChange w:id="4660" w:author="Aleksander Hansen" w:date="2013-02-15T09:24:00Z">
          <w:pPr/>
        </w:pPrChange>
      </w:pPr>
      <w:bookmarkStart w:id="4661" w:name="_Toc222561409"/>
      <w:r w:rsidRPr="00E037C5">
        <w:rPr>
          <w:rPrChange w:id="4662" w:author="Aleksander Hansen" w:date="2013-02-15T09:24:00Z">
            <w:rPr>
              <w:rFonts w:ascii="Calibri" w:hAnsi="Calibri"/>
            </w:rPr>
          </w:rPrChange>
        </w:rPr>
        <w:t>Spot trading</w:t>
      </w:r>
      <w:bookmarkEnd w:id="4661"/>
      <w:del w:id="4663" w:author="Aleksander Hansen" w:date="2013-02-15T09:24:00Z">
        <w:r w:rsidRPr="00E037C5" w:rsidDel="00E037C5">
          <w:rPr>
            <w:rPrChange w:id="4664" w:author="Aleksander Hansen" w:date="2013-02-15T09:24:00Z">
              <w:rPr>
                <w:rFonts w:ascii="Calibri" w:hAnsi="Calibri"/>
              </w:rPr>
            </w:rPrChange>
          </w:rPr>
          <w:delText xml:space="preserve">: </w:delText>
        </w:r>
      </w:del>
    </w:p>
    <w:p w14:paraId="769A34CE" w14:textId="4F3CDEB7" w:rsidR="005F2397" w:rsidRPr="008568A7" w:rsidRDefault="005F2397" w:rsidP="005F2397">
      <w:pPr>
        <w:rPr>
          <w:rFonts w:ascii="Calibri" w:hAnsi="Calibri"/>
        </w:rPr>
      </w:pPr>
      <w:r w:rsidRPr="008568A7">
        <w:rPr>
          <w:rFonts w:ascii="Calibri" w:hAnsi="Calibri"/>
        </w:rPr>
        <w:t>Any transaction where delivery either takes place immediately</w:t>
      </w:r>
      <w:ins w:id="4665" w:author="Aleksander Hansen" w:date="2013-02-15T09:19:00Z">
        <w:r w:rsidR="00E037C5">
          <w:rPr>
            <w:rFonts w:ascii="Calibri" w:hAnsi="Calibri"/>
          </w:rPr>
          <w:t xml:space="preserve">, </w:t>
        </w:r>
      </w:ins>
      <w:del w:id="4666" w:author="Aleksander Hansen" w:date="2013-02-15T09:21:00Z">
        <w:r w:rsidRPr="008568A7" w:rsidDel="00E037C5">
          <w:rPr>
            <w:rFonts w:ascii="Calibri" w:hAnsi="Calibri"/>
          </w:rPr>
          <w:delText xml:space="preserve"> </w:delText>
        </w:r>
      </w:del>
      <w:del w:id="4667" w:author="Aleksander Hansen" w:date="2013-02-15T09:22:00Z">
        <w:r w:rsidRPr="008568A7" w:rsidDel="00E037C5">
          <w:rPr>
            <w:rFonts w:ascii="Calibri" w:hAnsi="Calibri"/>
          </w:rPr>
          <w:delText>(</w:delText>
        </w:r>
      </w:del>
      <w:r w:rsidRPr="008568A7">
        <w:rPr>
          <w:rFonts w:ascii="Calibri" w:hAnsi="Calibri"/>
        </w:rPr>
        <w:t>which is rarely the case in practice</w:t>
      </w:r>
      <w:del w:id="4668" w:author="Aleksander Hansen" w:date="2013-02-15T09:22:00Z">
        <w:r w:rsidRPr="008568A7" w:rsidDel="00E037C5">
          <w:rPr>
            <w:rFonts w:ascii="Calibri" w:hAnsi="Calibri"/>
          </w:rPr>
          <w:delText>)</w:delText>
        </w:r>
      </w:del>
      <w:r w:rsidRPr="008568A7">
        <w:rPr>
          <w:rFonts w:ascii="Calibri" w:hAnsi="Calibri"/>
        </w:rPr>
        <w:t xml:space="preserve"> or if there is a minimum lag</w:t>
      </w:r>
      <w:ins w:id="4669" w:author="Aleksander Hansen" w:date="2013-02-15T09:22:00Z">
        <w:r w:rsidR="00E037C5">
          <w:rPr>
            <w:rFonts w:ascii="Calibri" w:hAnsi="Calibri"/>
          </w:rPr>
          <w:t>,</w:t>
        </w:r>
      </w:ins>
      <w:del w:id="4670" w:author="Aleksander Hansen" w:date="2013-02-15T09:22:00Z">
        <w:r w:rsidRPr="008568A7" w:rsidDel="00E037C5">
          <w:rPr>
            <w:rFonts w:ascii="Calibri" w:hAnsi="Calibri"/>
          </w:rPr>
          <w:delText>,</w:delText>
        </w:r>
      </w:del>
      <w:r w:rsidRPr="008568A7">
        <w:rPr>
          <w:rFonts w:ascii="Calibri" w:hAnsi="Calibri"/>
        </w:rPr>
        <w:t xml:space="preserve">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E037C5">
      <w:pPr>
        <w:pStyle w:val="Heading3SubGTNI"/>
        <w:pPrChange w:id="4671" w:author="Aleksander Hansen" w:date="2013-02-15T09:24:00Z">
          <w:pPr/>
        </w:pPrChange>
      </w:pPr>
      <w:bookmarkStart w:id="4672" w:name="_Toc222561410"/>
      <w:r w:rsidRPr="008568A7">
        <w:t>Forward Contract</w:t>
      </w:r>
      <w:bookmarkEnd w:id="4672"/>
    </w:p>
    <w:p w14:paraId="3F4D36DD" w14:textId="6C7C41B9"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w:t>
      </w:r>
      <w:r w:rsidRPr="00E037C5">
        <w:rPr>
          <w:rFonts w:ascii="Calibri" w:hAnsi="Calibri"/>
          <w:i/>
          <w:rPrChange w:id="4673" w:author="Aleksander Hansen" w:date="2013-02-15T09:25:00Z">
            <w:rPr>
              <w:rFonts w:ascii="Calibri" w:hAnsi="Calibri"/>
            </w:rPr>
          </w:rPrChange>
        </w:rPr>
        <w:t>obligation</w:t>
      </w:r>
      <w:r w:rsidRPr="008568A7">
        <w:rPr>
          <w:rFonts w:ascii="Calibri" w:hAnsi="Calibri"/>
        </w:rPr>
        <w:t xml:space="preserve"> of delivering</w:t>
      </w:r>
      <w:ins w:id="4674" w:author="Aleksander Hansen" w:date="2013-02-15T09:25:00Z">
        <w:r w:rsidR="00E037C5">
          <w:rPr>
            <w:rFonts w:ascii="Calibri" w:hAnsi="Calibri"/>
          </w:rPr>
          <w:t>,</w:t>
        </w:r>
      </w:ins>
      <w:r w:rsidRPr="008568A7">
        <w:rPr>
          <w:rFonts w:ascii="Calibri" w:hAnsi="Calibri"/>
        </w:rPr>
        <w:t xml:space="preserve"> at a fixed future date T</w:t>
      </w:r>
      <w:ins w:id="4675" w:author="Aleksander Hansen" w:date="2013-02-15T09:25:00Z">
        <w:r w:rsidR="00E037C5">
          <w:rPr>
            <w:rFonts w:ascii="Calibri" w:hAnsi="Calibri"/>
          </w:rPr>
          <w:t>,</w:t>
        </w:r>
      </w:ins>
      <w:r w:rsidRPr="008568A7">
        <w:rPr>
          <w:rFonts w:ascii="Calibri" w:hAnsi="Calibri"/>
        </w:rPr>
        <w:t xml:space="preserve"> an underlying asset</w:t>
      </w:r>
      <w:ins w:id="4676" w:author="Aleksander Hansen" w:date="2013-02-15T09:25:00Z">
        <w:r w:rsidR="00E037C5">
          <w:rPr>
            <w:rFonts w:ascii="Calibri" w:hAnsi="Calibri"/>
          </w:rPr>
          <w:t>;</w:t>
        </w:r>
      </w:ins>
      <w:r w:rsidRPr="008568A7">
        <w:rPr>
          <w:rFonts w:ascii="Calibri" w:hAnsi="Calibri"/>
        </w:rPr>
        <w:t xml:space="preserve"> </w:t>
      </w:r>
      <w:r w:rsidRPr="008568A7">
        <w:rPr>
          <w:rFonts w:ascii="Calibri" w:hAnsi="Calibri"/>
        </w:rPr>
        <w:lastRenderedPageBreak/>
        <w:t xml:space="preserve">and party B </w:t>
      </w:r>
      <w:ins w:id="4677" w:author="Aleksander Hansen" w:date="2013-02-15T09:25:00Z">
        <w:r w:rsidR="00E037C5">
          <w:rPr>
            <w:rFonts w:ascii="Calibri" w:hAnsi="Calibri"/>
          </w:rPr>
          <w:t xml:space="preserve">has </w:t>
        </w:r>
      </w:ins>
      <w:r w:rsidRPr="008568A7">
        <w:rPr>
          <w:rFonts w:ascii="Calibri" w:hAnsi="Calibri"/>
        </w:rPr>
        <w:t>the obligation of paying at that date an amount fixed at date 0, denoted FT(0) and called the forward price for date T for the asset.</w:t>
      </w:r>
    </w:p>
    <w:p w14:paraId="103E9DD8" w14:textId="77777777" w:rsidR="005F2397" w:rsidRPr="008568A7" w:rsidRDefault="001C28FB">
      <w:pPr>
        <w:jc w:val="center"/>
        <w:rPr>
          <w:rFonts w:ascii="Calibri" w:hAnsi="Calibri"/>
        </w:rPr>
        <w:pPrChange w:id="4678" w:author="Aleksander Hansen" w:date="2013-02-10T22:42:00Z">
          <w:pPr/>
        </w:pPrChange>
      </w:pPr>
      <w:r>
        <w:rPr>
          <w:rFonts w:ascii="Calibri" w:hAnsi="Calibri"/>
        </w:rPr>
        <w:pict w14:anchorId="504F0098">
          <v:shape id="_x0000_i1060" type="#_x0000_t75" style="width:100pt;height:28pt">
            <v:imagedata r:id="rId141" o:title=""/>
          </v:shape>
        </w:pict>
      </w:r>
    </w:p>
    <w:p w14:paraId="4ED3A53F" w14:textId="28774A1D" w:rsidR="00E037C5" w:rsidRDefault="00E037C5" w:rsidP="00E037C5">
      <w:pPr>
        <w:pStyle w:val="Heading3SubGTNI"/>
        <w:rPr>
          <w:ins w:id="4679" w:author="Aleksander Hansen" w:date="2013-02-15T09:20:00Z"/>
        </w:rPr>
        <w:pPrChange w:id="4680" w:author="Aleksander Hansen" w:date="2013-02-15T09:20:00Z">
          <w:pPr/>
        </w:pPrChange>
      </w:pPr>
      <w:bookmarkStart w:id="4681" w:name="_Toc222561411"/>
      <w:ins w:id="4682" w:author="Aleksander Hansen" w:date="2013-02-15T09:20:00Z">
        <w:r>
          <w:t>Futures Contract</w:t>
        </w:r>
        <w:bookmarkEnd w:id="4681"/>
      </w:ins>
    </w:p>
    <w:p w14:paraId="4D3A2DFA" w14:textId="535702EF" w:rsidR="005F2397" w:rsidRPr="008568A7" w:rsidRDefault="005F2397" w:rsidP="005F2397">
      <w:pPr>
        <w:rPr>
          <w:rFonts w:ascii="Calibri" w:hAnsi="Calibri"/>
        </w:rPr>
      </w:pPr>
      <w:r w:rsidRPr="008568A7">
        <w:rPr>
          <w:rFonts w:ascii="Calibri" w:hAnsi="Calibri"/>
        </w:rPr>
        <w:t xml:space="preserve">Futures contracts </w:t>
      </w:r>
      <w:ins w:id="4683" w:author="Aleksander Hansen" w:date="2013-02-15T09:20:00Z">
        <w:r w:rsidR="00E037C5">
          <w:rPr>
            <w:rFonts w:ascii="Calibri" w:hAnsi="Calibri"/>
          </w:rPr>
          <w:t xml:space="preserve">are </w:t>
        </w:r>
      </w:ins>
      <w:r w:rsidRPr="008568A7">
        <w:rPr>
          <w:rFonts w:ascii="Calibri" w:hAnsi="Calibri"/>
        </w:rPr>
        <w:t xml:space="preserve">analogous </w:t>
      </w:r>
      <w:del w:id="4684" w:author="Aleksander Hansen" w:date="2013-02-15T09:23:00Z">
        <w:r w:rsidRPr="008568A7" w:rsidDel="00E037C5">
          <w:rPr>
            <w:rFonts w:ascii="Calibri" w:hAnsi="Calibri"/>
          </w:rPr>
          <w:delText>to forward contracts</w:delText>
        </w:r>
      </w:del>
      <w:ins w:id="4685" w:author="Aleksander Hansen" w:date="2013-02-15T09:23:00Z">
        <w:r w:rsidR="00E037C5" w:rsidRPr="008568A7">
          <w:rPr>
            <w:rFonts w:ascii="Calibri" w:hAnsi="Calibri"/>
          </w:rPr>
          <w:t xml:space="preserve">to </w:t>
        </w:r>
        <w:r w:rsidR="00E037C5">
          <w:rPr>
            <w:rFonts w:ascii="Calibri" w:hAnsi="Calibri"/>
          </w:rPr>
          <w:t xml:space="preserve">a </w:t>
        </w:r>
        <w:r w:rsidR="00E037C5" w:rsidRPr="008568A7">
          <w:rPr>
            <w:rFonts w:ascii="Calibri" w:hAnsi="Calibri"/>
          </w:rPr>
          <w:t>forward contract</w:t>
        </w:r>
      </w:ins>
      <w:r w:rsidRPr="008568A7">
        <w:rPr>
          <w:rFonts w:ascii="Calibri" w:hAnsi="Calibri"/>
        </w:rPr>
        <w:t xml:space="preserve"> but </w:t>
      </w:r>
      <w:ins w:id="4686" w:author="Aleksander Hansen" w:date="2013-02-15T09:20:00Z">
        <w:r w:rsidR="00E037C5">
          <w:rPr>
            <w:rFonts w:ascii="Calibri" w:hAnsi="Calibri"/>
          </w:rPr>
          <w:t xml:space="preserve">there are some </w:t>
        </w:r>
      </w:ins>
      <w:r w:rsidRPr="008568A7">
        <w:rPr>
          <w:rFonts w:ascii="Calibri" w:hAnsi="Calibri"/>
        </w:rPr>
        <w:t>key differences:</w:t>
      </w:r>
    </w:p>
    <w:p w14:paraId="4C02A6BD" w14:textId="77777777" w:rsidR="005F2397" w:rsidRPr="00E037C5" w:rsidRDefault="005F2397" w:rsidP="00E037C5">
      <w:pPr>
        <w:pStyle w:val="ListParagraph"/>
        <w:numPr>
          <w:ilvl w:val="0"/>
          <w:numId w:val="97"/>
        </w:numPr>
        <w:rPr>
          <w:rFonts w:ascii="Calibri" w:hAnsi="Calibri"/>
          <w:rPrChange w:id="4687" w:author="Aleksander Hansen" w:date="2013-02-15T09:23:00Z">
            <w:rPr/>
          </w:rPrChange>
        </w:rPr>
        <w:pPrChange w:id="4688" w:author="Aleksander Hansen" w:date="2013-02-15T09:23:00Z">
          <w:pPr/>
        </w:pPrChange>
      </w:pPr>
      <w:r w:rsidRPr="00E037C5">
        <w:rPr>
          <w:rFonts w:ascii="Calibri" w:hAnsi="Calibri"/>
          <w:rPrChange w:id="4689" w:author="Aleksander Hansen" w:date="2013-02-15T09:23:00Z">
            <w:rPr/>
          </w:rPrChange>
        </w:rPr>
        <w:t>Standardized in terms of their characteristics (maturity, quantity of the underlying commodity, quality or variety).</w:t>
      </w:r>
    </w:p>
    <w:p w14:paraId="1CC36F1D" w14:textId="540A270B" w:rsidR="005F2397" w:rsidRPr="00E037C5" w:rsidRDefault="005F2397" w:rsidP="00E037C5">
      <w:pPr>
        <w:pStyle w:val="ListParagraph"/>
        <w:numPr>
          <w:ilvl w:val="0"/>
          <w:numId w:val="97"/>
        </w:numPr>
        <w:rPr>
          <w:rFonts w:ascii="Calibri" w:hAnsi="Calibri"/>
          <w:rPrChange w:id="4690" w:author="Aleksander Hansen" w:date="2013-02-15T09:23:00Z">
            <w:rPr/>
          </w:rPrChange>
        </w:rPr>
        <w:pPrChange w:id="4691" w:author="Aleksander Hansen" w:date="2013-02-15T09:23:00Z">
          <w:pPr/>
        </w:pPrChange>
      </w:pPr>
      <w:r w:rsidRPr="00E037C5">
        <w:rPr>
          <w:rFonts w:ascii="Calibri" w:hAnsi="Calibri"/>
          <w:rPrChange w:id="4692" w:author="Aleksander Hansen" w:date="2013-02-15T09:23:00Z">
            <w:rPr/>
          </w:rPrChange>
        </w:rPr>
        <w:t xml:space="preserve">They are traded on an exchange, such as NYMEX or the IPE; hence, they carry </w:t>
      </w:r>
      <w:del w:id="4693" w:author="Aleksander Hansen" w:date="2013-02-15T09:23:00Z">
        <w:r w:rsidRPr="00E037C5" w:rsidDel="00E037C5">
          <w:rPr>
            <w:rFonts w:ascii="Calibri" w:hAnsi="Calibri"/>
            <w:rPrChange w:id="4694" w:author="Aleksander Hansen" w:date="2013-02-15T09:23:00Z">
              <w:rPr/>
            </w:rPrChange>
          </w:rPr>
          <w:delText xml:space="preserve">no </w:delText>
        </w:r>
      </w:del>
      <w:ins w:id="4695" w:author="Aleksander Hansen" w:date="2013-02-15T09:23:00Z">
        <w:r w:rsidR="00E037C5">
          <w:rPr>
            <w:rFonts w:ascii="Calibri" w:hAnsi="Calibri"/>
          </w:rPr>
          <w:t>minimal</w:t>
        </w:r>
        <w:r w:rsidR="00E037C5" w:rsidRPr="00E037C5">
          <w:rPr>
            <w:rFonts w:ascii="Calibri" w:hAnsi="Calibri"/>
            <w:rPrChange w:id="4696" w:author="Aleksander Hansen" w:date="2013-02-15T09:23:00Z">
              <w:rPr/>
            </w:rPrChange>
          </w:rPr>
          <w:t xml:space="preserve"> </w:t>
        </w:r>
      </w:ins>
      <w:r w:rsidRPr="00E037C5">
        <w:rPr>
          <w:rFonts w:ascii="Calibri" w:hAnsi="Calibri"/>
          <w:rPrChange w:id="4697" w:author="Aleksander Hansen" w:date="2013-02-15T09:23:00Z">
            <w:rPr/>
          </w:rPrChange>
        </w:rPr>
        <w:t xml:space="preserve">counterparty risk since both the buyer and the seller of the Futures deal with the </w:t>
      </w:r>
      <w:del w:id="4698" w:author="Aleksander Hansen" w:date="2013-02-15T09:26:00Z">
        <w:r w:rsidRPr="00E037C5" w:rsidDel="00E037C5">
          <w:rPr>
            <w:rFonts w:ascii="Calibri" w:hAnsi="Calibri"/>
            <w:rPrChange w:id="4699" w:author="Aleksander Hansen" w:date="2013-02-15T09:23:00Z">
              <w:rPr/>
            </w:rPrChange>
          </w:rPr>
          <w:delText>clearing house</w:delText>
        </w:r>
      </w:del>
      <w:ins w:id="4700" w:author="Aleksander Hansen" w:date="2013-02-15T09:26:00Z">
        <w:r w:rsidR="00E037C5" w:rsidRPr="00E037C5">
          <w:rPr>
            <w:rFonts w:ascii="Calibri" w:hAnsi="Calibri"/>
            <w:rPrChange w:id="4701" w:author="Aleksander Hansen" w:date="2013-02-15T09:23:00Z">
              <w:rPr>
                <w:rFonts w:ascii="Calibri" w:hAnsi="Calibri"/>
              </w:rPr>
            </w:rPrChange>
          </w:rPr>
          <w:t>clearinghouse</w:t>
        </w:r>
      </w:ins>
      <w:r w:rsidRPr="00E037C5">
        <w:rPr>
          <w:rFonts w:ascii="Calibri" w:hAnsi="Calibri"/>
          <w:rPrChange w:id="4702" w:author="Aleksander Hansen" w:date="2013-02-15T09:23:00Z">
            <w:rPr/>
          </w:rPrChange>
        </w:rPr>
        <w:t xml:space="preserve"> of the </w:t>
      </w:r>
      <w:del w:id="4703" w:author="Aleksander Hansen" w:date="2013-02-15T09:26:00Z">
        <w:r w:rsidRPr="00E037C5" w:rsidDel="00E037C5">
          <w:rPr>
            <w:rFonts w:ascii="Calibri" w:hAnsi="Calibri"/>
            <w:rPrChange w:id="4704" w:author="Aleksander Hansen" w:date="2013-02-15T09:23:00Z">
              <w:rPr/>
            </w:rPrChange>
          </w:rPr>
          <w:delText>exchange which</w:delText>
        </w:r>
      </w:del>
      <w:ins w:id="4705" w:author="Aleksander Hansen" w:date="2013-02-15T09:26:00Z">
        <w:r w:rsidR="00E037C5" w:rsidRPr="00E037C5">
          <w:rPr>
            <w:rFonts w:ascii="Calibri" w:hAnsi="Calibri"/>
            <w:rPrChange w:id="4706" w:author="Aleksander Hansen" w:date="2013-02-15T09:23:00Z">
              <w:rPr>
                <w:rFonts w:ascii="Calibri" w:hAnsi="Calibri"/>
              </w:rPr>
            </w:rPrChange>
          </w:rPr>
          <w:t>exchange that</w:t>
        </w:r>
      </w:ins>
      <w:r w:rsidRPr="00E037C5">
        <w:rPr>
          <w:rFonts w:ascii="Calibri" w:hAnsi="Calibri"/>
          <w:rPrChange w:id="4707" w:author="Aleksander Hansen" w:date="2013-02-15T09:23:00Z">
            <w:rPr/>
          </w:rPrChange>
        </w:rPr>
        <w:t xml:space="preserve"> is </w:t>
      </w:r>
      <w:r w:rsidRPr="00E037C5">
        <w:rPr>
          <w:rFonts w:ascii="Calibri" w:hAnsi="Calibri"/>
          <w:i/>
          <w:rPrChange w:id="4708" w:author="Aleksander Hansen" w:date="2013-02-15T09:24:00Z">
            <w:rPr/>
          </w:rPrChange>
        </w:rPr>
        <w:t>in principle</w:t>
      </w:r>
      <w:r w:rsidRPr="00E037C5">
        <w:rPr>
          <w:rFonts w:ascii="Calibri" w:hAnsi="Calibri"/>
          <w:rPrChange w:id="4709" w:author="Aleksander Hansen" w:date="2013-02-15T09:23:00Z">
            <w:rPr/>
          </w:rPrChange>
        </w:rPr>
        <w:t xml:space="preserve"> fully trustworthy.</w:t>
      </w:r>
    </w:p>
    <w:p w14:paraId="108A65D5" w14:textId="77777777" w:rsidR="005F2397" w:rsidRPr="00E037C5" w:rsidRDefault="005F2397" w:rsidP="00E037C5">
      <w:pPr>
        <w:pStyle w:val="ListParagraph"/>
        <w:numPr>
          <w:ilvl w:val="0"/>
          <w:numId w:val="97"/>
        </w:numPr>
        <w:rPr>
          <w:rFonts w:ascii="Calibri" w:hAnsi="Calibri"/>
          <w:rPrChange w:id="4710" w:author="Aleksander Hansen" w:date="2013-02-15T09:24:00Z">
            <w:rPr/>
          </w:rPrChange>
        </w:rPr>
        <w:pPrChange w:id="4711" w:author="Aleksander Hansen" w:date="2013-02-15T09:24:00Z">
          <w:pPr/>
        </w:pPrChange>
      </w:pPr>
      <w:r w:rsidRPr="00E037C5">
        <w:rPr>
          <w:rFonts w:ascii="Calibri" w:hAnsi="Calibri"/>
          <w:rPrChange w:id="4712" w:author="Aleksander Hansen" w:date="2013-02-15T09:24:00Z">
            <w:rPr/>
          </w:rPrChange>
        </w:rPr>
        <w:t>They require the payment of margin deposits in order to be able to start placing orders on the exchange.</w:t>
      </w:r>
    </w:p>
    <w:p w14:paraId="28715BFF" w14:textId="77777777" w:rsidR="005F2397" w:rsidRPr="00E037C5" w:rsidRDefault="005F2397" w:rsidP="00E037C5">
      <w:pPr>
        <w:pStyle w:val="ListParagraph"/>
        <w:numPr>
          <w:ilvl w:val="0"/>
          <w:numId w:val="97"/>
        </w:numPr>
        <w:rPr>
          <w:rFonts w:ascii="Calibri" w:hAnsi="Calibri"/>
          <w:rPrChange w:id="4713" w:author="Aleksander Hansen" w:date="2013-02-15T09:24:00Z">
            <w:rPr/>
          </w:rPrChange>
        </w:rPr>
        <w:pPrChange w:id="4714" w:author="Aleksander Hansen" w:date="2013-02-15T09:24:00Z">
          <w:pPr/>
        </w:pPrChange>
      </w:pPr>
      <w:r w:rsidRPr="00E037C5">
        <w:rPr>
          <w:rFonts w:ascii="Calibri" w:hAnsi="Calibri"/>
          <w:rPrChange w:id="4715" w:author="Aleksander Hansen" w:date="2013-02-15T09:24:00Z">
            <w:rPr/>
          </w:rPrChange>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4716" w:name="_Toc222561412"/>
      <w:r w:rsidRPr="008568A7">
        <w:t>Describe the basic characteristics and differences between hedgers, speculators, and arbitrageurs</w:t>
      </w:r>
      <w:bookmarkEnd w:id="4716"/>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4717" w:name="_Toc222561413"/>
      <w:r w:rsidRPr="008568A7">
        <w:t>Hedgers</w:t>
      </w:r>
      <w:bookmarkEnd w:id="4717"/>
    </w:p>
    <w:p w14:paraId="3BD55535" w14:textId="170B8C77" w:rsidR="005F2397" w:rsidRPr="008568A7" w:rsidDel="001C28FB" w:rsidRDefault="005F2397" w:rsidP="005F2397">
      <w:pPr>
        <w:rPr>
          <w:del w:id="4718" w:author="Aleksander Hansen" w:date="2013-02-15T09:34:00Z"/>
          <w:rFonts w:ascii="Calibri" w:hAnsi="Calibri"/>
        </w:rPr>
      </w:pPr>
      <w:r w:rsidRPr="008568A7">
        <w:rPr>
          <w:rFonts w:ascii="Calibri" w:hAnsi="Calibri"/>
        </w:rPr>
        <w:t>Futures markets were originally designed to meet the needs of hedgers</w:t>
      </w:r>
      <w:ins w:id="4719" w:author="Aleksander Hansen" w:date="2013-02-15T09:33:00Z">
        <w:r w:rsidR="001C28FB">
          <w:rPr>
            <w:rFonts w:ascii="Calibri" w:hAnsi="Calibri"/>
          </w:rPr>
          <w:t xml:space="preserve"> typically </w:t>
        </w:r>
      </w:ins>
      <w:del w:id="4720" w:author="Aleksander Hansen" w:date="2013-02-15T09:33:00Z">
        <w:r w:rsidRPr="008568A7" w:rsidDel="001C28FB">
          <w:rPr>
            <w:rFonts w:ascii="Calibri" w:hAnsi="Calibri"/>
          </w:rPr>
          <w:delText xml:space="preserve"> (</w:delText>
        </w:r>
      </w:del>
      <w:r w:rsidRPr="008568A7">
        <w:rPr>
          <w:rFonts w:ascii="Calibri" w:hAnsi="Calibri"/>
        </w:rPr>
        <w:t xml:space="preserve">farmers who wanted to lock </w:t>
      </w:r>
      <w:del w:id="4721" w:author="Aleksander Hansen" w:date="2013-02-15T09:33:00Z">
        <w:r w:rsidRPr="008568A7" w:rsidDel="001C28FB">
          <w:rPr>
            <w:rFonts w:ascii="Calibri" w:hAnsi="Calibri"/>
          </w:rPr>
          <w:delText xml:space="preserve">in advance </w:delText>
        </w:r>
      </w:del>
      <w:r w:rsidRPr="008568A7">
        <w:rPr>
          <w:rFonts w:ascii="Calibri" w:hAnsi="Calibri"/>
        </w:rPr>
        <w:t>a fixed price for their harvests</w:t>
      </w:r>
      <w:ins w:id="4722" w:author="Aleksander Hansen" w:date="2013-02-15T09:33:00Z">
        <w:r w:rsidR="001C28FB">
          <w:rPr>
            <w:rFonts w:ascii="Calibri" w:hAnsi="Calibri"/>
          </w:rPr>
          <w:t xml:space="preserve"> in advance</w:t>
        </w:r>
      </w:ins>
      <w:del w:id="4723" w:author="Aleksander Hansen" w:date="2013-02-15T09:34:00Z">
        <w:r w:rsidRPr="008568A7" w:rsidDel="001C28FB">
          <w:rPr>
            <w:rFonts w:ascii="Calibri" w:hAnsi="Calibri"/>
          </w:rPr>
          <w:delText>)</w:delText>
        </w:r>
      </w:del>
      <w:r w:rsidRPr="008568A7">
        <w:rPr>
          <w:rFonts w:ascii="Calibri" w:hAnsi="Calibri"/>
        </w:rPr>
        <w:t xml:space="preserve">. The classic example of a hedger is: an airline knows </w:t>
      </w:r>
      <w:r w:rsidRPr="001C28FB">
        <w:rPr>
          <w:rFonts w:ascii="Calibri" w:hAnsi="Calibri"/>
          <w:rPrChange w:id="4724" w:author="Aleksander Hansen" w:date="2013-02-15T09:36:00Z">
            <w:rPr>
              <w:rFonts w:ascii="Calibri" w:hAnsi="Calibri"/>
            </w:rPr>
          </w:rPrChange>
        </w:rPr>
        <w:t>it will</w:t>
      </w:r>
      <w:r w:rsidRPr="001C28FB">
        <w:rPr>
          <w:rFonts w:ascii="Calibri" w:hAnsi="Calibri"/>
          <w:i/>
          <w:rPrChange w:id="4725" w:author="Aleksander Hansen" w:date="2013-02-15T09:36:00Z">
            <w:rPr>
              <w:rFonts w:ascii="Calibri" w:hAnsi="Calibri"/>
            </w:rPr>
          </w:rPrChange>
        </w:rPr>
        <w:t xml:space="preserve"> buy jet fuel in</w:t>
      </w:r>
      <w:ins w:id="4726" w:author="Aleksander Hansen" w:date="2013-02-15T09:36:00Z">
        <w:r w:rsidR="001C28FB">
          <w:rPr>
            <w:rFonts w:ascii="Calibri" w:hAnsi="Calibri"/>
            <w:i/>
          </w:rPr>
          <w:t xml:space="preserve"> the</w:t>
        </w:r>
      </w:ins>
      <w:r w:rsidRPr="001C28FB">
        <w:rPr>
          <w:rFonts w:ascii="Calibri" w:hAnsi="Calibri"/>
          <w:i/>
          <w:rPrChange w:id="4727" w:author="Aleksander Hansen" w:date="2013-02-15T09:36:00Z">
            <w:rPr>
              <w:rFonts w:ascii="Calibri" w:hAnsi="Calibri"/>
            </w:rPr>
          </w:rPrChange>
        </w:rPr>
        <w:t xml:space="preserve"> future</w:t>
      </w:r>
      <w:r w:rsidRPr="008568A7">
        <w:rPr>
          <w:rFonts w:ascii="Calibri" w:hAnsi="Calibri"/>
        </w:rPr>
        <w:t xml:space="preserve"> so the airline enters a long position in </w:t>
      </w:r>
      <w:r w:rsidR="00972464" w:rsidRPr="008568A7">
        <w:rPr>
          <w:rFonts w:ascii="Calibri" w:hAnsi="Calibri"/>
        </w:rPr>
        <w:t>Futures</w:t>
      </w:r>
      <w:r w:rsidRPr="008568A7">
        <w:rPr>
          <w:rFonts w:ascii="Calibri" w:hAnsi="Calibri"/>
        </w:rPr>
        <w:t xml:space="preserve"> contracts (to hedge)</w:t>
      </w:r>
      <w:ins w:id="4728" w:author="Aleksander Hansen" w:date="2013-02-15T09:34:00Z">
        <w:r w:rsidR="001C28FB">
          <w:rPr>
            <w:rFonts w:ascii="Calibri" w:hAnsi="Calibri"/>
          </w:rPr>
          <w:t>. As an alternative,</w:t>
        </w:r>
      </w:ins>
    </w:p>
    <w:p w14:paraId="02329E16" w14:textId="497C7969" w:rsidR="005F2397" w:rsidRPr="008568A7" w:rsidDel="001C28FB" w:rsidRDefault="001C28FB" w:rsidP="005F2397">
      <w:pPr>
        <w:rPr>
          <w:del w:id="4729" w:author="Aleksander Hansen" w:date="2013-02-15T09:36:00Z"/>
          <w:rFonts w:ascii="Calibri" w:hAnsi="Calibri"/>
        </w:rPr>
      </w:pPr>
      <w:ins w:id="4730" w:author="Aleksander Hansen" w:date="2013-02-15T09:34:00Z">
        <w:r>
          <w:rPr>
            <w:rFonts w:ascii="Calibri" w:hAnsi="Calibri"/>
          </w:rPr>
          <w:t xml:space="preserve"> t</w:t>
        </w:r>
      </w:ins>
      <w:del w:id="4731" w:author="Aleksander Hansen" w:date="2013-02-15T09:34:00Z">
        <w:r w:rsidR="005F2397" w:rsidRPr="008568A7" w:rsidDel="001C28FB">
          <w:rPr>
            <w:rFonts w:ascii="Calibri" w:hAnsi="Calibri"/>
          </w:rPr>
          <w:delText>T</w:delText>
        </w:r>
      </w:del>
      <w:r w:rsidR="005F2397" w:rsidRPr="008568A7">
        <w:rPr>
          <w:rFonts w:ascii="Calibri" w:hAnsi="Calibri"/>
        </w:rPr>
        <w:t xml:space="preserve">he airline could also buy call options. </w:t>
      </w:r>
      <w:ins w:id="4732" w:author="Aleksander Hansen" w:date="2013-02-15T09:34:00Z">
        <w:r>
          <w:rPr>
            <w:rFonts w:ascii="Calibri" w:hAnsi="Calibri"/>
          </w:rPr>
          <w:t>Indeed, this</w:t>
        </w:r>
      </w:ins>
      <w:del w:id="4733" w:author="Aleksander Hansen" w:date="2013-02-15T09:34:00Z">
        <w:r w:rsidR="005F2397" w:rsidRPr="008568A7" w:rsidDel="001C28FB">
          <w:rPr>
            <w:rFonts w:ascii="Calibri" w:hAnsi="Calibri"/>
          </w:rPr>
          <w:delText>This</w:delText>
        </w:r>
      </w:del>
      <w:r w:rsidR="005F2397" w:rsidRPr="008568A7">
        <w:rPr>
          <w:rFonts w:ascii="Calibri" w:hAnsi="Calibri"/>
        </w:rPr>
        <w:t xml:space="preserve"> is “strictly superior” for the hedger </w:t>
      </w:r>
      <w:r w:rsidR="005F2397" w:rsidRPr="001C28FB">
        <w:rPr>
          <w:rFonts w:ascii="Calibri" w:hAnsi="Calibri"/>
          <w:i/>
          <w:rPrChange w:id="4734" w:author="Aleksander Hansen" w:date="2013-02-15T09:34:00Z">
            <w:rPr>
              <w:rFonts w:ascii="Calibri" w:hAnsi="Calibri"/>
            </w:rPr>
          </w:rPrChange>
        </w:rPr>
        <w:t>at maturity</w:t>
      </w:r>
      <w:r w:rsidR="005F2397" w:rsidRPr="008568A7">
        <w:rPr>
          <w:rFonts w:ascii="Calibri" w:hAnsi="Calibri"/>
        </w:rPr>
        <w:t xml:space="preserve">, but requires a premium at inception. </w:t>
      </w:r>
    </w:p>
    <w:p w14:paraId="6AE75E92" w14:textId="31185F8A" w:rsidR="005F2397" w:rsidRPr="008568A7" w:rsidRDefault="005F2397" w:rsidP="005F2397">
      <w:pPr>
        <w:rPr>
          <w:rFonts w:ascii="Calibri" w:hAnsi="Calibri"/>
        </w:rPr>
      </w:pPr>
      <w:r w:rsidRPr="008568A7">
        <w:rPr>
          <w:rFonts w:ascii="Calibri" w:hAnsi="Calibri"/>
        </w:rPr>
        <w:t xml:space="preserve">Another classic example is a commodity producer who knows </w:t>
      </w:r>
      <w:del w:id="4735" w:author="Aleksander Hansen" w:date="2013-02-15T09:37:00Z">
        <w:r w:rsidRPr="008568A7" w:rsidDel="001C28FB">
          <w:rPr>
            <w:rFonts w:ascii="Calibri" w:hAnsi="Calibri"/>
          </w:rPr>
          <w:delText>he/</w:delText>
        </w:r>
      </w:del>
      <w:r w:rsidRPr="008568A7">
        <w:rPr>
          <w:rFonts w:ascii="Calibri" w:hAnsi="Calibri"/>
        </w:rPr>
        <w:t xml:space="preserve">she will </w:t>
      </w:r>
      <w:r w:rsidRPr="001C28FB">
        <w:rPr>
          <w:rFonts w:ascii="Calibri" w:hAnsi="Calibri"/>
          <w:i/>
          <w:rPrChange w:id="4736" w:author="Aleksander Hansen" w:date="2013-02-15T09:35:00Z">
            <w:rPr>
              <w:rFonts w:ascii="Calibri" w:hAnsi="Calibri"/>
            </w:rPr>
          </w:rPrChange>
        </w:rPr>
        <w:t>sell crop in</w:t>
      </w:r>
      <w:ins w:id="4737" w:author="Aleksander Hansen" w:date="2013-02-15T09:35:00Z">
        <w:r w:rsidR="001C28FB">
          <w:rPr>
            <w:rFonts w:ascii="Calibri" w:hAnsi="Calibri"/>
            <w:i/>
          </w:rPr>
          <w:t xml:space="preserve"> the</w:t>
        </w:r>
      </w:ins>
      <w:r w:rsidRPr="001C28FB">
        <w:rPr>
          <w:rFonts w:ascii="Calibri" w:hAnsi="Calibri"/>
          <w:i/>
          <w:rPrChange w:id="4738" w:author="Aleksander Hansen" w:date="2013-02-15T09:35:00Z">
            <w:rPr>
              <w:rFonts w:ascii="Calibri" w:hAnsi="Calibri"/>
            </w:rPr>
          </w:rPrChange>
        </w:rPr>
        <w:t xml:space="preserve"> future</w:t>
      </w:r>
      <w:r w:rsidRPr="008568A7">
        <w:rPr>
          <w:rFonts w:ascii="Calibri" w:hAnsi="Calibri"/>
        </w:rPr>
        <w:t xml:space="preserve">: the producer enters into a short position in </w:t>
      </w:r>
      <w:r w:rsidR="00972464" w:rsidRPr="008568A7">
        <w:rPr>
          <w:rFonts w:ascii="Calibri" w:hAnsi="Calibri"/>
        </w:rPr>
        <w:t>Futures</w:t>
      </w:r>
      <w:r w:rsidRPr="008568A7">
        <w:rPr>
          <w:rFonts w:ascii="Calibri" w:hAnsi="Calibri"/>
        </w:rPr>
        <w:t xml:space="preserve"> contracts in order to hedge</w:t>
      </w:r>
      <w:ins w:id="4739" w:author="Aleksander Hansen" w:date="2013-02-15T09:36:00Z">
        <w:r w:rsidR="001C28FB">
          <w:rPr>
            <w:rFonts w:ascii="Calibri" w:hAnsi="Calibri"/>
          </w:rPr>
          <w:t>, effectively canceling out her price exposure</w:t>
        </w:r>
      </w:ins>
      <w:r w:rsidRPr="008568A7">
        <w:rPr>
          <w:rFonts w:ascii="Calibri" w:hAnsi="Calibri"/>
        </w:rPr>
        <w:t>.</w:t>
      </w:r>
    </w:p>
    <w:p w14:paraId="49240A2A" w14:textId="77777777" w:rsidR="005F2397" w:rsidRPr="008568A7" w:rsidRDefault="005F2397" w:rsidP="008568A7">
      <w:pPr>
        <w:pStyle w:val="Heading3SubGTNI"/>
      </w:pPr>
      <w:bookmarkStart w:id="4740" w:name="_Toc222561414"/>
      <w:r w:rsidRPr="008568A7">
        <w:t>Speculators</w:t>
      </w:r>
      <w:bookmarkEnd w:id="4740"/>
    </w:p>
    <w:p w14:paraId="06A6D93C" w14:textId="0F15EE5A" w:rsidR="005F2397" w:rsidRPr="008568A7" w:rsidDel="001C28FB" w:rsidRDefault="005F2397" w:rsidP="005F2397">
      <w:pPr>
        <w:rPr>
          <w:del w:id="4741" w:author="Aleksander Hansen" w:date="2013-02-15T09:37:00Z"/>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ins w:id="4742" w:author="Aleksander Hansen" w:date="2013-02-15T09:27:00Z">
        <w:r w:rsidR="00E037C5">
          <w:rPr>
            <w:rFonts w:ascii="Calibri" w:hAnsi="Calibri"/>
          </w:rPr>
          <w:t>, and further diversify their portfolios.</w:t>
        </w:r>
      </w:ins>
      <w:ins w:id="4743" w:author="Aleksander Hansen" w:date="2013-02-15T09:37:00Z">
        <w:r w:rsidR="001C28FB">
          <w:rPr>
            <w:rFonts w:ascii="Calibri" w:hAnsi="Calibri"/>
          </w:rPr>
          <w:t xml:space="preserve"> </w:t>
        </w:r>
      </w:ins>
    </w:p>
    <w:p w14:paraId="49E87C75" w14:textId="619BB460" w:rsidR="005F2397" w:rsidRPr="008568A7" w:rsidRDefault="005F2397" w:rsidP="005F2397">
      <w:pPr>
        <w:rPr>
          <w:rFonts w:ascii="Calibri" w:hAnsi="Calibri"/>
        </w:rPr>
      </w:pPr>
      <w:r w:rsidRPr="008568A7">
        <w:rPr>
          <w:rFonts w:ascii="Calibri" w:hAnsi="Calibri"/>
        </w:rPr>
        <w:t>Futures are</w:t>
      </w:r>
      <w:del w:id="4744" w:author="Aleksander Hansen" w:date="2013-02-15T09:27:00Z">
        <w:r w:rsidRPr="008568A7" w:rsidDel="00E037C5">
          <w:rPr>
            <w:rFonts w:ascii="Calibri" w:hAnsi="Calibri"/>
          </w:rPr>
          <w:delText xml:space="preserve"> the obvious</w:delText>
        </w:r>
      </w:del>
      <w:r w:rsidRPr="008568A7">
        <w:rPr>
          <w:rFonts w:ascii="Calibri" w:hAnsi="Calibri"/>
        </w:rPr>
        <w:t xml:space="preserve"> instrument</w:t>
      </w:r>
      <w:ins w:id="4745" w:author="Aleksander Hansen" w:date="2013-02-15T09:27:00Z">
        <w:r w:rsidR="00E037C5">
          <w:rPr>
            <w:rFonts w:ascii="Calibri" w:hAnsi="Calibri"/>
          </w:rPr>
          <w:t xml:space="preserve">s that serve their </w:t>
        </w:r>
      </w:ins>
      <w:ins w:id="4746" w:author="Aleksander Hansen" w:date="2013-02-15T09:29:00Z">
        <w:r w:rsidR="00E037C5">
          <w:rPr>
            <w:rFonts w:ascii="Calibri" w:hAnsi="Calibri"/>
          </w:rPr>
          <w:t xml:space="preserve">[speculators’] </w:t>
        </w:r>
      </w:ins>
      <w:ins w:id="4747" w:author="Aleksander Hansen" w:date="2013-02-15T09:27:00Z">
        <w:r w:rsidR="00E037C5">
          <w:rPr>
            <w:rFonts w:ascii="Calibri" w:hAnsi="Calibri"/>
          </w:rPr>
          <w:t>purpose well</w:t>
        </w:r>
      </w:ins>
      <w:r w:rsidRPr="008568A7">
        <w:rPr>
          <w:rFonts w:ascii="Calibri" w:hAnsi="Calibri"/>
        </w:rPr>
        <w:t xml:space="preserve">: </w:t>
      </w:r>
    </w:p>
    <w:p w14:paraId="76FB6E0A" w14:textId="22F19914" w:rsidR="005F2397" w:rsidRPr="008568A7" w:rsidDel="00E037C5" w:rsidRDefault="00E037C5" w:rsidP="005F2397">
      <w:pPr>
        <w:rPr>
          <w:del w:id="4748" w:author="Aleksander Hansen" w:date="2013-02-15T09:28:00Z"/>
          <w:rFonts w:ascii="Calibri" w:hAnsi="Calibri"/>
        </w:rPr>
      </w:pPr>
      <w:ins w:id="4749" w:author="Aleksander Hansen" w:date="2013-02-15T09:27:00Z">
        <w:r>
          <w:rPr>
            <w:rFonts w:ascii="Calibri" w:hAnsi="Calibri"/>
          </w:rPr>
          <w:t>There is often ample l</w:t>
        </w:r>
      </w:ins>
      <w:del w:id="4750" w:author="Aleksander Hansen" w:date="2013-02-15T09:27:00Z">
        <w:r w:rsidR="005F2397" w:rsidRPr="008568A7" w:rsidDel="00E037C5">
          <w:rPr>
            <w:rFonts w:ascii="Calibri" w:hAnsi="Calibri"/>
          </w:rPr>
          <w:delText>L</w:delText>
        </w:r>
      </w:del>
      <w:r w:rsidR="005F2397" w:rsidRPr="008568A7">
        <w:rPr>
          <w:rFonts w:ascii="Calibri" w:hAnsi="Calibri"/>
        </w:rPr>
        <w:t>iquidity</w:t>
      </w:r>
      <w:ins w:id="4751" w:author="Aleksander Hansen" w:date="2013-02-15T09:27:00Z">
        <w:r>
          <w:rPr>
            <w:rFonts w:ascii="Calibri" w:hAnsi="Calibri"/>
          </w:rPr>
          <w:t xml:space="preserve"> in many of the actively traded Futures contracts, the transaction </w:t>
        </w:r>
      </w:ins>
      <w:ins w:id="4752" w:author="Aleksander Hansen" w:date="2013-02-15T09:28:00Z">
        <w:r>
          <w:rPr>
            <w:rFonts w:ascii="Calibri" w:hAnsi="Calibri"/>
          </w:rPr>
          <w:t>costs</w:t>
        </w:r>
      </w:ins>
      <w:ins w:id="4753" w:author="Aleksander Hansen" w:date="2013-02-15T09:27:00Z">
        <w:r>
          <w:rPr>
            <w:rFonts w:ascii="Calibri" w:hAnsi="Calibri"/>
          </w:rPr>
          <w:t xml:space="preserve"> </w:t>
        </w:r>
      </w:ins>
      <w:ins w:id="4754" w:author="Aleksander Hansen" w:date="2013-02-15T09:28:00Z">
        <w:r>
          <w:rPr>
            <w:rFonts w:ascii="Calibri" w:hAnsi="Calibri"/>
          </w:rPr>
          <w:t>on the exchange are low,</w:t>
        </w:r>
      </w:ins>
      <w:del w:id="4755" w:author="Aleksander Hansen" w:date="2013-02-15T09:27:00Z">
        <w:r w:rsidR="005F2397" w:rsidRPr="008568A7" w:rsidDel="00E037C5">
          <w:rPr>
            <w:rFonts w:ascii="Calibri" w:hAnsi="Calibri"/>
          </w:rPr>
          <w:delText xml:space="preserve">, </w:delText>
        </w:r>
      </w:del>
      <w:ins w:id="4756" w:author="Aleksander Hansen" w:date="2013-02-15T09:28:00Z">
        <w:r>
          <w:rPr>
            <w:rFonts w:ascii="Calibri" w:hAnsi="Calibri"/>
          </w:rPr>
          <w:t xml:space="preserve"> and due to the central clearing mechanism, there is little credit risk to speak of.</w:t>
        </w:r>
      </w:ins>
    </w:p>
    <w:p w14:paraId="26B97829" w14:textId="77777777" w:rsidR="005F2397" w:rsidRPr="008568A7" w:rsidDel="00E037C5" w:rsidRDefault="005F2397" w:rsidP="005F2397">
      <w:pPr>
        <w:rPr>
          <w:del w:id="4757" w:author="Aleksander Hansen" w:date="2013-02-15T09:28:00Z"/>
          <w:rFonts w:ascii="Calibri" w:hAnsi="Calibri"/>
        </w:rPr>
      </w:pPr>
      <w:del w:id="4758" w:author="Aleksander Hansen" w:date="2013-02-15T09:28:00Z">
        <w:r w:rsidRPr="008568A7" w:rsidDel="00E037C5">
          <w:rPr>
            <w:rFonts w:ascii="Calibri" w:hAnsi="Calibri"/>
          </w:rPr>
          <w:delText xml:space="preserve">Low transaction costs on the exchange, </w:delText>
        </w:r>
      </w:del>
    </w:p>
    <w:p w14:paraId="3443808E" w14:textId="77777777" w:rsidR="005F2397" w:rsidRPr="008568A7" w:rsidRDefault="005F2397" w:rsidP="005F2397">
      <w:pPr>
        <w:rPr>
          <w:rFonts w:ascii="Calibri" w:hAnsi="Calibri"/>
        </w:rPr>
      </w:pPr>
      <w:del w:id="4759" w:author="Aleksander Hansen" w:date="2013-02-15T09:28:00Z">
        <w:r w:rsidRPr="008568A7" w:rsidDel="00E037C5">
          <w:rPr>
            <w:rFonts w:ascii="Calibri" w:hAnsi="Calibri"/>
          </w:rPr>
          <w:lastRenderedPageBreak/>
          <w:delText xml:space="preserve">Absence of credit risk </w:delText>
        </w:r>
      </w:del>
    </w:p>
    <w:p w14:paraId="1CA7A240" w14:textId="77777777" w:rsidR="005F2397" w:rsidRPr="008568A7" w:rsidRDefault="005F2397" w:rsidP="008568A7">
      <w:pPr>
        <w:pStyle w:val="Heading3SubGTNI"/>
      </w:pPr>
      <w:bookmarkStart w:id="4760" w:name="_Toc222561415"/>
      <w:r w:rsidRPr="008568A7">
        <w:t>Arbitrage</w:t>
      </w:r>
      <w:r w:rsidR="0028416E" w:rsidRPr="008568A7">
        <w:t>u</w:t>
      </w:r>
      <w:r w:rsidRPr="008568A7">
        <w:t>rs</w:t>
      </w:r>
      <w:bookmarkEnd w:id="4760"/>
    </w:p>
    <w:p w14:paraId="660842D8" w14:textId="6FE3CAF1"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ins w:id="4761" w:author="Aleksander Hansen" w:date="2013-02-15T09:38:00Z">
        <w:r w:rsidR="001C28FB">
          <w:rPr>
            <w:rFonts w:ascii="Calibri" w:hAnsi="Calibri"/>
          </w:rPr>
          <w:t>Arbitrageurs play an important role: they make sure that capital is allocated efficiently</w:t>
        </w:r>
      </w:ins>
      <w:ins w:id="4762" w:author="Aleksander Hansen" w:date="2013-02-15T09:39:00Z">
        <w:r w:rsidR="001C28FB">
          <w:rPr>
            <w:rFonts w:ascii="Calibri" w:hAnsi="Calibri"/>
          </w:rPr>
          <w:t xml:space="preserve"> in the market</w:t>
        </w:r>
      </w:ins>
      <w:ins w:id="4763" w:author="Aleksander Hansen" w:date="2013-02-15T09:38:00Z">
        <w:r w:rsidR="001C28FB">
          <w:rPr>
            <w:rFonts w:ascii="Calibri" w:hAnsi="Calibri"/>
          </w:rPr>
          <w:t>, while providing liquidity.</w:t>
        </w:r>
      </w:ins>
      <w:ins w:id="4764" w:author="Aleksander Hansen" w:date="2013-02-15T09:40:00Z">
        <w:r w:rsidR="00084821">
          <w:rPr>
            <w:rFonts w:ascii="Calibri" w:hAnsi="Calibri"/>
          </w:rPr>
          <w:t xml:space="preserve"> </w:t>
        </w:r>
      </w:ins>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4765" w:name="_Toc222561416"/>
      <w:r w:rsidRPr="008568A7">
        <w:t>Describe an “arbitrage portfolio” and explain the conditions for a market to be arbitrage</w:t>
      </w:r>
      <w:r w:rsidRPr="008568A7">
        <w:rPr>
          <w:rFonts w:cs="Monaco"/>
        </w:rPr>
        <w:t>‐</w:t>
      </w:r>
      <w:r w:rsidRPr="008568A7">
        <w:t>free</w:t>
      </w:r>
      <w:bookmarkEnd w:id="4765"/>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51BF5783"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ins w:id="4766" w:author="Aleksander Hansen" w:date="2013-02-15T09:41:00Z">
        <w:r w:rsidR="0071057E">
          <w:rPr>
            <w:rFonts w:ascii="Calibri" w:hAnsi="Calibri"/>
          </w:rPr>
          <w:t xml:space="preserve"> There will always be some risk involved.</w:t>
        </w:r>
      </w:ins>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4767" w:name="_Toc222561417"/>
      <w:r w:rsidRPr="008568A7">
        <w:t xml:space="preserve">Describe the structure of the </w:t>
      </w:r>
      <w:r w:rsidR="00972464" w:rsidRPr="008568A7">
        <w:t>Futures</w:t>
      </w:r>
      <w:r w:rsidRPr="008568A7">
        <w:t xml:space="preserve"> market.</w:t>
      </w:r>
      <w:bookmarkEnd w:id="4767"/>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pPr>
        <w:jc w:val="center"/>
        <w:rPr>
          <w:rFonts w:ascii="Calibri" w:hAnsi="Calibri"/>
        </w:rPr>
        <w:pPrChange w:id="4768" w:author="Aleksander Hansen" w:date="2013-02-10T22:44:00Z">
          <w:pPr/>
        </w:pPrChange>
      </w:pPr>
      <w:r w:rsidRPr="008568A7">
        <w:rPr>
          <w:rFonts w:ascii="Calibri" w:hAnsi="Calibri"/>
          <w:noProof/>
        </w:rPr>
        <w:lastRenderedPageBreak/>
        <w:drawing>
          <wp:inline distT="0" distB="0" distL="0" distR="0" wp14:anchorId="6962EBA9" wp14:editId="0B75849E">
            <wp:extent cx="4452563" cy="3238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6759" cy="3241064"/>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4769" w:name="_Toc222561418"/>
      <w:r w:rsidRPr="008568A7">
        <w:t>Define basis risk and the variance of the basis</w:t>
      </w:r>
      <w:bookmarkEnd w:id="4769"/>
      <w:r w:rsidR="00F279AF">
        <w:br/>
      </w:r>
    </w:p>
    <w:p w14:paraId="47078FC6" w14:textId="3A478FC8" w:rsidR="005F2397" w:rsidRPr="008568A7" w:rsidRDefault="0004308A">
      <w:pPr>
        <w:jc w:val="center"/>
        <w:rPr>
          <w:rFonts w:ascii="Calibri" w:hAnsi="Calibri"/>
        </w:rPr>
        <w:pPrChange w:id="4770" w:author="Aleksander Hansen" w:date="2013-02-10T22:42:00Z">
          <w:pPr/>
        </w:pPrChange>
      </w:pPr>
      <w:r>
        <w:rPr>
          <w:rFonts w:ascii="Calibri" w:hAnsi="Calibri"/>
        </w:rPr>
        <w:pict w14:anchorId="01D6A03D">
          <v:shape id="_x0000_i1061" type="#_x0000_t75" style="width:186pt;height:27pt">
            <v:imagedata r:id="rId143"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6B920138" w:rsidR="005F2397" w:rsidRPr="008568A7" w:rsidDel="0004308A" w:rsidRDefault="005F2397" w:rsidP="005F2397">
      <w:pPr>
        <w:rPr>
          <w:del w:id="4771" w:author="Aleksander Hansen" w:date="2013-02-15T11:34:00Z"/>
          <w:rFonts w:ascii="Calibri" w:hAnsi="Calibri"/>
        </w:rPr>
      </w:pPr>
      <w:del w:id="4772" w:author="Aleksander Hansen" w:date="2013-02-15T11:34:00Z">
        <w:r w:rsidRPr="008568A7" w:rsidDel="0004308A">
          <w:rPr>
            <w:rFonts w:ascii="Calibri" w:hAnsi="Calibri"/>
          </w:rPr>
          <w:delText xml:space="preserve">Basis risk exists when </w:delText>
        </w:r>
        <w:r w:rsidR="00972464" w:rsidRPr="008568A7" w:rsidDel="0004308A">
          <w:rPr>
            <w:rFonts w:ascii="Calibri" w:hAnsi="Calibri"/>
          </w:rPr>
          <w:delText>Futures</w:delText>
        </w:r>
        <w:r w:rsidRPr="008568A7" w:rsidDel="0004308A">
          <w:rPr>
            <w:rFonts w:ascii="Calibri" w:hAnsi="Calibri"/>
          </w:rPr>
          <w:delText xml:space="preserve"> and spot prices do not change by the same amount over time and, possibly, will not converge at maturity T:</w:delText>
        </w:r>
      </w:del>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42FCEA94" w:rsidR="005F2397" w:rsidRPr="008568A7" w:rsidRDefault="0004308A">
      <w:pPr>
        <w:jc w:val="center"/>
        <w:rPr>
          <w:rFonts w:ascii="Calibri" w:hAnsi="Calibri"/>
        </w:rPr>
        <w:pPrChange w:id="4773" w:author="Aleksander Hansen" w:date="2013-02-10T22:42:00Z">
          <w:pPr/>
        </w:pPrChange>
      </w:pPr>
      <w:r>
        <w:rPr>
          <w:rFonts w:ascii="Calibri" w:hAnsi="Calibri"/>
        </w:rPr>
        <w:pict w14:anchorId="21CDEF8C">
          <v:shape id="_x0000_i1062" type="#_x0000_t75" style="width:362pt;height:26pt">
            <v:imagedata r:id="rId144" o:title=""/>
          </v:shape>
        </w:pict>
      </w:r>
    </w:p>
    <w:p w14:paraId="646C451F" w14:textId="77777777" w:rsidR="00F279AF" w:rsidRDefault="00F279AF" w:rsidP="005F2397">
      <w:pPr>
        <w:rPr>
          <w:rFonts w:ascii="Calibri" w:hAnsi="Calibri"/>
        </w:rPr>
      </w:pPr>
    </w:p>
    <w:p w14:paraId="7555698C" w14:textId="644B1BFB" w:rsidR="005F2397" w:rsidRPr="008568A7" w:rsidDel="008B25EB" w:rsidRDefault="005F2397" w:rsidP="005F2397">
      <w:pPr>
        <w:rPr>
          <w:del w:id="4774" w:author="Aleksander Hansen" w:date="2013-02-10T22:42:00Z"/>
          <w:rFonts w:ascii="Calibri" w:hAnsi="Calibri"/>
        </w:rPr>
      </w:pPr>
      <w:r w:rsidRPr="008568A7">
        <w:rPr>
          <w:rFonts w:ascii="Calibri" w:hAnsi="Calibri"/>
        </w:rPr>
        <w:t xml:space="preserve">This equation shows that basis risk is zero when </w:t>
      </w:r>
      <w:ins w:id="4775" w:author="Aleksander Hansen" w:date="2013-02-10T22:43:00Z">
        <w:r w:rsidR="008B25EB">
          <w:rPr>
            <w:rFonts w:ascii="Calibri" w:hAnsi="Calibri"/>
          </w:rPr>
          <w:t>the v</w:t>
        </w:r>
      </w:ins>
    </w:p>
    <w:p w14:paraId="68BF2647" w14:textId="1990D514" w:rsidR="005F2397" w:rsidRPr="008568A7" w:rsidDel="008B25EB" w:rsidRDefault="005F2397" w:rsidP="005F2397">
      <w:pPr>
        <w:rPr>
          <w:del w:id="4776" w:author="Aleksander Hansen" w:date="2013-02-10T22:43:00Z"/>
          <w:rFonts w:ascii="Calibri" w:hAnsi="Calibri"/>
        </w:rPr>
      </w:pPr>
      <w:del w:id="4777" w:author="Aleksander Hansen" w:date="2013-02-10T22:42:00Z">
        <w:r w:rsidRPr="008568A7" w:rsidDel="008B25EB">
          <w:rPr>
            <w:rFonts w:ascii="Calibri" w:hAnsi="Calibri"/>
          </w:rPr>
          <w:delText>V</w:delText>
        </w:r>
      </w:del>
      <w:r w:rsidRPr="008568A7">
        <w:rPr>
          <w:rFonts w:ascii="Calibri" w:hAnsi="Calibri"/>
        </w:rPr>
        <w:t>ariance</w:t>
      </w:r>
      <w:del w:id="4778" w:author="Aleksander Hansen" w:date="2013-02-10T22:43:00Z">
        <w:r w:rsidRPr="008568A7" w:rsidDel="008B25EB">
          <w:rPr>
            <w:rFonts w:ascii="Calibri" w:hAnsi="Calibri"/>
          </w:rPr>
          <w:delText>s</w:delText>
        </w:r>
      </w:del>
      <w:r w:rsidRPr="008568A7">
        <w:rPr>
          <w:rFonts w:ascii="Calibri" w:hAnsi="Calibri"/>
        </w:rPr>
        <w:t xml:space="preserve"> between the Futures and spot prices are identical, and </w:t>
      </w:r>
      <w:ins w:id="4779" w:author="Aleksander Hansen" w:date="2013-02-10T22:43:00Z">
        <w:r w:rsidR="008B25EB">
          <w:rPr>
            <w:rFonts w:ascii="Calibri" w:hAnsi="Calibri"/>
          </w:rPr>
          <w:t>t</w:t>
        </w:r>
      </w:ins>
    </w:p>
    <w:p w14:paraId="082C6CE7" w14:textId="77777777" w:rsidR="005F2397" w:rsidRPr="008568A7" w:rsidRDefault="005F2397" w:rsidP="005F2397">
      <w:pPr>
        <w:rPr>
          <w:rFonts w:ascii="Calibri" w:hAnsi="Calibri"/>
        </w:rPr>
      </w:pPr>
      <w:del w:id="4780" w:author="Aleksander Hansen" w:date="2013-02-10T22:43:00Z">
        <w:r w:rsidRPr="008568A7" w:rsidDel="008B25EB">
          <w:rPr>
            <w:rFonts w:ascii="Calibri" w:hAnsi="Calibri"/>
          </w:rPr>
          <w:delText>T</w:delText>
        </w:r>
      </w:del>
      <w:r w:rsidRPr="008568A7">
        <w:rPr>
          <w:rFonts w:ascii="Calibri" w:hAnsi="Calibri"/>
        </w:rPr>
        <w:t xml:space="preserve">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Del="00031D53" w:rsidRDefault="005F2397" w:rsidP="005F2397">
      <w:pPr>
        <w:rPr>
          <w:del w:id="4781" w:author="Aleksander Hansen" w:date="2013-02-11T16:49:00Z"/>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4782" w:name="_Toc222561419"/>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4782"/>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1C28FB" w:rsidP="00351144">
      <w:pPr>
        <w:jc w:val="center"/>
        <w:rPr>
          <w:rFonts w:ascii="Calibri" w:hAnsi="Calibri"/>
        </w:rPr>
        <w:pPrChange w:id="4783" w:author="Aleksander Hansen" w:date="2013-02-15T11:43:00Z">
          <w:pPr/>
        </w:pPrChange>
      </w:pPr>
      <w:r>
        <w:rPr>
          <w:rFonts w:ascii="Calibri" w:hAnsi="Calibri"/>
        </w:rPr>
        <w:pict w14:anchorId="746B87DA">
          <v:shape id="_x0000_i1063" type="#_x0000_t75" style="width:100pt;height:39pt">
            <v:imagedata r:id="rId145"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4784" w:name="_Toc222561420"/>
      <w:r w:rsidRPr="008568A7">
        <w:t>Define and differentiate between an Exchange for Physical and agreement and an Alternative Delivery Procedure</w:t>
      </w:r>
      <w:bookmarkEnd w:id="4784"/>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4785" w:name="_Toc222561421"/>
      <w:r w:rsidRPr="008568A7">
        <w:t>Exchange For Physical</w:t>
      </w:r>
      <w:bookmarkEnd w:id="4785"/>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4786" w:name="_Toc222561422"/>
      <w:r w:rsidRPr="008568A7">
        <w:t>Alternative Delivery Procedure</w:t>
      </w:r>
      <w:bookmarkEnd w:id="4786"/>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4787" w:name="_Toc222561423"/>
      <w:r w:rsidRPr="008568A7">
        <w:lastRenderedPageBreak/>
        <w:t>Describe volume and open interest and their relationship to liquidit</w:t>
      </w:r>
      <w:r w:rsidR="00716FDC" w:rsidRPr="008568A7">
        <w:t>y and market depth</w:t>
      </w:r>
      <w:bookmarkEnd w:id="4787"/>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4788" w:name="_Toc222561424"/>
      <w:r w:rsidRPr="008568A7">
        <w:t>Open interest in Futures market</w:t>
      </w:r>
      <w:bookmarkEnd w:id="4788"/>
    </w:p>
    <w:p w14:paraId="124E7A8F" w14:textId="3399D227" w:rsidR="007140DE" w:rsidRDefault="005F2397" w:rsidP="005F2397">
      <w:pPr>
        <w:rPr>
          <w:ins w:id="4789" w:author="Aleksander Hansen" w:date="2013-02-15T11:58:00Z"/>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ins w:id="4790" w:author="Aleksander Hansen" w:date="2013-02-14T20:55:00Z">
        <w:r w:rsidR="003E06CA">
          <w:rPr>
            <w:rFonts w:ascii="Calibri" w:hAnsi="Calibri"/>
          </w:rPr>
          <w:t xml:space="preserve"> </w:t>
        </w:r>
      </w:ins>
    </w:p>
    <w:p w14:paraId="0EC06904" w14:textId="77777777" w:rsidR="008D3C8B" w:rsidRDefault="008D3C8B" w:rsidP="005F2397">
      <w:pPr>
        <w:rPr>
          <w:ins w:id="4791" w:author="Aleksander Hansen" w:date="2013-02-15T11:58:00Z"/>
          <w:rFonts w:ascii="Calibri" w:hAnsi="Calibri"/>
        </w:rPr>
      </w:pPr>
    </w:p>
    <w:p w14:paraId="4C62DD1B" w14:textId="77777777" w:rsidR="003E06CA" w:rsidRDefault="003E06CA" w:rsidP="005F2397">
      <w:pPr>
        <w:rPr>
          <w:ins w:id="4792" w:author="Aleksander Hansen" w:date="2013-02-14T20:56:00Z"/>
          <w:rFonts w:ascii="Calibri" w:hAnsi="Calibri"/>
        </w:rPr>
      </w:pPr>
    </w:p>
    <w:p w14:paraId="4F2024AC" w14:textId="77777777" w:rsidR="003E06CA" w:rsidRDefault="003E06CA" w:rsidP="005F2397">
      <w:pPr>
        <w:rPr>
          <w:rFonts w:ascii="Calibri" w:hAnsi="Calibri"/>
        </w:rPr>
      </w:pPr>
    </w:p>
    <w:p w14:paraId="4119B127" w14:textId="77777777" w:rsidR="00E037C5" w:rsidRDefault="00E037C5">
      <w:pPr>
        <w:rPr>
          <w:ins w:id="4793" w:author="Aleksander Hansen" w:date="2013-02-15T09:11:00Z"/>
        </w:rPr>
      </w:pPr>
      <w:ins w:id="4794" w:author="Aleksander Hansen" w:date="2013-02-15T09:11:00Z">
        <w:r>
          <w:br w:type="page"/>
        </w:r>
      </w:ins>
    </w:p>
    <w:p w14:paraId="0AC61943" w14:textId="77777777" w:rsidR="00E037C5" w:rsidRDefault="00E037C5" w:rsidP="00E037C5">
      <w:pPr>
        <w:pStyle w:val="Heading2"/>
        <w:rPr>
          <w:ins w:id="4795" w:author="Aleksander Hansen" w:date="2013-02-15T09:11:00Z"/>
        </w:rPr>
        <w:pPrChange w:id="4796" w:author="Aleksander Hansen" w:date="2013-02-15T09:11:00Z">
          <w:pPr/>
        </w:pPrChange>
      </w:pPr>
      <w:bookmarkStart w:id="4797" w:name="_Toc222561425"/>
      <w:ins w:id="4798" w:author="Aleksander Hansen" w:date="2013-02-15T09:11:00Z">
        <w:r w:rsidRPr="00E037C5">
          <w:lastRenderedPageBreak/>
          <w:t>Chapter Summary</w:t>
        </w:r>
        <w:bookmarkEnd w:id="4797"/>
      </w:ins>
    </w:p>
    <w:p w14:paraId="6D38E400" w14:textId="77777777" w:rsidR="00351144" w:rsidRDefault="00351144" w:rsidP="00E037C5">
      <w:pPr>
        <w:rPr>
          <w:ins w:id="4799" w:author="Aleksander Hansen" w:date="2013-02-15T11:45:00Z"/>
        </w:rPr>
        <w:pPrChange w:id="4800" w:author="Aleksander Hansen" w:date="2013-02-15T09:14:00Z">
          <w:pPr/>
        </w:pPrChange>
      </w:pPr>
    </w:p>
    <w:p w14:paraId="5981C149" w14:textId="77777777" w:rsidR="00A4226B" w:rsidRDefault="00351144" w:rsidP="00A4226B">
      <w:pPr>
        <w:rPr>
          <w:ins w:id="4801" w:author="Aleksander Hansen" w:date="2013-02-15T11:53:00Z"/>
        </w:rPr>
      </w:pPr>
      <w:ins w:id="4802" w:author="Aleksander Hansen" w:date="2013-02-15T11:45:00Z">
        <w:r>
          <w:t xml:space="preserve">This chapter covers </w:t>
        </w:r>
      </w:ins>
      <w:ins w:id="4803" w:author="Aleksander Hansen" w:date="2013-02-15T11:46:00Z">
        <w:r w:rsidR="00A4226B">
          <w:t>topics that</w:t>
        </w:r>
      </w:ins>
      <w:ins w:id="4804" w:author="Aleksander Hansen" w:date="2013-02-15T11:45:00Z">
        <w:r>
          <w:t xml:space="preserve"> have largely already been covered in the Hull and McDonald readings, thus few concepts here are </w:t>
        </w:r>
      </w:ins>
      <w:ins w:id="4805" w:author="Aleksander Hansen" w:date="2013-02-15T11:47:00Z">
        <w:r w:rsidR="00A4226B">
          <w:t>truly new</w:t>
        </w:r>
      </w:ins>
      <w:ins w:id="4806" w:author="Aleksander Hansen" w:date="2013-02-15T11:46:00Z">
        <w:r w:rsidR="00A4226B">
          <w:t>.</w:t>
        </w:r>
      </w:ins>
      <w:ins w:id="4807" w:author="Aleksander Hansen" w:date="2013-02-15T11:47:00Z">
        <w:r w:rsidR="00A4226B">
          <w:t xml:space="preserve"> The few things that are new are primarily the commodity specific terms and terminology used. </w:t>
        </w:r>
      </w:ins>
    </w:p>
    <w:p w14:paraId="0DFB705F" w14:textId="77777777" w:rsidR="00A4226B" w:rsidRDefault="00A4226B" w:rsidP="00A4226B">
      <w:pPr>
        <w:rPr>
          <w:ins w:id="4808" w:author="Aleksander Hansen" w:date="2013-02-15T11:53:00Z"/>
        </w:rPr>
      </w:pPr>
    </w:p>
    <w:p w14:paraId="7623D956" w14:textId="77777777" w:rsidR="008D3C8B" w:rsidRDefault="00A4226B" w:rsidP="00A4226B">
      <w:pPr>
        <w:rPr>
          <w:ins w:id="4809" w:author="Aleksander Hansen" w:date="2013-02-15T12:06:00Z"/>
          <w:rFonts w:ascii="Calibri" w:hAnsi="Calibri"/>
        </w:rPr>
      </w:pPr>
      <w:ins w:id="4810" w:author="Aleksander Hansen" w:date="2013-02-15T11:53:00Z">
        <w:r>
          <w:t xml:space="preserve">Bill </w:t>
        </w:r>
      </w:ins>
      <w:ins w:id="4811" w:author="Aleksander Hansen" w:date="2013-02-15T11:47:00Z">
        <w:r>
          <w:t>of lading</w:t>
        </w:r>
      </w:ins>
      <w:ins w:id="4812" w:author="Aleksander Hansen" w:date="2013-02-15T11:49:00Z">
        <w:r>
          <w:t xml:space="preserve"> is the </w:t>
        </w:r>
      </w:ins>
      <w:ins w:id="4813" w:author="Aleksander Hansen" w:date="2013-02-15T11:48:00Z">
        <w:r w:rsidRPr="008568A7">
          <w:rPr>
            <w:rFonts w:ascii="Calibri" w:hAnsi="Calibri"/>
          </w:rPr>
          <w:t>document that represents the ownership of the good</w:t>
        </w:r>
      </w:ins>
      <w:ins w:id="4814" w:author="Aleksander Hansen" w:date="2013-02-15T11:49:00Z">
        <w:r>
          <w:rPr>
            <w:rFonts w:ascii="Calibri" w:hAnsi="Calibri"/>
          </w:rPr>
          <w:t>. We also encountered terms such as Free On Board</w:t>
        </w:r>
      </w:ins>
      <w:ins w:id="4815" w:author="Aleksander Hansen" w:date="2013-02-15T11:50:00Z">
        <w:r>
          <w:rPr>
            <w:rFonts w:ascii="Calibri" w:hAnsi="Calibri"/>
          </w:rPr>
          <w:t xml:space="preserve"> (FOB)</w:t>
        </w:r>
      </w:ins>
      <w:ins w:id="4816" w:author="Aleksander Hansen" w:date="2013-02-15T11:49:00Z">
        <w:r>
          <w:rPr>
            <w:rFonts w:ascii="Calibri" w:hAnsi="Calibri"/>
          </w:rPr>
          <w:t xml:space="preserve">, which means the seller is responsible for </w:t>
        </w:r>
      </w:ins>
      <w:ins w:id="4817" w:author="Aleksander Hansen" w:date="2013-02-15T11:50:00Z">
        <w:r w:rsidRPr="00A4226B">
          <w:rPr>
            <w:rFonts w:ascii="Calibri" w:hAnsi="Calibri"/>
            <w:rPrChange w:id="4818" w:author="Aleksander Hansen" w:date="2013-02-15T11:52:00Z">
              <w:rPr>
                <w:rFonts w:ascii="Verdana" w:eastAsia="Times New Roman" w:hAnsi="Verdana" w:cs="Times New Roman"/>
                <w:color w:val="000000"/>
                <w:shd w:val="clear" w:color="auto" w:fill="FFFFFF"/>
              </w:rPr>
            </w:rPrChange>
          </w:rPr>
          <w:t>deliver</w:t>
        </w:r>
      </w:ins>
      <w:ins w:id="4819" w:author="Aleksander Hansen" w:date="2013-02-15T11:51:00Z">
        <w:r w:rsidRPr="00A4226B">
          <w:rPr>
            <w:rFonts w:ascii="Calibri" w:hAnsi="Calibri"/>
            <w:rPrChange w:id="4820" w:author="Aleksander Hansen" w:date="2013-02-15T11:52:00Z">
              <w:rPr>
                <w:rFonts w:ascii="Verdana" w:eastAsia="Times New Roman" w:hAnsi="Verdana" w:cs="Times New Roman"/>
                <w:color w:val="000000"/>
                <w:shd w:val="clear" w:color="auto" w:fill="FFFFFF"/>
              </w:rPr>
            </w:rPrChange>
          </w:rPr>
          <w:t>ing</w:t>
        </w:r>
      </w:ins>
      <w:ins w:id="4821" w:author="Aleksander Hansen" w:date="2013-02-15T11:50:00Z">
        <w:r w:rsidRPr="00A4226B">
          <w:rPr>
            <w:rFonts w:ascii="Calibri" w:hAnsi="Calibri"/>
            <w:rPrChange w:id="4822" w:author="Aleksander Hansen" w:date="2013-02-15T11:52:00Z">
              <w:rPr>
                <w:rFonts w:ascii="Verdana" w:eastAsia="Times New Roman" w:hAnsi="Verdana" w:cs="Times New Roman"/>
                <w:color w:val="000000"/>
                <w:shd w:val="clear" w:color="auto" w:fill="FFFFFF"/>
              </w:rPr>
            </w:rPrChange>
          </w:rPr>
          <w:t xml:space="preserve"> goods on board a vessel designated by the buyer. </w:t>
        </w:r>
      </w:ins>
      <w:ins w:id="4823" w:author="Aleksander Hansen" w:date="2013-02-15T11:51:00Z">
        <w:r w:rsidRPr="00A4226B">
          <w:rPr>
            <w:rFonts w:ascii="Calibri" w:hAnsi="Calibri"/>
            <w:rPrChange w:id="4824" w:author="Aleksander Hansen" w:date="2013-02-15T11:52:00Z">
              <w:rPr>
                <w:rFonts w:ascii="Verdana" w:eastAsia="Times New Roman" w:hAnsi="Verdana" w:cs="Times New Roman"/>
                <w:color w:val="000000"/>
                <w:shd w:val="clear" w:color="auto" w:fill="FFFFFF"/>
              </w:rPr>
            </w:rPrChange>
          </w:rPr>
          <w:t xml:space="preserve">Once the </w:t>
        </w:r>
      </w:ins>
      <w:ins w:id="4825" w:author="Aleksander Hansen" w:date="2013-02-15T11:50:00Z">
        <w:r w:rsidRPr="00A4226B">
          <w:rPr>
            <w:rFonts w:ascii="Calibri" w:hAnsi="Calibri"/>
            <w:rPrChange w:id="4826" w:author="Aleksander Hansen" w:date="2013-02-15T11:52:00Z">
              <w:rPr>
                <w:rFonts w:ascii="Verdana" w:eastAsia="Times New Roman" w:hAnsi="Verdana" w:cs="Times New Roman"/>
                <w:color w:val="000000"/>
                <w:shd w:val="clear" w:color="auto" w:fill="FFFFFF"/>
              </w:rPr>
            </w:rPrChange>
          </w:rPr>
          <w:t xml:space="preserve">goods have </w:t>
        </w:r>
      </w:ins>
      <w:ins w:id="4827" w:author="Aleksander Hansen" w:date="2013-02-15T11:51:00Z">
        <w:r w:rsidRPr="00A4226B">
          <w:rPr>
            <w:rFonts w:ascii="Calibri" w:hAnsi="Calibri"/>
            <w:rPrChange w:id="4828" w:author="Aleksander Hansen" w:date="2013-02-15T11:52:00Z">
              <w:rPr>
                <w:rFonts w:ascii="Verdana" w:eastAsia="Times New Roman" w:hAnsi="Verdana" w:cs="Times New Roman"/>
                <w:color w:val="000000"/>
                <w:shd w:val="clear" w:color="auto" w:fill="FFFFFF"/>
              </w:rPr>
            </w:rPrChange>
          </w:rPr>
          <w:t xml:space="preserve">been loaded (or technically, have </w:t>
        </w:r>
      </w:ins>
      <w:ins w:id="4829" w:author="Aleksander Hansen" w:date="2013-02-15T11:50:00Z">
        <w:r w:rsidRPr="00A4226B">
          <w:rPr>
            <w:rFonts w:ascii="Calibri" w:hAnsi="Calibri"/>
            <w:rPrChange w:id="4830" w:author="Aleksander Hansen" w:date="2013-02-15T11:52:00Z">
              <w:rPr>
                <w:rFonts w:ascii="Verdana" w:eastAsia="Times New Roman" w:hAnsi="Verdana" w:cs="Times New Roman"/>
                <w:color w:val="000000"/>
                <w:shd w:val="clear" w:color="auto" w:fill="FFFFFF"/>
              </w:rPr>
            </w:rPrChange>
          </w:rPr>
          <w:t>passed over the ship's rail)</w:t>
        </w:r>
      </w:ins>
      <w:ins w:id="4831" w:author="Aleksander Hansen" w:date="2013-02-15T11:52:00Z">
        <w:r w:rsidRPr="00A4226B">
          <w:rPr>
            <w:rFonts w:ascii="Calibri" w:hAnsi="Calibri"/>
            <w:rPrChange w:id="4832" w:author="Aleksander Hansen" w:date="2013-02-15T11:52:00Z">
              <w:rPr>
                <w:rFonts w:ascii="Verdana" w:eastAsia="Times New Roman" w:hAnsi="Verdana" w:cs="Times New Roman"/>
                <w:color w:val="000000"/>
                <w:shd w:val="clear" w:color="auto" w:fill="FFFFFF"/>
              </w:rPr>
            </w:rPrChange>
          </w:rPr>
          <w:t xml:space="preserve"> the seller has fulfilled his part of the contract.</w:t>
        </w:r>
      </w:ins>
      <w:ins w:id="4833" w:author="Aleksander Hansen" w:date="2013-02-15T11:53:00Z">
        <w:r>
          <w:rPr>
            <w:rFonts w:ascii="Calibri" w:hAnsi="Calibri"/>
          </w:rPr>
          <w:t xml:space="preserve"> Contrast this to </w:t>
        </w:r>
      </w:ins>
      <w:ins w:id="4834" w:author="Aleksander Hansen" w:date="2013-02-15T11:54:00Z">
        <w:r>
          <w:rPr>
            <w:rFonts w:ascii="Calibri" w:hAnsi="Calibri"/>
          </w:rPr>
          <w:t>Cost, Insurance and Freight (CIF) where the seller is required not only to load a vessel</w:t>
        </w:r>
      </w:ins>
      <w:ins w:id="4835" w:author="Aleksander Hansen" w:date="2013-02-15T11:56:00Z">
        <w:r>
          <w:rPr>
            <w:rFonts w:ascii="Calibri" w:hAnsi="Calibri"/>
          </w:rPr>
          <w:t xml:space="preserve"> (not necessarily designated by the buyer)</w:t>
        </w:r>
      </w:ins>
      <w:ins w:id="4836" w:author="Aleksander Hansen" w:date="2013-02-15T11:54:00Z">
        <w:r>
          <w:rPr>
            <w:rFonts w:ascii="Calibri" w:hAnsi="Calibri"/>
          </w:rPr>
          <w:t xml:space="preserve">, but rather is required to arrange for the delivery </w:t>
        </w:r>
      </w:ins>
      <w:ins w:id="4837" w:author="Aleksander Hansen" w:date="2013-02-15T11:56:00Z">
        <w:r>
          <w:rPr>
            <w:rFonts w:ascii="Calibri" w:hAnsi="Calibri"/>
          </w:rPr>
          <w:t>of the goods at a port of destination, at which time the buyer takes ownership</w:t>
        </w:r>
        <w:r w:rsidR="008D3C8B">
          <w:rPr>
            <w:rFonts w:ascii="Calibri" w:hAnsi="Calibri"/>
          </w:rPr>
          <w:t>. These terms are used extensively in nearly all commodity trading and are thus important.</w:t>
        </w:r>
      </w:ins>
    </w:p>
    <w:p w14:paraId="690AFC55" w14:textId="77777777" w:rsidR="008D3C8B" w:rsidRDefault="008D3C8B" w:rsidP="00A4226B">
      <w:pPr>
        <w:rPr>
          <w:ins w:id="4838" w:author="Aleksander Hansen" w:date="2013-02-15T12:06:00Z"/>
          <w:rFonts w:ascii="Calibri" w:hAnsi="Calibri"/>
        </w:rPr>
      </w:pPr>
    </w:p>
    <w:p w14:paraId="18DF7C6E" w14:textId="77777777" w:rsidR="008D3C8B" w:rsidRDefault="008D3C8B" w:rsidP="008D3C8B">
      <w:pPr>
        <w:rPr>
          <w:ins w:id="4839" w:author="Aleksander Hansen" w:date="2013-02-15T12:06:00Z"/>
          <w:rFonts w:ascii="Calibri" w:hAnsi="Calibri"/>
        </w:rPr>
      </w:pPr>
      <w:ins w:id="4840" w:author="Aleksander Hansen" w:date="2013-02-15T12:06:00Z">
        <w:r>
          <w:rPr>
            <w:rFonts w:ascii="Calibri" w:hAnsi="Calibri"/>
          </w:rPr>
          <w:t>This reading recapitulates the difference between futures and Forward contracts, and the role of the clearinghouse and clearing members, as well as hedge effectiveness – all terms that you should be familiar with by now.</w:t>
        </w:r>
      </w:ins>
    </w:p>
    <w:p w14:paraId="50B559B5" w14:textId="77777777" w:rsidR="008D3C8B" w:rsidRDefault="008D3C8B" w:rsidP="008D3C8B">
      <w:pPr>
        <w:rPr>
          <w:ins w:id="4841" w:author="Aleksander Hansen" w:date="2013-02-15T12:06:00Z"/>
          <w:rFonts w:ascii="Calibri" w:hAnsi="Calibri"/>
        </w:rPr>
      </w:pPr>
    </w:p>
    <w:p w14:paraId="583F551C" w14:textId="613661CC" w:rsidR="008D3C8B" w:rsidRDefault="008D3C8B" w:rsidP="008D3C8B">
      <w:pPr>
        <w:rPr>
          <w:ins w:id="4842" w:author="Aleksander Hansen" w:date="2013-02-15T12:06:00Z"/>
          <w:rFonts w:ascii="Calibri" w:hAnsi="Calibri"/>
        </w:rPr>
      </w:pPr>
      <w:ins w:id="4843" w:author="Aleksander Hansen" w:date="2013-02-15T12:06:00Z">
        <w:r>
          <w:rPr>
            <w:rFonts w:ascii="Calibri" w:hAnsi="Calibri"/>
          </w:rPr>
          <w:t xml:space="preserve">One important note is how Geman defines basis risk. The other authors (Hull and McDonald) both describe basis risk and how basis risk arises – as does Geman. However Geman is slightly more specific in his definition of basis risk. In particular, basis risk is defined as </w:t>
        </w:r>
        <w:r w:rsidRPr="000F397E">
          <w:rPr>
            <w:rFonts w:ascii="Calibri" w:hAnsi="Calibri"/>
            <w:i/>
          </w:rPr>
          <w:t>the variance of the basis</w:t>
        </w:r>
        <w:r>
          <w:rPr>
            <w:rFonts w:ascii="Calibri" w:hAnsi="Calibri"/>
          </w:rPr>
          <w:t xml:space="preserve"> and</w:t>
        </w:r>
        <w:r w:rsidR="00B071E4">
          <w:rPr>
            <w:rFonts w:ascii="Calibri" w:hAnsi="Calibri"/>
          </w:rPr>
          <w:t xml:space="preserve"> provides the following formula as so,</w:t>
        </w:r>
      </w:ins>
    </w:p>
    <w:p w14:paraId="0CE0E1AA" w14:textId="0B07C637" w:rsidR="00A4226B" w:rsidRDefault="008D3C8B" w:rsidP="00B071E4">
      <w:pPr>
        <w:jc w:val="center"/>
        <w:rPr>
          <w:ins w:id="4844" w:author="Aleksander Hansen" w:date="2013-02-15T12:07:00Z"/>
          <w:rFonts w:eastAsia="Times New Roman" w:cs="Times New Roman"/>
        </w:rPr>
        <w:pPrChange w:id="4845" w:author="Aleksander Hansen" w:date="2013-02-15T12:07:00Z">
          <w:pPr/>
        </w:pPrChange>
      </w:pPr>
      <w:ins w:id="4846" w:author="Aleksander Hansen" w:date="2013-02-15T12:06:00Z">
        <w:r>
          <w:rPr>
            <w:rFonts w:ascii="Calibri" w:hAnsi="Calibri"/>
            <w:noProof/>
          </w:rPr>
          <w:drawing>
            <wp:inline distT="0" distB="0" distL="0" distR="0" wp14:anchorId="376979FB" wp14:editId="0E9906EC">
              <wp:extent cx="3910601" cy="288753"/>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14795" cy="289063"/>
                      </a:xfrm>
                      <a:prstGeom prst="rect">
                        <a:avLst/>
                      </a:prstGeom>
                      <a:noFill/>
                      <a:ln>
                        <a:noFill/>
                      </a:ln>
                    </pic:spPr>
                  </pic:pic>
                </a:graphicData>
              </a:graphic>
            </wp:inline>
          </w:drawing>
        </w:r>
      </w:ins>
    </w:p>
    <w:p w14:paraId="1FAB5145" w14:textId="77777777" w:rsidR="00B071E4" w:rsidRDefault="00B071E4" w:rsidP="00B071E4">
      <w:pPr>
        <w:rPr>
          <w:ins w:id="4847" w:author="Aleksander Hansen" w:date="2013-02-15T12:08:00Z"/>
          <w:rFonts w:eastAsia="Times New Roman" w:cs="Times New Roman"/>
        </w:rPr>
        <w:pPrChange w:id="4848" w:author="Aleksander Hansen" w:date="2013-02-15T12:07:00Z">
          <w:pPr/>
        </w:pPrChange>
      </w:pPr>
    </w:p>
    <w:p w14:paraId="0A598D20" w14:textId="247EF9BF" w:rsidR="00B071E4" w:rsidRDefault="00B071E4" w:rsidP="00B071E4">
      <w:pPr>
        <w:rPr>
          <w:ins w:id="4849" w:author="Aleksander Hansen" w:date="2013-02-15T11:54:00Z"/>
          <w:rFonts w:eastAsia="Times New Roman" w:cs="Times New Roman"/>
        </w:rPr>
        <w:pPrChange w:id="4850" w:author="Aleksander Hansen" w:date="2013-02-15T12:07:00Z">
          <w:pPr/>
        </w:pPrChange>
      </w:pPr>
      <w:ins w:id="4851" w:author="Aleksander Hansen" w:date="2013-02-15T12:08:00Z">
        <w:r>
          <w:rPr>
            <w:rFonts w:eastAsia="Times New Roman" w:cs="Times New Roman"/>
          </w:rPr>
          <w:t>Finally, there is also the distinction between ordinary risk and extraordinary risks (such as war).</w:t>
        </w:r>
      </w:ins>
    </w:p>
    <w:p w14:paraId="604E7014" w14:textId="6F6262BF" w:rsidR="00A4226B" w:rsidRDefault="00A4226B" w:rsidP="00A4226B">
      <w:pPr>
        <w:rPr>
          <w:ins w:id="4852" w:author="Aleksander Hansen" w:date="2013-02-15T11:50:00Z"/>
          <w:rFonts w:eastAsia="Times New Roman" w:cs="Times New Roman"/>
        </w:rPr>
      </w:pPr>
      <w:ins w:id="4853" w:author="Aleksander Hansen" w:date="2013-02-15T11:50:00Z">
        <w:r w:rsidRPr="00A4226B">
          <w:rPr>
            <w:rFonts w:ascii="Calibri" w:hAnsi="Calibri"/>
            <w:rPrChange w:id="4854" w:author="Aleksander Hansen" w:date="2013-02-15T11:52:00Z">
              <w:rPr>
                <w:rFonts w:ascii="Verdana" w:eastAsia="Times New Roman" w:hAnsi="Verdana" w:cs="Times New Roman"/>
                <w:color w:val="000000"/>
              </w:rPr>
            </w:rPrChange>
          </w:rPr>
          <w:br/>
        </w:r>
      </w:ins>
    </w:p>
    <w:p w14:paraId="7C596740" w14:textId="709A4BEA" w:rsidR="007140DE" w:rsidRPr="00E037C5" w:rsidRDefault="00E037C5" w:rsidP="00E037C5">
      <w:pPr>
        <w:pPrChange w:id="4855" w:author="Aleksander Hansen" w:date="2013-02-15T09:14:00Z">
          <w:pPr/>
        </w:pPrChange>
      </w:pPr>
      <w:ins w:id="4856" w:author="Aleksander Hansen" w:date="2013-02-15T09:14:00Z">
        <w:r>
          <w:br/>
        </w:r>
      </w:ins>
      <w:r w:rsidR="007140DE" w:rsidRPr="00E037C5">
        <w:br w:type="page"/>
      </w:r>
    </w:p>
    <w:p w14:paraId="5DAE678B" w14:textId="627AD040" w:rsidR="007140DE" w:rsidRPr="008568A7" w:rsidRDefault="003E1DA9" w:rsidP="007140DE">
      <w:pPr>
        <w:pStyle w:val="Heading2"/>
      </w:pPr>
      <w:bookmarkStart w:id="4857" w:name="_Toc222561426"/>
      <w:r>
        <w:lastRenderedPageBreak/>
        <w:t>11</w:t>
      </w:r>
      <w:r w:rsidR="007140DE" w:rsidRPr="008568A7">
        <w:t xml:space="preserve"> </w:t>
      </w:r>
      <w:r w:rsidR="007140DE">
        <w:t>Questions &amp; A</w:t>
      </w:r>
      <w:r w:rsidR="007140DE" w:rsidRPr="008568A7">
        <w:t>nswers</w:t>
      </w:r>
      <w:bookmarkEnd w:id="4857"/>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4858" w:name="_Toc222561427"/>
      <w:r w:rsidRPr="008568A7">
        <w:t>Questions</w:t>
      </w:r>
      <w:bookmarkEnd w:id="4858"/>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4859" w:name="_Toc222561428"/>
      <w:r>
        <w:lastRenderedPageBreak/>
        <w:t>Answers</w:t>
      </w:r>
      <w:bookmarkEnd w:id="4859"/>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4860" w:name="_Toc254797393"/>
      <w:bookmarkStart w:id="4861" w:name="_Toc222561429"/>
      <w:r w:rsidRPr="008568A7">
        <w:rPr>
          <w:rFonts w:ascii="Calibri" w:hAnsi="Calibri"/>
        </w:rPr>
        <w:lastRenderedPageBreak/>
        <w:t>Saunders, Chapter 14: Foreign Exchange Risk</w:t>
      </w:r>
      <w:bookmarkEnd w:id="4860"/>
      <w:bookmarkEnd w:id="4861"/>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A15689" w:rsidRPr="005368C2" w:rsidRDefault="00A15689" w:rsidP="0028416E">
                            <w:pPr>
                              <w:rPr>
                                <w:b/>
                              </w:rPr>
                            </w:pPr>
                            <w:r w:rsidRPr="005368C2">
                              <w:rPr>
                                <w:b/>
                              </w:rPr>
                              <w:t>Learning Outcomes:</w:t>
                            </w:r>
                          </w:p>
                          <w:p w14:paraId="626C3DED" w14:textId="77777777" w:rsidR="00A15689" w:rsidRPr="005368C2" w:rsidRDefault="00A15689" w:rsidP="0028416E"/>
                          <w:p w14:paraId="6D90970B" w14:textId="77777777" w:rsidR="00A15689" w:rsidRDefault="00A15689" w:rsidP="0028416E">
                            <w:r w:rsidRPr="0028416E">
                              <w:rPr>
                                <w:b/>
                              </w:rPr>
                              <w:t>Calculate</w:t>
                            </w:r>
                            <w:r w:rsidRPr="005368C2">
                              <w:t xml:space="preserve"> a financial institution’s overall foreign exchange exposure. </w:t>
                            </w:r>
                          </w:p>
                          <w:p w14:paraId="5EFF7B0D" w14:textId="77777777" w:rsidR="00A15689" w:rsidRPr="0028416E" w:rsidRDefault="00A15689" w:rsidP="0028416E">
                            <w:pPr>
                              <w:rPr>
                                <w:sz w:val="16"/>
                                <w:szCs w:val="16"/>
                              </w:rPr>
                            </w:pPr>
                          </w:p>
                          <w:p w14:paraId="0A209DE2" w14:textId="77777777" w:rsidR="00A15689" w:rsidRDefault="00A15689" w:rsidP="0028416E">
                            <w:r w:rsidRPr="0028416E">
                              <w:rPr>
                                <w:b/>
                              </w:rPr>
                              <w:t>Explain</w:t>
                            </w:r>
                            <w:r w:rsidRPr="005368C2">
                              <w:t xml:space="preserve"> how a financial institution could alter its net position exposure to reduce foreign exchange risk. </w:t>
                            </w:r>
                          </w:p>
                          <w:p w14:paraId="205599C1" w14:textId="77777777" w:rsidR="00A15689" w:rsidRPr="0028416E" w:rsidRDefault="00A15689" w:rsidP="0028416E">
                            <w:pPr>
                              <w:rPr>
                                <w:sz w:val="16"/>
                                <w:szCs w:val="16"/>
                              </w:rPr>
                            </w:pPr>
                          </w:p>
                          <w:p w14:paraId="0EF852DD" w14:textId="77777777" w:rsidR="00A15689" w:rsidRDefault="00A15689" w:rsidP="0028416E">
                            <w:r w:rsidRPr="0028416E">
                              <w:rPr>
                                <w:b/>
                              </w:rPr>
                              <w:t>Calculate</w:t>
                            </w:r>
                            <w:r w:rsidRPr="005368C2">
                              <w:t xml:space="preserve"> a financial institution’s potential dollar gain or loss exposure to a particular currency. </w:t>
                            </w:r>
                          </w:p>
                          <w:p w14:paraId="678FA247" w14:textId="77777777" w:rsidR="00A15689" w:rsidRPr="0028416E" w:rsidRDefault="00A15689" w:rsidP="0028416E">
                            <w:pPr>
                              <w:rPr>
                                <w:sz w:val="16"/>
                                <w:szCs w:val="16"/>
                              </w:rPr>
                            </w:pPr>
                          </w:p>
                          <w:p w14:paraId="0C516E44" w14:textId="77777777" w:rsidR="00A15689" w:rsidRDefault="00A15689" w:rsidP="0028416E">
                            <w:r w:rsidRPr="0028416E">
                              <w:rPr>
                                <w:b/>
                              </w:rPr>
                              <w:t>Identify</w:t>
                            </w:r>
                            <w:r w:rsidRPr="005368C2">
                              <w:t xml:space="preserve"> and describe the different types of foreign exchange trading activities. </w:t>
                            </w:r>
                          </w:p>
                          <w:p w14:paraId="2AFFCC78" w14:textId="77777777" w:rsidR="00A15689" w:rsidRPr="0028416E" w:rsidRDefault="00A15689" w:rsidP="0028416E">
                            <w:pPr>
                              <w:rPr>
                                <w:sz w:val="16"/>
                                <w:szCs w:val="16"/>
                              </w:rPr>
                            </w:pPr>
                          </w:p>
                          <w:p w14:paraId="3253E00D" w14:textId="77777777" w:rsidR="00A15689" w:rsidRDefault="00A15689" w:rsidP="0028416E">
                            <w:r w:rsidRPr="0028416E">
                              <w:rPr>
                                <w:b/>
                              </w:rPr>
                              <w:t>Identify</w:t>
                            </w:r>
                            <w:r w:rsidRPr="005368C2">
                              <w:t xml:space="preserve"> the sources of foreign exchange trading gains and losses. </w:t>
                            </w:r>
                          </w:p>
                          <w:p w14:paraId="56C71F00" w14:textId="77777777" w:rsidR="00A15689" w:rsidRPr="0028416E" w:rsidRDefault="00A15689" w:rsidP="0028416E">
                            <w:pPr>
                              <w:rPr>
                                <w:sz w:val="16"/>
                                <w:szCs w:val="16"/>
                              </w:rPr>
                            </w:pPr>
                          </w:p>
                          <w:p w14:paraId="2FFD1965" w14:textId="77777777" w:rsidR="00A15689" w:rsidRPr="005368C2" w:rsidRDefault="00A15689" w:rsidP="0028416E">
                            <w:r w:rsidRPr="0028416E">
                              <w:rPr>
                                <w:b/>
                              </w:rPr>
                              <w:t>Calculate</w:t>
                            </w:r>
                            <w:r w:rsidRPr="005368C2">
                              <w:t xml:space="preserve"> the potential gain or loss from a foreign currency denominated investment. </w:t>
                            </w:r>
                          </w:p>
                          <w:p w14:paraId="1BC3FBBB" w14:textId="77777777" w:rsidR="00A15689" w:rsidRDefault="00A15689" w:rsidP="0028416E">
                            <w:r w:rsidRPr="005368C2">
                              <w:t>Explain balance</w:t>
                            </w:r>
                            <w:r w:rsidRPr="005368C2">
                              <w:rPr>
                                <w:rFonts w:cs="Monaco"/>
                              </w:rPr>
                              <w:t>‐</w:t>
                            </w:r>
                            <w:r w:rsidRPr="005368C2">
                              <w:t xml:space="preserve">sheet hedging with forwards. </w:t>
                            </w:r>
                          </w:p>
                          <w:p w14:paraId="489CE5B6" w14:textId="77777777" w:rsidR="00A15689" w:rsidRPr="0028416E" w:rsidRDefault="00A15689" w:rsidP="0028416E">
                            <w:pPr>
                              <w:rPr>
                                <w:sz w:val="16"/>
                                <w:szCs w:val="16"/>
                              </w:rPr>
                            </w:pPr>
                          </w:p>
                          <w:p w14:paraId="46255A79" w14:textId="77777777" w:rsidR="00A15689" w:rsidRDefault="00A15689"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A15689" w:rsidRPr="0028416E" w:rsidRDefault="00A15689" w:rsidP="0028416E">
                            <w:pPr>
                              <w:rPr>
                                <w:sz w:val="16"/>
                                <w:szCs w:val="16"/>
                              </w:rPr>
                            </w:pPr>
                          </w:p>
                          <w:p w14:paraId="5A9F865A" w14:textId="77777777" w:rsidR="00A15689" w:rsidRDefault="00A15689"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A15689" w:rsidRPr="0028416E" w:rsidRDefault="00A15689" w:rsidP="0028416E">
                            <w:pPr>
                              <w:rPr>
                                <w:sz w:val="16"/>
                                <w:szCs w:val="16"/>
                              </w:rPr>
                            </w:pPr>
                          </w:p>
                          <w:p w14:paraId="4348D194" w14:textId="77777777" w:rsidR="00A15689" w:rsidRDefault="00A15689" w:rsidP="0028416E">
                            <w:r w:rsidRPr="00FC538A">
                              <w:rPr>
                                <w:b/>
                              </w:rPr>
                              <w:t>Describe</w:t>
                            </w:r>
                            <w:r w:rsidRPr="005368C2">
                              <w:t xml:space="preserve"> the relationship between nominal and real interest rates. </w:t>
                            </w:r>
                          </w:p>
                          <w:p w14:paraId="5B9D04F0" w14:textId="77777777" w:rsidR="00A15689" w:rsidRPr="005368C2" w:rsidRDefault="00A15689"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60"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MDuxU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" fillcolor="#b1c2a3" stroked="f">
                <v:textbox>
                  <w:txbxContent>
                    <w:p w14:paraId="421CB583" w14:textId="77777777" w:rsidR="00A15689" w:rsidRPr="005368C2" w:rsidRDefault="00A15689" w:rsidP="0028416E">
                      <w:pPr>
                        <w:rPr>
                          <w:b/>
                        </w:rPr>
                      </w:pPr>
                      <w:r w:rsidRPr="005368C2">
                        <w:rPr>
                          <w:b/>
                        </w:rPr>
                        <w:t>Learning Outcomes:</w:t>
                      </w:r>
                    </w:p>
                    <w:p w14:paraId="626C3DED" w14:textId="77777777" w:rsidR="00A15689" w:rsidRPr="005368C2" w:rsidRDefault="00A15689" w:rsidP="0028416E"/>
                    <w:p w14:paraId="6D90970B" w14:textId="77777777" w:rsidR="00A15689" w:rsidRDefault="00A15689" w:rsidP="0028416E">
                      <w:r w:rsidRPr="0028416E">
                        <w:rPr>
                          <w:b/>
                        </w:rPr>
                        <w:t>Calculate</w:t>
                      </w:r>
                      <w:r w:rsidRPr="005368C2">
                        <w:t xml:space="preserve"> a financial institution’s overall foreign exchange exposure. </w:t>
                      </w:r>
                    </w:p>
                    <w:p w14:paraId="5EFF7B0D" w14:textId="77777777" w:rsidR="00A15689" w:rsidRPr="0028416E" w:rsidRDefault="00A15689" w:rsidP="0028416E">
                      <w:pPr>
                        <w:rPr>
                          <w:sz w:val="16"/>
                          <w:szCs w:val="16"/>
                        </w:rPr>
                      </w:pPr>
                    </w:p>
                    <w:p w14:paraId="0A209DE2" w14:textId="77777777" w:rsidR="00A15689" w:rsidRDefault="00A15689" w:rsidP="0028416E">
                      <w:r w:rsidRPr="0028416E">
                        <w:rPr>
                          <w:b/>
                        </w:rPr>
                        <w:t>Explain</w:t>
                      </w:r>
                      <w:r w:rsidRPr="005368C2">
                        <w:t xml:space="preserve"> how a financial institution could alter its net position exposure to reduce foreign exchange risk. </w:t>
                      </w:r>
                    </w:p>
                    <w:p w14:paraId="205599C1" w14:textId="77777777" w:rsidR="00A15689" w:rsidRPr="0028416E" w:rsidRDefault="00A15689" w:rsidP="0028416E">
                      <w:pPr>
                        <w:rPr>
                          <w:sz w:val="16"/>
                          <w:szCs w:val="16"/>
                        </w:rPr>
                      </w:pPr>
                    </w:p>
                    <w:p w14:paraId="0EF852DD" w14:textId="77777777" w:rsidR="00A15689" w:rsidRDefault="00A15689" w:rsidP="0028416E">
                      <w:r w:rsidRPr="0028416E">
                        <w:rPr>
                          <w:b/>
                        </w:rPr>
                        <w:t>Calculate</w:t>
                      </w:r>
                      <w:r w:rsidRPr="005368C2">
                        <w:t xml:space="preserve"> a financial institution’s potential dollar gain or loss exposure to a particular currency. </w:t>
                      </w:r>
                    </w:p>
                    <w:p w14:paraId="678FA247" w14:textId="77777777" w:rsidR="00A15689" w:rsidRPr="0028416E" w:rsidRDefault="00A15689" w:rsidP="0028416E">
                      <w:pPr>
                        <w:rPr>
                          <w:sz w:val="16"/>
                          <w:szCs w:val="16"/>
                        </w:rPr>
                      </w:pPr>
                    </w:p>
                    <w:p w14:paraId="0C516E44" w14:textId="77777777" w:rsidR="00A15689" w:rsidRDefault="00A15689" w:rsidP="0028416E">
                      <w:r w:rsidRPr="0028416E">
                        <w:rPr>
                          <w:b/>
                        </w:rPr>
                        <w:t>Identify</w:t>
                      </w:r>
                      <w:r w:rsidRPr="005368C2">
                        <w:t xml:space="preserve"> and describe the different types of foreign exchange trading activities. </w:t>
                      </w:r>
                    </w:p>
                    <w:p w14:paraId="2AFFCC78" w14:textId="77777777" w:rsidR="00A15689" w:rsidRPr="0028416E" w:rsidRDefault="00A15689" w:rsidP="0028416E">
                      <w:pPr>
                        <w:rPr>
                          <w:sz w:val="16"/>
                          <w:szCs w:val="16"/>
                        </w:rPr>
                      </w:pPr>
                    </w:p>
                    <w:p w14:paraId="3253E00D" w14:textId="77777777" w:rsidR="00A15689" w:rsidRDefault="00A15689" w:rsidP="0028416E">
                      <w:r w:rsidRPr="0028416E">
                        <w:rPr>
                          <w:b/>
                        </w:rPr>
                        <w:t>Identify</w:t>
                      </w:r>
                      <w:r w:rsidRPr="005368C2">
                        <w:t xml:space="preserve"> the sources of foreign exchange trading gains and losses. </w:t>
                      </w:r>
                    </w:p>
                    <w:p w14:paraId="56C71F00" w14:textId="77777777" w:rsidR="00A15689" w:rsidRPr="0028416E" w:rsidRDefault="00A15689" w:rsidP="0028416E">
                      <w:pPr>
                        <w:rPr>
                          <w:sz w:val="16"/>
                          <w:szCs w:val="16"/>
                        </w:rPr>
                      </w:pPr>
                    </w:p>
                    <w:p w14:paraId="2FFD1965" w14:textId="77777777" w:rsidR="00A15689" w:rsidRPr="005368C2" w:rsidRDefault="00A15689" w:rsidP="0028416E">
                      <w:r w:rsidRPr="0028416E">
                        <w:rPr>
                          <w:b/>
                        </w:rPr>
                        <w:t>Calculate</w:t>
                      </w:r>
                      <w:r w:rsidRPr="005368C2">
                        <w:t xml:space="preserve"> the potential gain or loss from a foreign currency denominated investment. </w:t>
                      </w:r>
                    </w:p>
                    <w:p w14:paraId="1BC3FBBB" w14:textId="77777777" w:rsidR="00A15689" w:rsidRDefault="00A15689" w:rsidP="0028416E">
                      <w:r w:rsidRPr="005368C2">
                        <w:t>Explain balance</w:t>
                      </w:r>
                      <w:r w:rsidRPr="005368C2">
                        <w:rPr>
                          <w:rFonts w:cs="Monaco"/>
                        </w:rPr>
                        <w:t>‐</w:t>
                      </w:r>
                      <w:r w:rsidRPr="005368C2">
                        <w:t xml:space="preserve">sheet hedging with forwards. </w:t>
                      </w:r>
                    </w:p>
                    <w:p w14:paraId="489CE5B6" w14:textId="77777777" w:rsidR="00A15689" w:rsidRPr="0028416E" w:rsidRDefault="00A15689" w:rsidP="0028416E">
                      <w:pPr>
                        <w:rPr>
                          <w:sz w:val="16"/>
                          <w:szCs w:val="16"/>
                        </w:rPr>
                      </w:pPr>
                    </w:p>
                    <w:p w14:paraId="46255A79" w14:textId="77777777" w:rsidR="00A15689" w:rsidRDefault="00A15689"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A15689" w:rsidRPr="0028416E" w:rsidRDefault="00A15689" w:rsidP="0028416E">
                      <w:pPr>
                        <w:rPr>
                          <w:sz w:val="16"/>
                          <w:szCs w:val="16"/>
                        </w:rPr>
                      </w:pPr>
                    </w:p>
                    <w:p w14:paraId="5A9F865A" w14:textId="77777777" w:rsidR="00A15689" w:rsidRDefault="00A15689"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A15689" w:rsidRPr="0028416E" w:rsidRDefault="00A15689" w:rsidP="0028416E">
                      <w:pPr>
                        <w:rPr>
                          <w:sz w:val="16"/>
                          <w:szCs w:val="16"/>
                        </w:rPr>
                      </w:pPr>
                    </w:p>
                    <w:p w14:paraId="4348D194" w14:textId="77777777" w:rsidR="00A15689" w:rsidRDefault="00A15689" w:rsidP="0028416E">
                      <w:r w:rsidRPr="00FC538A">
                        <w:rPr>
                          <w:b/>
                        </w:rPr>
                        <w:t>Describe</w:t>
                      </w:r>
                      <w:r w:rsidRPr="005368C2">
                        <w:t xml:space="preserve"> the relationship between nominal and real interest rates. </w:t>
                      </w:r>
                    </w:p>
                    <w:p w14:paraId="5B9D04F0" w14:textId="77777777" w:rsidR="00A15689" w:rsidRPr="005368C2" w:rsidRDefault="00A15689"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4862" w:name="_Toc222561430"/>
      <w:r w:rsidRPr="008568A7">
        <w:t>Calculate a financial institution’s overall foreign exchange exposure.</w:t>
      </w:r>
      <w:bookmarkEnd w:id="4862"/>
    </w:p>
    <w:p w14:paraId="2C6EE6A0" w14:textId="77777777" w:rsidR="009974E2" w:rsidRDefault="009974E2" w:rsidP="009974E2">
      <w:pPr>
        <w:pStyle w:val="Heading3SubGTNI"/>
        <w:rPr>
          <w:ins w:id="4863" w:author="Aleksander Hansen" w:date="2013-02-15T13:42:00Z"/>
        </w:rPr>
      </w:pPr>
      <w:bookmarkStart w:id="4864" w:name="_Toc222561431"/>
      <w:ins w:id="4865" w:author="Aleksander Hansen" w:date="2013-02-15T13:42:00Z">
        <w:r>
          <w:t>FX position exposure</w:t>
        </w:r>
        <w:bookmarkEnd w:id="4864"/>
      </w:ins>
    </w:p>
    <w:p w14:paraId="359255C0" w14:textId="77777777" w:rsidR="009974E2" w:rsidRDefault="009974E2" w:rsidP="009974E2">
      <w:pPr>
        <w:rPr>
          <w:ins w:id="4866" w:author="Aleksander Hansen" w:date="2013-02-15T13:42:00Z"/>
          <w:rFonts w:ascii="Calibri" w:hAnsi="Calibri"/>
        </w:rPr>
      </w:pPr>
      <w:ins w:id="4867" w:author="Aleksander Hansen" w:date="2013-02-15T13:42:00Z">
        <w:r w:rsidRPr="008568A7">
          <w:rPr>
            <w:rFonts w:ascii="Calibri" w:hAnsi="Calibri"/>
          </w:rPr>
          <w:t xml:space="preserve">Net </w:t>
        </w:r>
        <m:oMath>
          <m:sSub>
            <m:sSubPr>
              <m:ctrlPr>
                <w:rPr>
                  <w:rFonts w:ascii="Cambria Math" w:hAnsi="Cambria Math"/>
                </w:rPr>
              </m:ctrlPr>
            </m:sSubPr>
            <m:e>
              <m:r>
                <m:rPr>
                  <m:sty m:val="p"/>
                </m:rPr>
                <w:rPr>
                  <w:rFonts w:ascii="Cambria Math" w:hAnsi="Cambria Math"/>
                </w:rPr>
                <m:t>exposure</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49F0877B" w14:textId="77777777" w:rsidR="009974E2" w:rsidRDefault="009974E2" w:rsidP="009974E2">
      <w:pPr>
        <w:ind w:left="1296" w:firstLine="144"/>
        <w:rPr>
          <w:ins w:id="4868" w:author="Aleksander Hansen" w:date="2013-02-15T13:42:00Z"/>
          <w:rFonts w:ascii="Calibri" w:hAnsi="Calibri"/>
        </w:rPr>
      </w:pPr>
      <w:ins w:id="4869" w:author="Aleksander Hansen" w:date="2013-02-15T13:42:00Z">
        <w:r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Pr>
            <w:rFonts w:ascii="Calibri" w:hAnsi="Calibri"/>
          </w:rPr>
          <w:t xml:space="preserve">, </w:t>
        </w:r>
        <w:r w:rsidRPr="008568A7">
          <w:rPr>
            <w:rFonts w:ascii="Calibri" w:hAnsi="Calibri"/>
          </w:rPr>
          <w:t>where</w:t>
        </w:r>
        <w:r>
          <w:rPr>
            <w:rFonts w:ascii="Calibri" w:hAnsi="Calibri"/>
          </w:rPr>
          <w:t xml:space="preserve"> </w:t>
        </w:r>
        <w:r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8568A7">
          <w:rPr>
            <w:rFonts w:ascii="Calibri" w:hAnsi="Calibri"/>
          </w:rPr>
          <w:t xml:space="preserve"> currency</w:t>
        </w:r>
        <w:r>
          <w:rPr>
            <w:rFonts w:ascii="Calibri" w:hAnsi="Calibri"/>
          </w:rPr>
          <w:t>.</w:t>
        </w:r>
      </w:ins>
    </w:p>
    <w:p w14:paraId="2B8A66A2" w14:textId="77777777" w:rsidR="009974E2" w:rsidRPr="008568A7" w:rsidRDefault="009974E2" w:rsidP="009974E2">
      <w:pPr>
        <w:ind w:left="1296" w:firstLine="144"/>
        <w:rPr>
          <w:ins w:id="4870" w:author="Aleksander Hansen" w:date="2013-02-15T13:42:00Z"/>
          <w:rFonts w:ascii="Calibri" w:hAnsi="Calibri"/>
        </w:rPr>
      </w:pPr>
    </w:p>
    <w:p w14:paraId="77900C5F" w14:textId="77777777" w:rsidR="009974E2" w:rsidRPr="000F397E" w:rsidRDefault="009974E2" w:rsidP="009974E2">
      <w:pPr>
        <w:pStyle w:val="ListParagraph"/>
        <w:numPr>
          <w:ilvl w:val="0"/>
          <w:numId w:val="100"/>
        </w:numPr>
        <w:rPr>
          <w:ins w:id="4871" w:author="Aleksander Hansen" w:date="2013-02-15T13:42:00Z"/>
          <w:rFonts w:ascii="Calibri" w:hAnsi="Calibri"/>
        </w:rPr>
      </w:pPr>
      <w:ins w:id="4872" w:author="Aleksander Hansen" w:date="2013-02-15T13:42:00Z">
        <w:r w:rsidRPr="000F397E">
          <w:rPr>
            <w:rFonts w:ascii="Calibri" w:hAnsi="Calibri"/>
          </w:rPr>
          <w:t>Positive net exposure</w:t>
        </w:r>
        <m:oMath>
          <m:r>
            <w:rPr>
              <w:rFonts w:ascii="Cambria Math" w:hAnsi="Cambria Math"/>
            </w:rPr>
            <m:t xml:space="preserve"> ⇒</m:t>
          </m:r>
        </m:oMath>
        <w:r w:rsidRPr="000F397E">
          <w:rPr>
            <w:rFonts w:ascii="Calibri" w:hAnsi="Calibri"/>
          </w:rPr>
          <w:t xml:space="preserve"> net long a currency</w:t>
        </w:r>
        <w:r>
          <w:rPr>
            <w:rFonts w:ascii="Calibri" w:hAnsi="Calibri"/>
          </w:rPr>
          <w:t>.</w:t>
        </w:r>
      </w:ins>
    </w:p>
    <w:p w14:paraId="6C378934" w14:textId="77777777" w:rsidR="009974E2" w:rsidRDefault="009974E2" w:rsidP="009974E2">
      <w:pPr>
        <w:pStyle w:val="ListParagraph"/>
        <w:numPr>
          <w:ilvl w:val="0"/>
          <w:numId w:val="100"/>
        </w:numPr>
        <w:rPr>
          <w:ins w:id="4873" w:author="Aleksander Hansen" w:date="2013-02-15T13:42:00Z"/>
          <w:rFonts w:ascii="Calibri" w:hAnsi="Calibri"/>
        </w:rPr>
      </w:pPr>
      <w:ins w:id="4874" w:author="Aleksander Hansen" w:date="2013-02-15T13:42:00Z">
        <w:r w:rsidRPr="000F397E">
          <w:rPr>
            <w:rFonts w:ascii="Calibri" w:hAnsi="Calibri"/>
          </w:rPr>
          <w:t>Negative net exposure</w:t>
        </w:r>
        <w:r>
          <w:rPr>
            <w:rFonts w:ascii="Calibri" w:hAnsi="Calibri"/>
          </w:rPr>
          <w:t xml:space="preserve"> </w:t>
        </w:r>
        <m:oMath>
          <m:r>
            <w:rPr>
              <w:rFonts w:ascii="Cambria Math" w:hAnsi="Cambria Math"/>
            </w:rPr>
            <m:t xml:space="preserve"> ⇒</m:t>
          </m:r>
        </m:oMath>
        <w:r>
          <w:rPr>
            <w:rFonts w:ascii="Calibri" w:hAnsi="Calibri"/>
          </w:rPr>
          <w:t xml:space="preserve"> </w:t>
        </w:r>
        <w:r w:rsidRPr="000F397E">
          <w:rPr>
            <w:rFonts w:ascii="Calibri" w:hAnsi="Calibri"/>
          </w:rPr>
          <w:t>net short a currency</w:t>
        </w:r>
        <w:r>
          <w:rPr>
            <w:rFonts w:ascii="Calibri" w:hAnsi="Calibri"/>
          </w:rPr>
          <w:t>.</w:t>
        </w:r>
      </w:ins>
    </w:p>
    <w:p w14:paraId="2DF96426" w14:textId="299770ED" w:rsidR="005F2397" w:rsidRPr="008568A7" w:rsidRDefault="009974E2" w:rsidP="009974E2">
      <w:pPr>
        <w:rPr>
          <w:rFonts w:ascii="Calibri" w:hAnsi="Calibri"/>
        </w:rPr>
      </w:pPr>
      <w:ins w:id="4875" w:author="Aleksander Hansen" w:date="2013-02-15T13:42:00Z">
        <w:r w:rsidRPr="008568A7" w:rsidDel="009974E2">
          <w:rPr>
            <w:rFonts w:ascii="Calibri" w:hAnsi="Calibri"/>
          </w:rPr>
          <w:t xml:space="preserve"> </w:t>
        </w:r>
      </w:ins>
      <w:del w:id="4876" w:author="Aleksander Hansen" w:date="2013-02-15T13:42:00Z">
        <w:r w:rsidR="005F2397" w:rsidRPr="008568A7" w:rsidDel="009974E2">
          <w:rPr>
            <w:rFonts w:ascii="Calibri" w:hAnsi="Calibri"/>
          </w:rPr>
          <w:delText>[Needs Content]</w:delText>
        </w:r>
      </w:del>
    </w:p>
    <w:p w14:paraId="4A8883A4" w14:textId="77777777" w:rsidR="005A6863" w:rsidRDefault="005A6863" w:rsidP="005F2397">
      <w:pPr>
        <w:rPr>
          <w:ins w:id="4877" w:author="Aleksander Hansen" w:date="2013-02-15T12:35:00Z"/>
          <w:rFonts w:ascii="Calibri" w:hAnsi="Calibri"/>
        </w:rPr>
      </w:pPr>
    </w:p>
    <w:p w14:paraId="5383C352" w14:textId="77777777" w:rsidR="005F2397" w:rsidRPr="008568A7" w:rsidRDefault="005F2397" w:rsidP="005A6863">
      <w:pPr>
        <w:pStyle w:val="Heading2"/>
        <w:pPrChange w:id="4878" w:author="Aleksander Hansen" w:date="2013-02-15T12:35:00Z">
          <w:pPr/>
        </w:pPrChange>
      </w:pPr>
      <w:bookmarkStart w:id="4879" w:name="_Toc222561432"/>
      <w:r w:rsidRPr="008568A7">
        <w:t>Explain how a financial institution could alter its net position exposure to reduce foreign exchange risk</w:t>
      </w:r>
      <w:bookmarkEnd w:id="4879"/>
    </w:p>
    <w:p w14:paraId="722F0251" w14:textId="77777777" w:rsidR="005A6863" w:rsidRDefault="005A6863" w:rsidP="005F2397">
      <w:pPr>
        <w:rPr>
          <w:ins w:id="4880" w:author="Aleksander Hansen" w:date="2013-02-15T12:35:00Z"/>
          <w:rFonts w:ascii="Calibri" w:hAnsi="Calibri"/>
        </w:rPr>
      </w:pPr>
    </w:p>
    <w:p w14:paraId="6E121B8A" w14:textId="3463FA87" w:rsidR="0090540C" w:rsidRPr="008568A7" w:rsidDel="009974E2" w:rsidRDefault="005F2397" w:rsidP="007A6BE4">
      <w:pPr>
        <w:pStyle w:val="Heading3SubGTNI"/>
        <w:rPr>
          <w:del w:id="4881" w:author="Aleksander Hansen" w:date="2013-02-15T13:41:00Z"/>
        </w:rPr>
        <w:pPrChange w:id="4882" w:author="Aleksander Hansen" w:date="2013-02-15T14:39:00Z">
          <w:pPr/>
        </w:pPrChange>
      </w:pPr>
      <w:del w:id="4883" w:author="Aleksander Hansen" w:date="2013-02-15T13:41:00Z">
        <w:r w:rsidRPr="008568A7" w:rsidDel="009974E2">
          <w:delText xml:space="preserve">Net </w:delText>
        </w:r>
      </w:del>
      <w:del w:id="4884" w:author="Aleksander Hansen" w:date="2013-02-15T13:08:00Z">
        <m:oMath>
          <m:r>
            <m:rPr>
              <m:sty m:val="bi"/>
            </m:rPr>
            <w:rPr>
              <w:rFonts w:ascii="Cambria Math" w:hAnsi="Cambria Math"/>
              <w:rPrChange w:id="4885" w:author="Aleksander Hansen" w:date="2013-02-15T13:08:00Z">
                <w:rPr>
                  <w:rFonts w:ascii="Cambria Math" w:hAnsi="Cambria Math"/>
                </w:rPr>
              </w:rPrChange>
            </w:rPr>
            <m:t>exposure</m:t>
          </m:r>
          <m:r>
            <m:rPr>
              <m:sty m:val="b"/>
            </m:rPr>
            <w:rPr>
              <w:rFonts w:ascii="Cambria Math" w:hAnsi="Cambria Math"/>
              <w:rPrChange w:id="4886" w:author="Aleksander Hansen" w:date="2013-02-15T13:18:00Z">
                <w:rPr>
                  <w:rFonts w:ascii="Cambria Math" w:hAnsi="Cambria Math"/>
                </w:rPr>
              </w:rPrChange>
            </w:rPr>
            <m:t>i</m:t>
          </m:r>
        </m:oMath>
      </w:del>
      <w:del w:id="4887" w:author="Aleksander Hansen" w:date="2013-02-15T13:41:00Z">
        <w:r w:rsidRPr="008568A7" w:rsidDel="009974E2">
          <w:delText xml:space="preserve"> = (FX </w:delText>
        </w:r>
      </w:del>
      <w:del w:id="4888" w:author="Aleksander Hansen" w:date="2013-02-15T13:09:00Z">
        <m:oMath>
          <m:r>
            <m:rPr>
              <m:sty m:val="bi"/>
            </m:rPr>
            <w:rPr>
              <w:rFonts w:ascii="Cambria Math" w:hAnsi="Cambria Math"/>
              <w:rPrChange w:id="4889" w:author="Aleksander Hansen" w:date="2013-02-15T13:08:00Z">
                <w:rPr>
                  <w:rFonts w:ascii="Cambria Math" w:hAnsi="Cambria Math"/>
                </w:rPr>
              </w:rPrChange>
            </w:rPr>
            <m:t>assetsi</m:t>
          </m:r>
        </m:oMath>
      </w:del>
      <w:del w:id="4890" w:author="Aleksander Hansen" w:date="2013-02-15T13:41:00Z">
        <w:r w:rsidRPr="008568A7" w:rsidDel="009974E2">
          <w:delText xml:space="preserve"> - FX</w:delText>
        </w:r>
      </w:del>
      <w:del w:id="4891" w:author="Aleksander Hansen" w:date="2013-02-15T13:10:00Z">
        <w:r w:rsidRPr="008568A7" w:rsidDel="0090540C">
          <w:delText xml:space="preserve"> liabilitiesi</w:delText>
        </w:r>
      </w:del>
      <w:del w:id="4892" w:author="Aleksander Hansen" w:date="2013-02-15T13:41:00Z">
        <w:r w:rsidRPr="008568A7" w:rsidDel="009974E2">
          <w:delText xml:space="preserve">) + (FX </w:delText>
        </w:r>
      </w:del>
      <w:del w:id="4893" w:author="Aleksander Hansen" w:date="2013-02-15T13:10:00Z">
        <w:r w:rsidRPr="008568A7" w:rsidDel="0090540C">
          <w:delText xml:space="preserve">boughti </w:delText>
        </w:r>
      </w:del>
      <w:del w:id="4894" w:author="Aleksander Hansen" w:date="2013-02-15T13:41:00Z">
        <w:r w:rsidRPr="008568A7" w:rsidDel="009974E2">
          <w:delText>- FX</w:delText>
        </w:r>
      </w:del>
      <w:del w:id="4895" w:author="Aleksander Hansen" w:date="2013-02-15T13:11:00Z">
        <w:r w:rsidRPr="008568A7" w:rsidDel="0090540C">
          <w:delText xml:space="preserve"> soldi</w:delText>
        </w:r>
      </w:del>
      <w:del w:id="4896" w:author="Aleksander Hansen" w:date="2013-02-15T13:41:00Z">
        <w:r w:rsidRPr="008568A7" w:rsidDel="009974E2">
          <w:delText xml:space="preserve">) = Net foreign </w:delText>
        </w:r>
      </w:del>
      <w:del w:id="4897" w:author="Aleksander Hansen" w:date="2013-02-15T13:11:00Z">
        <w:r w:rsidRPr="008568A7" w:rsidDel="0090540C">
          <w:delText xml:space="preserve">assetsi </w:delText>
        </w:r>
      </w:del>
      <w:del w:id="4898" w:author="Aleksander Hansen" w:date="2013-02-15T13:41:00Z">
        <w:r w:rsidRPr="008568A7" w:rsidDel="009974E2">
          <w:delText xml:space="preserve">+ Net FX </w:delText>
        </w:r>
      </w:del>
      <w:del w:id="4899" w:author="Aleksander Hansen" w:date="2013-02-15T12:36:00Z">
        <w:r w:rsidRPr="008568A7" w:rsidDel="005A6863">
          <w:delText>boughti</w:delText>
        </w:r>
        <w:r w:rsidRPr="008568A7" w:rsidDel="005A6863">
          <w:tab/>
        </w:r>
      </w:del>
      <w:del w:id="4900" w:author="Aleksander Hansen" w:date="2013-02-15T13:41:00Z">
        <w:r w:rsidRPr="008568A7" w:rsidDel="009974E2">
          <w:delText>where</w:delText>
        </w:r>
      </w:del>
      <w:del w:id="4901" w:author="Aleksander Hansen" w:date="2013-02-15T12:36:00Z">
        <w:r w:rsidRPr="008568A7" w:rsidDel="005A6863">
          <w:delText xml:space="preserve"> </w:delText>
        </w:r>
        <w:r w:rsidRPr="008568A7" w:rsidDel="005A6863">
          <w:tab/>
        </w:r>
        <w:r w:rsidRPr="008568A7" w:rsidDel="005A6863">
          <w:tab/>
        </w:r>
      </w:del>
      <w:del w:id="4902" w:author="Aleksander Hansen" w:date="2013-02-15T13:41:00Z">
        <w:r w:rsidRPr="008568A7" w:rsidDel="009974E2">
          <w:delText xml:space="preserve">i = </w:delText>
        </w:r>
      </w:del>
      <w:del w:id="4903" w:author="Aleksander Hansen" w:date="2013-02-15T13:13:00Z">
        <w:r w:rsidRPr="008568A7" w:rsidDel="0090540C">
          <w:delText>Ith</w:delText>
        </w:r>
      </w:del>
      <w:del w:id="4904" w:author="Aleksander Hansen" w:date="2013-02-15T13:41:00Z">
        <w:r w:rsidRPr="008568A7" w:rsidDel="009974E2">
          <w:delText xml:space="preserve"> currency</w:delText>
        </w:r>
      </w:del>
    </w:p>
    <w:p w14:paraId="059E9BC2" w14:textId="7FBD4544" w:rsidR="005F2397" w:rsidRPr="0090540C" w:rsidDel="009974E2" w:rsidRDefault="005F2397" w:rsidP="007A6BE4">
      <w:pPr>
        <w:pStyle w:val="Heading3SubGTNI"/>
        <w:rPr>
          <w:del w:id="4905" w:author="Aleksander Hansen" w:date="2013-02-15T13:41:00Z"/>
          <w:rPrChange w:id="4906" w:author="Aleksander Hansen" w:date="2013-02-15T13:16:00Z">
            <w:rPr>
              <w:del w:id="4907" w:author="Aleksander Hansen" w:date="2013-02-15T13:41:00Z"/>
            </w:rPr>
          </w:rPrChange>
        </w:rPr>
        <w:pPrChange w:id="4908" w:author="Aleksander Hansen" w:date="2013-02-15T14:39:00Z">
          <w:pPr/>
        </w:pPrChange>
      </w:pPr>
      <w:del w:id="4909" w:author="Aleksander Hansen" w:date="2013-02-15T13:41:00Z">
        <w:r w:rsidRPr="0090540C" w:rsidDel="009974E2">
          <w:rPr>
            <w:rPrChange w:id="4910" w:author="Aleksander Hansen" w:date="2013-02-15T13:16:00Z">
              <w:rPr/>
            </w:rPrChange>
          </w:rPr>
          <w:delText>Positive net exposure</w:delText>
        </w:r>
      </w:del>
      <w:del w:id="4911" w:author="Aleksander Hansen" w:date="2013-02-15T13:19:00Z">
        <w:r w:rsidRPr="0090540C" w:rsidDel="0090540C">
          <w:rPr>
            <w:rPrChange w:id="4912" w:author="Aleksander Hansen" w:date="2013-02-15T13:16:00Z">
              <w:rPr/>
            </w:rPrChange>
          </w:rPr>
          <w:delText>:</w:delText>
        </w:r>
      </w:del>
      <w:del w:id="4913" w:author="Aleksander Hansen" w:date="2013-02-15T13:41:00Z">
        <w:r w:rsidRPr="0090540C" w:rsidDel="009974E2">
          <w:rPr>
            <w:rPrChange w:id="4914" w:author="Aleksander Hansen" w:date="2013-02-15T13:16:00Z">
              <w:rPr/>
            </w:rPrChange>
          </w:rPr>
          <w:delText xml:space="preserve"> net long a currency</w:delText>
        </w:r>
      </w:del>
    </w:p>
    <w:p w14:paraId="47B778FD" w14:textId="3A4DC1EA" w:rsidR="0090540C" w:rsidRPr="0090540C" w:rsidDel="009974E2" w:rsidRDefault="005F2397" w:rsidP="007A6BE4">
      <w:pPr>
        <w:pStyle w:val="Heading3SubGTNI"/>
        <w:rPr>
          <w:del w:id="4915" w:author="Aleksander Hansen" w:date="2013-02-15T13:45:00Z"/>
          <w:rPrChange w:id="4916" w:author="Aleksander Hansen" w:date="2013-02-15T13:16:00Z">
            <w:rPr>
              <w:del w:id="4917" w:author="Aleksander Hansen" w:date="2013-02-15T13:45:00Z"/>
            </w:rPr>
          </w:rPrChange>
        </w:rPr>
        <w:pPrChange w:id="4918" w:author="Aleksander Hansen" w:date="2013-02-15T14:39:00Z">
          <w:pPr/>
        </w:pPrChange>
      </w:pPr>
      <w:del w:id="4919" w:author="Aleksander Hansen" w:date="2013-02-15T13:41:00Z">
        <w:r w:rsidRPr="0090540C" w:rsidDel="009974E2">
          <w:rPr>
            <w:rPrChange w:id="4920" w:author="Aleksander Hansen" w:date="2013-02-15T13:16:00Z">
              <w:rPr/>
            </w:rPrChange>
          </w:rPr>
          <w:delText>Negative net exposure</w:delText>
        </w:r>
      </w:del>
      <w:del w:id="4921" w:author="Aleksander Hansen" w:date="2013-02-15T13:20:00Z">
        <w:r w:rsidRPr="0090540C" w:rsidDel="0090540C">
          <w:rPr>
            <w:rPrChange w:id="4922" w:author="Aleksander Hansen" w:date="2013-02-15T13:16:00Z">
              <w:rPr/>
            </w:rPrChange>
          </w:rPr>
          <w:delText>:</w:delText>
        </w:r>
      </w:del>
      <w:del w:id="4923" w:author="Aleksander Hansen" w:date="2013-02-15T13:19:00Z">
        <w:r w:rsidRPr="0090540C" w:rsidDel="0090540C">
          <w:rPr>
            <w:rPrChange w:id="4924" w:author="Aleksander Hansen" w:date="2013-02-15T13:16:00Z">
              <w:rPr/>
            </w:rPrChange>
          </w:rPr>
          <w:delText xml:space="preserve"> </w:delText>
        </w:r>
      </w:del>
      <w:del w:id="4925" w:author="Aleksander Hansen" w:date="2013-02-15T13:41:00Z">
        <w:r w:rsidRPr="0090540C" w:rsidDel="009974E2">
          <w:rPr>
            <w:rPrChange w:id="4926" w:author="Aleksander Hansen" w:date="2013-02-15T13:16:00Z">
              <w:rPr/>
            </w:rPrChange>
          </w:rPr>
          <w:delText>net short a currency</w:delText>
        </w:r>
      </w:del>
    </w:p>
    <w:p w14:paraId="539B516C" w14:textId="77777777" w:rsidR="005F2397" w:rsidRPr="008568A7" w:rsidRDefault="005F2397" w:rsidP="007A6BE4">
      <w:pPr>
        <w:pStyle w:val="Heading3SubGTNI"/>
        <w:pPrChange w:id="4927" w:author="Aleksander Hansen" w:date="2013-02-15T14:39:00Z">
          <w:pPr/>
        </w:pPrChange>
      </w:pPr>
      <w:bookmarkStart w:id="4928" w:name="_Toc222561433"/>
      <w:r w:rsidRPr="008568A7">
        <w:t>To reduce its foreign currency exposure</w:t>
      </w:r>
      <w:bookmarkEnd w:id="4928"/>
      <w:del w:id="4929" w:author="Aleksander Hansen" w:date="2013-02-15T14:39:00Z">
        <w:r w:rsidRPr="008568A7" w:rsidDel="007A6BE4">
          <w:delText>:</w:delText>
        </w:r>
      </w:del>
    </w:p>
    <w:p w14:paraId="088F7045" w14:textId="1B8C1C6A"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ins w:id="4930" w:author="Aleksander Hansen" w:date="2013-02-15T13:18:00Z">
        <w:r w:rsidR="0090540C">
          <w:rPr>
            <w:rFonts w:ascii="Calibri" w:hAnsi="Calibri"/>
          </w:rPr>
          <w:t>.</w:t>
        </w:r>
      </w:ins>
    </w:p>
    <w:p w14:paraId="01D2C290" w14:textId="51A7559C" w:rsidR="005F2397" w:rsidRPr="008568A7" w:rsidRDefault="005F2397" w:rsidP="005F2397">
      <w:pPr>
        <w:rPr>
          <w:rFonts w:ascii="Calibri" w:hAnsi="Calibri"/>
        </w:rPr>
      </w:pPr>
      <w:r w:rsidRPr="008568A7">
        <w:rPr>
          <w:rFonts w:ascii="Calibri" w:hAnsi="Calibri"/>
        </w:rPr>
        <w:t>Bank can match buys and sells in trading book</w:t>
      </w:r>
      <w:ins w:id="4931" w:author="Aleksander Hansen" w:date="2013-02-15T13:18:00Z">
        <w:r w:rsidR="0090540C">
          <w:rPr>
            <w:rFonts w:ascii="Calibri" w:hAnsi="Calibri"/>
          </w:rPr>
          <w:t>.</w:t>
        </w:r>
      </w:ins>
    </w:p>
    <w:p w14:paraId="0D7ECA55" w14:textId="5458CC1D" w:rsidR="005F2397" w:rsidRDefault="005F2397" w:rsidP="005F2397">
      <w:pPr>
        <w:rPr>
          <w:ins w:id="4932" w:author="Aleksander Hansen" w:date="2013-02-15T12:37:00Z"/>
          <w:rFonts w:ascii="Calibri" w:hAnsi="Calibri"/>
        </w:rPr>
      </w:pPr>
      <w:r w:rsidRPr="008568A7">
        <w:rPr>
          <w:rFonts w:ascii="Calibri" w:hAnsi="Calibri"/>
        </w:rPr>
        <w:t>Financial holding companies can aggregate their foreign exchange exposure</w:t>
      </w:r>
      <w:ins w:id="4933" w:author="Aleksander Hansen" w:date="2013-02-15T13:46:00Z">
        <w:r w:rsidR="009974E2">
          <w:rPr>
            <w:rFonts w:ascii="Calibri" w:hAnsi="Calibri"/>
          </w:rPr>
          <w:t xml:space="preserve"> </w:t>
        </w:r>
      </w:ins>
      <w:del w:id="4934" w:author="Aleksander Hansen" w:date="2013-02-15T13:46:00Z">
        <w:r w:rsidRPr="008568A7" w:rsidDel="009974E2">
          <w:rPr>
            <w:rFonts w:ascii="Calibri" w:hAnsi="Calibri"/>
          </w:rPr>
          <w:delText xml:space="preserve">; e.g., </w:delText>
        </w:r>
      </w:del>
      <w:r w:rsidRPr="008568A7">
        <w:rPr>
          <w:rFonts w:ascii="Calibri" w:hAnsi="Calibri"/>
        </w:rPr>
        <w:t xml:space="preserve">under one umbrella, commercial bank, insurance company, </w:t>
      </w:r>
      <w:del w:id="4935" w:author="Aleksander Hansen" w:date="2013-02-15T14:32:00Z">
        <w:r w:rsidRPr="008568A7" w:rsidDel="007A6BE4">
          <w:rPr>
            <w:rFonts w:ascii="Calibri" w:hAnsi="Calibri"/>
          </w:rPr>
          <w:delText>pension</w:delText>
        </w:r>
      </w:del>
      <w:ins w:id="4936" w:author="Aleksander Hansen" w:date="2013-02-15T14:32:00Z">
        <w:r w:rsidR="007A6BE4" w:rsidRPr="008568A7">
          <w:rPr>
            <w:rFonts w:ascii="Calibri" w:hAnsi="Calibri"/>
          </w:rPr>
          <w:t>and pension</w:t>
        </w:r>
      </w:ins>
      <w:r w:rsidRPr="008568A7">
        <w:rPr>
          <w:rFonts w:ascii="Calibri" w:hAnsi="Calibri"/>
        </w:rPr>
        <w:t xml:space="preserve"> fund</w:t>
      </w:r>
      <w:ins w:id="4937" w:author="Aleksander Hansen" w:date="2013-02-15T13:18:00Z">
        <w:r w:rsidR="0090540C">
          <w:rPr>
            <w:rFonts w:ascii="Calibri" w:hAnsi="Calibri"/>
          </w:rPr>
          <w:t>.</w:t>
        </w:r>
      </w:ins>
    </w:p>
    <w:p w14:paraId="56C49B04" w14:textId="77777777" w:rsidR="008957A0" w:rsidRPr="008568A7" w:rsidRDefault="008957A0" w:rsidP="005F2397">
      <w:pPr>
        <w:rPr>
          <w:rFonts w:ascii="Calibri" w:hAnsi="Calibri"/>
        </w:rPr>
      </w:pPr>
    </w:p>
    <w:p w14:paraId="5424E550" w14:textId="4F7BD5C6" w:rsidR="005F2397" w:rsidRPr="008568A7" w:rsidRDefault="005F2397" w:rsidP="008957A0">
      <w:pPr>
        <w:pStyle w:val="Heading2"/>
        <w:pPrChange w:id="4938" w:author="Aleksander Hansen" w:date="2013-02-15T12:37:00Z">
          <w:pPr/>
        </w:pPrChange>
      </w:pPr>
      <w:bookmarkStart w:id="4939" w:name="_Toc222561434"/>
      <w:r w:rsidRPr="008568A7">
        <w:t>Calculate a financial institution’s potential dollar gain or loss exposure to a particular currency</w:t>
      </w:r>
      <w:bookmarkEnd w:id="4939"/>
      <w:ins w:id="4940" w:author="Aleksander Hansen" w:date="2013-02-15T12:37:00Z">
        <w:r w:rsidR="008957A0">
          <w:br/>
        </w:r>
      </w:ins>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5CC4E74B" w:rsidR="005F2397" w:rsidRPr="008568A7" w:rsidDel="008957A0" w:rsidRDefault="005F2397" w:rsidP="005F2397">
      <w:pPr>
        <w:rPr>
          <w:del w:id="4941" w:author="Aleksander Hansen" w:date="2013-02-15T12:37:00Z"/>
          <w:rFonts w:ascii="Calibri" w:hAnsi="Calibri"/>
        </w:rPr>
      </w:pPr>
      <w:r w:rsidRPr="008568A7">
        <w:rPr>
          <w:rFonts w:ascii="Calibri" w:hAnsi="Calibri"/>
        </w:rPr>
        <w:t>Dollar loss/gain in currency i =</w:t>
      </w:r>
      <w:ins w:id="4942" w:author="Aleksander Hansen" w:date="2013-02-15T12:37:00Z">
        <w:r w:rsidR="008957A0">
          <w:rPr>
            <w:rFonts w:ascii="Calibri" w:hAnsi="Calibri"/>
          </w:rPr>
          <w:t xml:space="preserve"> </w:t>
        </w:r>
      </w:ins>
    </w:p>
    <w:p w14:paraId="6519AF1C" w14:textId="70AB9E21" w:rsidR="005F2397" w:rsidRPr="008568A7" w:rsidRDefault="005F2397" w:rsidP="005F2397">
      <w:pPr>
        <w:rPr>
          <w:rFonts w:ascii="Calibri" w:hAnsi="Calibri"/>
        </w:rPr>
      </w:pPr>
      <w:r w:rsidRPr="008568A7">
        <w:rPr>
          <w:rFonts w:ascii="Calibri" w:hAnsi="Calibri"/>
        </w:rPr>
        <w:t xml:space="preserve">Net exposure in foreign currency </w:t>
      </w:r>
      <w:ins w:id="4943" w:author="Aleksander Hansen" w:date="2013-02-15T13:21:00Z">
        <w:r w:rsidR="00E625D0">
          <w:rPr>
            <w:rFonts w:ascii="Calibri" w:hAnsi="Calibri"/>
          </w:rPr>
          <w:t>i</w:t>
        </w:r>
      </w:ins>
      <w:del w:id="4944" w:author="Aleksander Hansen" w:date="2013-02-15T13:21:00Z">
        <w:r w:rsidRPr="008568A7" w:rsidDel="00E625D0">
          <w:rPr>
            <w:rFonts w:ascii="Calibri" w:hAnsi="Calibri"/>
          </w:rPr>
          <w:delText>I</w:delText>
        </w:r>
      </w:del>
      <w:r w:rsidRPr="008568A7">
        <w:rPr>
          <w:rFonts w:ascii="Calibri" w:hAnsi="Calibri"/>
        </w:rPr>
        <w:t xml:space="preserve"> measured in US dollars </w:t>
      </w:r>
      <w:r w:rsidRPr="008568A7">
        <w:rPr>
          <w:rFonts w:ascii="Calibri" w:hAnsi="Calibri"/>
        </w:rPr>
        <w:sym w:font="Symbol" w:char="F0B4"/>
      </w:r>
    </w:p>
    <w:p w14:paraId="255FAE99" w14:textId="27C77784" w:rsidR="005F2397" w:rsidRDefault="005F2397" w:rsidP="005F2397">
      <w:pPr>
        <w:rPr>
          <w:ins w:id="4945" w:author="Aleksander Hansen" w:date="2013-02-15T12:36:00Z"/>
          <w:rFonts w:ascii="Calibri" w:hAnsi="Calibri"/>
        </w:rPr>
      </w:pPr>
      <w:r w:rsidRPr="008568A7">
        <w:rPr>
          <w:rFonts w:ascii="Calibri" w:hAnsi="Calibri"/>
        </w:rPr>
        <w:t xml:space="preserve">Shock (volatility) to the $/foreign currency </w:t>
      </w:r>
      <w:ins w:id="4946" w:author="Aleksander Hansen" w:date="2013-02-15T13:21:00Z">
        <w:r w:rsidR="00E625D0">
          <w:rPr>
            <w:rFonts w:ascii="Calibri" w:hAnsi="Calibri"/>
          </w:rPr>
          <w:t>i</w:t>
        </w:r>
      </w:ins>
      <w:del w:id="4947" w:author="Aleksander Hansen" w:date="2013-02-15T13:21:00Z">
        <w:r w:rsidRPr="008568A7" w:rsidDel="00E625D0">
          <w:rPr>
            <w:rFonts w:ascii="Calibri" w:hAnsi="Calibri"/>
          </w:rPr>
          <w:delText>I</w:delText>
        </w:r>
      </w:del>
      <w:r w:rsidRPr="008568A7">
        <w:rPr>
          <w:rFonts w:ascii="Calibri" w:hAnsi="Calibri"/>
        </w:rPr>
        <w:t xml:space="preserve"> exchange rate</w:t>
      </w:r>
      <w:ins w:id="4948" w:author="Aleksander Hansen" w:date="2013-02-15T13:21:00Z">
        <w:r w:rsidR="00E625D0">
          <w:rPr>
            <w:rFonts w:ascii="Calibri" w:hAnsi="Calibri"/>
          </w:rPr>
          <w:t>.</w:t>
        </w:r>
      </w:ins>
    </w:p>
    <w:p w14:paraId="2C95111C" w14:textId="77777777" w:rsidR="005A6863" w:rsidRPr="008568A7" w:rsidRDefault="005A6863" w:rsidP="005F2397">
      <w:pPr>
        <w:rPr>
          <w:rFonts w:ascii="Calibri" w:hAnsi="Calibri"/>
        </w:rPr>
      </w:pPr>
    </w:p>
    <w:p w14:paraId="62B9ECDC" w14:textId="6DBE2B26" w:rsidR="005F2397" w:rsidRPr="008568A7" w:rsidRDefault="005F2397" w:rsidP="005A6863">
      <w:pPr>
        <w:pStyle w:val="Heading2"/>
        <w:pPrChange w:id="4949" w:author="Aleksander Hansen" w:date="2013-02-15T12:36:00Z">
          <w:pPr/>
        </w:pPrChange>
      </w:pPr>
      <w:bookmarkStart w:id="4950" w:name="_Toc222561435"/>
      <w:r w:rsidRPr="008568A7">
        <w:t>Identify and describe the different types of foreign exchange trading activities</w:t>
      </w:r>
      <w:bookmarkEnd w:id="4950"/>
      <w:ins w:id="4951" w:author="Aleksander Hansen" w:date="2013-02-15T12:36:00Z">
        <w:r w:rsidR="005A6863">
          <w:br/>
        </w:r>
      </w:ins>
    </w:p>
    <w:p w14:paraId="11C0A67E" w14:textId="5BCCB371" w:rsidR="005F2397" w:rsidRPr="00E625D0" w:rsidRDefault="005F2397" w:rsidP="00E625D0">
      <w:pPr>
        <w:rPr>
          <w:rFonts w:ascii="Calibri" w:hAnsi="Calibri"/>
          <w:rPrChange w:id="4952" w:author="Aleksander Hansen" w:date="2013-02-15T13:21:00Z">
            <w:rPr/>
          </w:rPrChange>
        </w:rPr>
        <w:pPrChange w:id="4953" w:author="Aleksander Hansen" w:date="2013-02-15T13:21:00Z">
          <w:pPr/>
        </w:pPrChange>
      </w:pPr>
      <w:r w:rsidRPr="008568A7">
        <w:rPr>
          <w:rFonts w:ascii="Calibri" w:hAnsi="Calibri"/>
        </w:rPr>
        <w:t>A bank’s position in the FX markets generally reflects four</w:t>
      </w:r>
      <w:ins w:id="4954" w:author="Aleksander Hansen" w:date="2013-02-15T13:21:00Z">
        <w:r w:rsidR="00E625D0">
          <w:rPr>
            <w:rFonts w:ascii="Calibri" w:hAnsi="Calibri"/>
          </w:rPr>
          <w:t xml:space="preserve"> </w:t>
        </w:r>
      </w:ins>
      <w:del w:id="4955" w:author="Aleksander Hansen" w:date="2013-02-15T13:21:00Z">
        <w:r w:rsidRPr="008568A7" w:rsidDel="00E625D0">
          <w:rPr>
            <w:rFonts w:ascii="Calibri" w:hAnsi="Calibri"/>
          </w:rPr>
          <w:delText xml:space="preserve"> (4) </w:delText>
        </w:r>
      </w:del>
      <w:r w:rsidRPr="008568A7">
        <w:rPr>
          <w:rFonts w:ascii="Calibri" w:hAnsi="Calibri"/>
        </w:rPr>
        <w:t>trading activities</w:t>
      </w:r>
      <w:ins w:id="4956" w:author="Aleksander Hansen" w:date="2013-02-15T13:21:00Z">
        <w:r w:rsidR="00E625D0">
          <w:rPr>
            <w:rFonts w:ascii="Calibri" w:hAnsi="Calibri"/>
          </w:rPr>
          <w:t xml:space="preserve">. </w:t>
        </w:r>
      </w:ins>
      <w:del w:id="4957" w:author="Aleksander Hansen" w:date="2013-02-15T13:21:00Z">
        <w:r w:rsidRPr="00E625D0" w:rsidDel="00E625D0">
          <w:rPr>
            <w:rFonts w:ascii="Calibri" w:hAnsi="Calibri"/>
            <w:rPrChange w:id="4958" w:author="Aleksander Hansen" w:date="2013-02-15T13:21:00Z">
              <w:rPr/>
            </w:rPrChange>
          </w:rPr>
          <w:delText xml:space="preserve">. </w:delText>
        </w:r>
      </w:del>
      <w:r w:rsidRPr="00E625D0">
        <w:rPr>
          <w:rFonts w:ascii="Calibri" w:hAnsi="Calibri"/>
          <w:rPrChange w:id="4959" w:author="Aleksander Hansen" w:date="2013-02-15T13:21:00Z">
            <w:rPr/>
          </w:rPrChange>
        </w:rPr>
        <w:t>The purchase</w:t>
      </w:r>
      <w:ins w:id="4960" w:author="Aleksander Hansen" w:date="2013-02-15T13:21:00Z">
        <w:r w:rsidR="00E625D0">
          <w:rPr>
            <w:rFonts w:ascii="Calibri" w:hAnsi="Calibri"/>
          </w:rPr>
          <w:t xml:space="preserve"> and </w:t>
        </w:r>
      </w:ins>
      <w:del w:id="4961" w:author="Aleksander Hansen" w:date="2013-02-15T13:21:00Z">
        <w:r w:rsidRPr="00E625D0" w:rsidDel="00E625D0">
          <w:rPr>
            <w:rFonts w:ascii="Calibri" w:hAnsi="Calibri"/>
            <w:rPrChange w:id="4962" w:author="Aleksander Hansen" w:date="2013-02-15T13:21:00Z">
              <w:rPr/>
            </w:rPrChange>
          </w:rPr>
          <w:delText>/</w:delText>
        </w:r>
      </w:del>
      <w:r w:rsidRPr="00E625D0">
        <w:rPr>
          <w:rFonts w:ascii="Calibri" w:hAnsi="Calibri"/>
          <w:rPrChange w:id="4963" w:author="Aleksander Hansen" w:date="2013-02-15T13:21:00Z">
            <w:rPr/>
          </w:rPrChange>
        </w:rPr>
        <w:t>sale of foreign currencie</w:t>
      </w:r>
      <w:ins w:id="4964" w:author="Aleksander Hansen" w:date="2013-02-15T13:22:00Z">
        <w:r w:rsidR="00E625D0">
          <w:rPr>
            <w:rFonts w:ascii="Calibri" w:hAnsi="Calibri"/>
          </w:rPr>
          <w:t>s in order to facilitate customers to:</w:t>
        </w:r>
      </w:ins>
      <w:del w:id="4965" w:author="Aleksander Hansen" w:date="2013-02-15T13:22:00Z">
        <w:r w:rsidRPr="00E625D0" w:rsidDel="00E625D0">
          <w:rPr>
            <w:rFonts w:ascii="Calibri" w:hAnsi="Calibri"/>
            <w:rPrChange w:id="4966" w:author="Aleksander Hansen" w:date="2013-02-15T13:21:00Z">
              <w:rPr/>
            </w:rPrChange>
          </w:rPr>
          <w:delText>s</w:delText>
        </w:r>
      </w:del>
      <w:del w:id="4967" w:author="Aleksander Hansen" w:date="2013-02-15T13:21:00Z">
        <w:r w:rsidRPr="00E625D0" w:rsidDel="00E625D0">
          <w:rPr>
            <w:rFonts w:ascii="Calibri" w:hAnsi="Calibri"/>
            <w:rPrChange w:id="4968" w:author="Aleksander Hansen" w:date="2013-02-15T13:21:00Z">
              <w:rPr/>
            </w:rPrChange>
          </w:rPr>
          <w:delText xml:space="preserve"> …</w:delText>
        </w:r>
      </w:del>
    </w:p>
    <w:p w14:paraId="26BFD8D6" w14:textId="54D003A7" w:rsidR="005F2397" w:rsidRPr="00E625D0" w:rsidRDefault="005F2397" w:rsidP="00E625D0">
      <w:pPr>
        <w:pStyle w:val="ListParagraph"/>
        <w:numPr>
          <w:ilvl w:val="0"/>
          <w:numId w:val="102"/>
        </w:numPr>
        <w:rPr>
          <w:rFonts w:ascii="Calibri" w:hAnsi="Calibri"/>
          <w:rPrChange w:id="4969" w:author="Aleksander Hansen" w:date="2013-02-15T13:22:00Z">
            <w:rPr/>
          </w:rPrChange>
        </w:rPr>
        <w:pPrChange w:id="4970" w:author="Aleksander Hansen" w:date="2013-02-15T13:22:00Z">
          <w:pPr/>
        </w:pPrChange>
      </w:pPr>
      <w:del w:id="4971" w:author="Aleksander Hansen" w:date="2013-02-15T13:22:00Z">
        <w:r w:rsidRPr="00E625D0" w:rsidDel="00E625D0">
          <w:rPr>
            <w:rFonts w:ascii="Calibri" w:hAnsi="Calibri"/>
            <w:rPrChange w:id="4972" w:author="Aleksander Hansen" w:date="2013-02-15T13:22:00Z">
              <w:rPr/>
            </w:rPrChange>
          </w:rPr>
          <w:delText xml:space="preserve">To allow customers to participate </w:delText>
        </w:r>
      </w:del>
      <w:ins w:id="4973" w:author="Aleksander Hansen" w:date="2013-02-15T13:22:00Z">
        <w:r w:rsidR="00E625D0">
          <w:rPr>
            <w:rFonts w:ascii="Calibri" w:hAnsi="Calibri"/>
          </w:rPr>
          <w:t xml:space="preserve">Participate </w:t>
        </w:r>
      </w:ins>
      <w:r w:rsidRPr="00E625D0">
        <w:rPr>
          <w:rFonts w:ascii="Calibri" w:hAnsi="Calibri"/>
          <w:rPrChange w:id="4974" w:author="Aleksander Hansen" w:date="2013-02-15T13:22:00Z">
            <w:rPr/>
          </w:rPrChange>
        </w:rPr>
        <w:t>in international commercial trade transactions</w:t>
      </w:r>
    </w:p>
    <w:p w14:paraId="28EE51E6" w14:textId="01BC9916" w:rsidR="005F2397" w:rsidRPr="00E625D0" w:rsidRDefault="005F2397" w:rsidP="00E625D0">
      <w:pPr>
        <w:pStyle w:val="ListParagraph"/>
        <w:numPr>
          <w:ilvl w:val="0"/>
          <w:numId w:val="102"/>
        </w:numPr>
        <w:rPr>
          <w:rFonts w:ascii="Calibri" w:hAnsi="Calibri"/>
          <w:rPrChange w:id="4975" w:author="Aleksander Hansen" w:date="2013-02-15T13:22:00Z">
            <w:rPr/>
          </w:rPrChange>
        </w:rPr>
        <w:pPrChange w:id="4976" w:author="Aleksander Hansen" w:date="2013-02-15T13:22:00Z">
          <w:pPr/>
        </w:pPrChange>
      </w:pPr>
      <w:del w:id="4977" w:author="Aleksander Hansen" w:date="2013-02-15T13:22:00Z">
        <w:r w:rsidRPr="00E625D0" w:rsidDel="00E625D0">
          <w:rPr>
            <w:rFonts w:ascii="Calibri" w:hAnsi="Calibri"/>
            <w:rPrChange w:id="4978" w:author="Aleksander Hansen" w:date="2013-02-15T13:22:00Z">
              <w:rPr/>
            </w:rPrChange>
          </w:rPr>
          <w:delText xml:space="preserve">To allow customers to </w:delText>
        </w:r>
      </w:del>
      <w:ins w:id="4979" w:author="Aleksander Hansen" w:date="2013-02-15T13:22:00Z">
        <w:r w:rsidR="00E625D0" w:rsidRPr="00E625D0">
          <w:rPr>
            <w:rFonts w:ascii="Calibri" w:hAnsi="Calibri"/>
            <w:rPrChange w:id="4980" w:author="Aleksander Hansen" w:date="2013-02-15T13:22:00Z">
              <w:rPr/>
            </w:rPrChange>
          </w:rPr>
          <w:t>T</w:t>
        </w:r>
      </w:ins>
      <w:del w:id="4981" w:author="Aleksander Hansen" w:date="2013-02-15T13:22:00Z">
        <w:r w:rsidRPr="00E625D0" w:rsidDel="00E625D0">
          <w:rPr>
            <w:rFonts w:ascii="Calibri" w:hAnsi="Calibri"/>
            <w:rPrChange w:id="4982" w:author="Aleksander Hansen" w:date="2013-02-15T13:22:00Z">
              <w:rPr/>
            </w:rPrChange>
          </w:rPr>
          <w:delText>t</w:delText>
        </w:r>
      </w:del>
      <w:r w:rsidRPr="00E625D0">
        <w:rPr>
          <w:rFonts w:ascii="Calibri" w:hAnsi="Calibri"/>
          <w:rPrChange w:id="4983" w:author="Aleksander Hansen" w:date="2013-02-15T13:22:00Z">
            <w:rPr/>
          </w:rPrChange>
        </w:rPr>
        <w:t>ake positions in foreign investments (real or financial assets)</w:t>
      </w:r>
    </w:p>
    <w:p w14:paraId="59C8BB52" w14:textId="452E10A5" w:rsidR="005F2397" w:rsidDel="00E625D0" w:rsidRDefault="005F2397" w:rsidP="00E625D0">
      <w:pPr>
        <w:pStyle w:val="ListParagraph"/>
        <w:numPr>
          <w:ilvl w:val="0"/>
          <w:numId w:val="102"/>
        </w:numPr>
        <w:rPr>
          <w:del w:id="4984" w:author="Aleksander Hansen" w:date="2013-02-15T13:24:00Z"/>
          <w:rFonts w:ascii="Calibri" w:hAnsi="Calibri"/>
        </w:rPr>
        <w:pPrChange w:id="4985" w:author="Aleksander Hansen" w:date="2013-02-15T13:24:00Z">
          <w:pPr>
            <w:pStyle w:val="ListParagraph"/>
            <w:numPr>
              <w:numId w:val="102"/>
            </w:numPr>
            <w:ind w:hanging="360"/>
          </w:pPr>
        </w:pPrChange>
      </w:pPr>
      <w:del w:id="4986" w:author="Aleksander Hansen" w:date="2013-02-15T13:23:00Z">
        <w:r w:rsidRPr="00E625D0" w:rsidDel="00E625D0">
          <w:rPr>
            <w:rFonts w:ascii="Calibri" w:hAnsi="Calibri"/>
            <w:rPrChange w:id="4987" w:author="Aleksander Hansen" w:date="2013-02-15T13:23:00Z">
              <w:rPr/>
            </w:rPrChange>
          </w:rPr>
          <w:delText xml:space="preserve">For </w:delText>
        </w:r>
      </w:del>
      <w:ins w:id="4988" w:author="Aleksander Hansen" w:date="2013-02-15T13:23:00Z">
        <w:r w:rsidR="00E625D0">
          <w:rPr>
            <w:rFonts w:ascii="Calibri" w:hAnsi="Calibri"/>
          </w:rPr>
          <w:t>H</w:t>
        </w:r>
      </w:ins>
      <w:del w:id="4989" w:author="Aleksander Hansen" w:date="2013-02-15T13:23:00Z">
        <w:r w:rsidRPr="00E625D0" w:rsidDel="00E625D0">
          <w:rPr>
            <w:rFonts w:ascii="Calibri" w:hAnsi="Calibri"/>
            <w:rPrChange w:id="4990" w:author="Aleksander Hansen" w:date="2013-02-15T13:23:00Z">
              <w:rPr/>
            </w:rPrChange>
          </w:rPr>
          <w:delText>h</w:delText>
        </w:r>
      </w:del>
      <w:r w:rsidRPr="00E625D0">
        <w:rPr>
          <w:rFonts w:ascii="Calibri" w:hAnsi="Calibri"/>
          <w:rPrChange w:id="4991" w:author="Aleksander Hansen" w:date="2013-02-15T13:23:00Z">
            <w:rPr/>
          </w:rPrChange>
        </w:rPr>
        <w:t>edg</w:t>
      </w:r>
      <w:ins w:id="4992" w:author="Aleksander Hansen" w:date="2013-02-15T13:23:00Z">
        <w:r w:rsidR="00E625D0">
          <w:rPr>
            <w:rFonts w:ascii="Calibri" w:hAnsi="Calibri"/>
          </w:rPr>
          <w:t>e FX</w:t>
        </w:r>
      </w:ins>
      <w:del w:id="4993" w:author="Aleksander Hansen" w:date="2013-02-15T13:23:00Z">
        <w:r w:rsidRPr="00E625D0" w:rsidDel="00E625D0">
          <w:rPr>
            <w:rFonts w:ascii="Calibri" w:hAnsi="Calibri"/>
            <w:rPrChange w:id="4994" w:author="Aleksander Hansen" w:date="2013-02-15T13:23:00Z">
              <w:rPr/>
            </w:rPrChange>
          </w:rPr>
          <w:delText>ing</w:delText>
        </w:r>
      </w:del>
      <w:r w:rsidRPr="00E625D0">
        <w:rPr>
          <w:rFonts w:ascii="Calibri" w:hAnsi="Calibri"/>
          <w:rPrChange w:id="4995" w:author="Aleksander Hansen" w:date="2013-02-15T13:23:00Z">
            <w:rPr/>
          </w:rPrChange>
        </w:rPr>
        <w:t xml:space="preserve"> </w:t>
      </w:r>
      <w:ins w:id="4996" w:author="Aleksander Hansen" w:date="2013-02-15T13:23:00Z">
        <w:r w:rsidR="00E625D0">
          <w:rPr>
            <w:rFonts w:ascii="Calibri" w:hAnsi="Calibri"/>
          </w:rPr>
          <w:t xml:space="preserve">exposure </w:t>
        </w:r>
      </w:ins>
      <w:del w:id="4997" w:author="Aleksander Hansen" w:date="2013-02-15T13:23:00Z">
        <w:r w:rsidRPr="00E625D0" w:rsidDel="00E625D0">
          <w:rPr>
            <w:rFonts w:ascii="Calibri" w:hAnsi="Calibri"/>
            <w:rPrChange w:id="4998" w:author="Aleksander Hansen" w:date="2013-02-15T13:23:00Z">
              <w:rPr/>
            </w:rPrChange>
          </w:rPr>
          <w:delText>purposes</w:delText>
        </w:r>
      </w:del>
      <w:r w:rsidRPr="00E625D0">
        <w:rPr>
          <w:rFonts w:ascii="Calibri" w:hAnsi="Calibri"/>
          <w:rPrChange w:id="4999" w:author="Aleksander Hansen" w:date="2013-02-15T13:23:00Z">
            <w:rPr/>
          </w:rPrChange>
        </w:rPr>
        <w:t>—i.e., to offset currency exposure</w:t>
      </w:r>
    </w:p>
    <w:p w14:paraId="04DB1211" w14:textId="77777777" w:rsidR="00E625D0" w:rsidRPr="00E625D0" w:rsidRDefault="00E625D0" w:rsidP="00E625D0">
      <w:pPr>
        <w:pStyle w:val="ListParagraph"/>
        <w:numPr>
          <w:ilvl w:val="0"/>
          <w:numId w:val="102"/>
        </w:numPr>
        <w:rPr>
          <w:ins w:id="5000" w:author="Aleksander Hansen" w:date="2013-02-15T13:24:00Z"/>
          <w:rFonts w:ascii="Calibri" w:hAnsi="Calibri"/>
          <w:rPrChange w:id="5001" w:author="Aleksander Hansen" w:date="2013-02-15T13:23:00Z">
            <w:rPr>
              <w:ins w:id="5002" w:author="Aleksander Hansen" w:date="2013-02-15T13:24:00Z"/>
            </w:rPr>
          </w:rPrChange>
        </w:rPr>
        <w:pPrChange w:id="5003" w:author="Aleksander Hansen" w:date="2013-02-15T13:23:00Z">
          <w:pPr/>
        </w:pPrChange>
      </w:pPr>
    </w:p>
    <w:p w14:paraId="66DFE7F1" w14:textId="77777777" w:rsidR="00E625D0" w:rsidRPr="00E625D0" w:rsidRDefault="005F2397" w:rsidP="00E625D0">
      <w:pPr>
        <w:pStyle w:val="ListParagraph"/>
        <w:numPr>
          <w:ilvl w:val="0"/>
          <w:numId w:val="102"/>
        </w:numPr>
        <w:rPr>
          <w:ins w:id="5004" w:author="Aleksander Hansen" w:date="2013-02-15T13:24:00Z"/>
          <w:rFonts w:ascii="Calibri" w:hAnsi="Calibri"/>
          <w:rPrChange w:id="5005" w:author="Aleksander Hansen" w:date="2013-02-15T13:24:00Z">
            <w:rPr>
              <w:ins w:id="5006" w:author="Aleksander Hansen" w:date="2013-02-15T13:24:00Z"/>
            </w:rPr>
          </w:rPrChange>
        </w:rPr>
        <w:pPrChange w:id="5007" w:author="Aleksander Hansen" w:date="2013-02-15T13:24:00Z">
          <w:pPr>
            <w:pStyle w:val="ListParagraph"/>
            <w:numPr>
              <w:numId w:val="102"/>
            </w:numPr>
            <w:ind w:hanging="360"/>
          </w:pPr>
        </w:pPrChange>
      </w:pPr>
      <w:del w:id="5008" w:author="Aleksander Hansen" w:date="2013-02-15T13:23:00Z">
        <w:r w:rsidRPr="00E625D0" w:rsidDel="00E625D0">
          <w:rPr>
            <w:rFonts w:ascii="Calibri" w:hAnsi="Calibri"/>
            <w:rPrChange w:id="5009" w:author="Aleksander Hansen" w:date="2013-02-15T13:24:00Z">
              <w:rPr/>
            </w:rPrChange>
          </w:rPr>
          <w:delText xml:space="preserve">For </w:delText>
        </w:r>
      </w:del>
      <w:ins w:id="5010" w:author="Aleksander Hansen" w:date="2013-02-15T13:23:00Z">
        <w:r w:rsidR="00E625D0" w:rsidRPr="00E625D0">
          <w:rPr>
            <w:rFonts w:ascii="Calibri" w:hAnsi="Calibri"/>
            <w:rPrChange w:id="5011" w:author="Aleksander Hansen" w:date="2013-02-15T13:24:00Z">
              <w:rPr/>
            </w:rPrChange>
          </w:rPr>
          <w:t>Take a view on the market in the form of speculating</w:t>
        </w:r>
      </w:ins>
    </w:p>
    <w:p w14:paraId="38BECAD7" w14:textId="77777777" w:rsidR="00E625D0" w:rsidRDefault="00E625D0" w:rsidP="00E625D0">
      <w:pPr>
        <w:ind w:left="360"/>
        <w:rPr>
          <w:ins w:id="5012" w:author="Aleksander Hansen" w:date="2013-02-15T13:24:00Z"/>
          <w:rFonts w:ascii="Calibri" w:hAnsi="Calibri"/>
        </w:rPr>
        <w:pPrChange w:id="5013" w:author="Aleksander Hansen" w:date="2013-02-15T13:24:00Z">
          <w:pPr>
            <w:numPr>
              <w:numId w:val="102"/>
            </w:numPr>
            <w:ind w:hanging="360"/>
          </w:pPr>
        </w:pPrChange>
      </w:pPr>
    </w:p>
    <w:p w14:paraId="0A785B72" w14:textId="77777777" w:rsidR="00E625D0" w:rsidRDefault="00E625D0" w:rsidP="00E625D0">
      <w:pPr>
        <w:ind w:left="360"/>
        <w:rPr>
          <w:ins w:id="5014" w:author="Aleksander Hansen" w:date="2013-02-15T13:24:00Z"/>
          <w:rFonts w:ascii="Calibri" w:hAnsi="Calibri"/>
        </w:rPr>
        <w:pPrChange w:id="5015" w:author="Aleksander Hansen" w:date="2013-02-15T13:24:00Z">
          <w:pPr>
            <w:numPr>
              <w:numId w:val="102"/>
            </w:numPr>
            <w:ind w:hanging="360"/>
          </w:pPr>
        </w:pPrChange>
      </w:pPr>
    </w:p>
    <w:p w14:paraId="04C71FAB" w14:textId="36D1FA38" w:rsidR="005F2397" w:rsidRPr="00E625D0" w:rsidDel="00E625D0" w:rsidRDefault="005F2397" w:rsidP="00E625D0">
      <w:pPr>
        <w:pStyle w:val="Heading2"/>
        <w:rPr>
          <w:del w:id="5016" w:author="Aleksander Hansen" w:date="2013-02-15T13:24:00Z"/>
          <w:rPrChange w:id="5017" w:author="Aleksander Hansen" w:date="2013-02-15T13:24:00Z">
            <w:rPr>
              <w:del w:id="5018" w:author="Aleksander Hansen" w:date="2013-02-15T13:24:00Z"/>
            </w:rPr>
          </w:rPrChange>
        </w:rPr>
        <w:pPrChange w:id="5019" w:author="Aleksander Hansen" w:date="2013-02-15T13:24:00Z">
          <w:pPr/>
        </w:pPrChange>
      </w:pPr>
      <w:del w:id="5020" w:author="Aleksander Hansen" w:date="2013-02-15T13:23:00Z">
        <w:r w:rsidRPr="00E625D0" w:rsidDel="00E625D0">
          <w:rPr>
            <w:rPrChange w:id="5021" w:author="Aleksander Hansen" w:date="2013-02-15T13:24:00Z">
              <w:rPr/>
            </w:rPrChange>
          </w:rPr>
          <w:delText>s</w:delText>
        </w:r>
      </w:del>
      <w:del w:id="5022" w:author="Aleksander Hansen" w:date="2013-02-15T13:24:00Z">
        <w:r w:rsidRPr="00E625D0" w:rsidDel="00E625D0">
          <w:rPr>
            <w:rPrChange w:id="5023" w:author="Aleksander Hansen" w:date="2013-02-15T13:24:00Z">
              <w:rPr/>
            </w:rPrChange>
          </w:rPr>
          <w:delText>peculative purposes</w:delText>
        </w:r>
      </w:del>
    </w:p>
    <w:p w14:paraId="6616A5A8" w14:textId="3DF7CF7E" w:rsidR="0028416E" w:rsidRPr="008568A7" w:rsidDel="00E625D0" w:rsidRDefault="0028416E" w:rsidP="00E625D0">
      <w:pPr>
        <w:pStyle w:val="Heading2"/>
        <w:rPr>
          <w:del w:id="5024" w:author="Aleksander Hansen" w:date="2013-02-15T13:24:00Z"/>
        </w:rPr>
        <w:pPrChange w:id="5025" w:author="Aleksander Hansen" w:date="2013-02-15T13:24:00Z">
          <w:pPr/>
        </w:pPrChange>
      </w:pPr>
    </w:p>
    <w:p w14:paraId="0DDE0343" w14:textId="77777777" w:rsidR="005F2397" w:rsidRPr="008568A7" w:rsidRDefault="005F2397" w:rsidP="00E625D0">
      <w:pPr>
        <w:pStyle w:val="Heading2"/>
        <w:pPrChange w:id="5026" w:author="Aleksander Hansen" w:date="2013-02-15T13:24:00Z">
          <w:pPr/>
        </w:pPrChange>
      </w:pPr>
      <w:bookmarkStart w:id="5027" w:name="_Toc222561436"/>
      <w:r w:rsidRPr="008568A7">
        <w:t>Identify the sources of foreign exchange trading gains and losses</w:t>
      </w:r>
      <w:bookmarkEnd w:id="5027"/>
    </w:p>
    <w:p w14:paraId="192FE407" w14:textId="77777777" w:rsidR="00FC538A" w:rsidRPr="008568A7" w:rsidRDefault="00FC538A" w:rsidP="005F2397">
      <w:pPr>
        <w:rPr>
          <w:rFonts w:ascii="Calibri" w:hAnsi="Calibri"/>
        </w:rPr>
      </w:pPr>
    </w:p>
    <w:p w14:paraId="5D4BAD58" w14:textId="241857CE" w:rsidR="005F2397" w:rsidRPr="008568A7" w:rsidDel="00E625D0" w:rsidRDefault="005F2397" w:rsidP="005F2397">
      <w:pPr>
        <w:rPr>
          <w:del w:id="5028" w:author="Aleksander Hansen" w:date="2013-02-15T13:28:00Z"/>
          <w:rFonts w:ascii="Calibri" w:hAnsi="Calibri"/>
        </w:rPr>
      </w:pPr>
      <w:r w:rsidRPr="008568A7">
        <w:rPr>
          <w:rFonts w:ascii="Calibri" w:hAnsi="Calibri"/>
        </w:rPr>
        <w:t xml:space="preserve">In the first two activities (To allow customers to participate in international commercial trade transactions; </w:t>
      </w:r>
      <w:ins w:id="5029" w:author="Aleksander Hansen" w:date="2013-02-15T13:25:00Z">
        <w:r w:rsidR="00E625D0">
          <w:rPr>
            <w:rFonts w:ascii="Calibri" w:hAnsi="Calibri"/>
          </w:rPr>
          <w:t>and t</w:t>
        </w:r>
      </w:ins>
      <w:del w:id="5030" w:author="Aleksander Hansen" w:date="2013-02-15T13:25:00Z">
        <w:r w:rsidRPr="008568A7" w:rsidDel="00E625D0">
          <w:rPr>
            <w:rFonts w:ascii="Calibri" w:hAnsi="Calibri"/>
          </w:rPr>
          <w:delText>T</w:delText>
        </w:r>
      </w:del>
      <w:r w:rsidRPr="008568A7">
        <w:rPr>
          <w:rFonts w:ascii="Calibri" w:hAnsi="Calibri"/>
        </w:rPr>
        <w:t>o allow customers to take positions in foreign investments, real or financial assets), the bank normally acts as an agent of its customers for a fee but does not assume the FX risk itself.</w:t>
      </w:r>
      <w:ins w:id="5031" w:author="Aleksander Hansen" w:date="2013-02-15T13:28:00Z">
        <w:r w:rsidR="00E625D0">
          <w:rPr>
            <w:rFonts w:ascii="Calibri" w:hAnsi="Calibri"/>
          </w:rPr>
          <w:t xml:space="preserve"> </w:t>
        </w:r>
      </w:ins>
    </w:p>
    <w:p w14:paraId="3B45E9C7" w14:textId="77777777" w:rsidR="005F2397" w:rsidRPr="008568A7" w:rsidDel="00E625D0" w:rsidRDefault="005F2397" w:rsidP="005F2397">
      <w:pPr>
        <w:rPr>
          <w:del w:id="5032" w:author="Aleksander Hansen" w:date="2013-02-15T13:28:00Z"/>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3B937C67" w:rsidR="005F2397" w:rsidRDefault="005F2397" w:rsidP="005F2397">
      <w:pPr>
        <w:rPr>
          <w:ins w:id="5033" w:author="Aleksander Hansen" w:date="2013-02-15T12:15:00Z"/>
          <w:rFonts w:ascii="Calibri" w:hAnsi="Calibri"/>
        </w:rPr>
      </w:pPr>
      <w:r w:rsidRPr="008568A7">
        <w:rPr>
          <w:rFonts w:ascii="Calibri" w:hAnsi="Calibri"/>
        </w:rPr>
        <w:t xml:space="preserve">Consequently, the primary FX exposure “essentially relates to </w:t>
      </w:r>
      <w:r w:rsidRPr="00E625D0">
        <w:rPr>
          <w:rFonts w:ascii="Calibri" w:hAnsi="Calibri"/>
          <w:i/>
          <w:rPrChange w:id="5034" w:author="Aleksander Hansen" w:date="2013-02-15T13:27:00Z">
            <w:rPr>
              <w:rFonts w:ascii="Calibri" w:hAnsi="Calibri"/>
            </w:rPr>
          </w:rPrChange>
        </w:rPr>
        <w:t>open positions</w:t>
      </w:r>
      <w:r w:rsidRPr="008568A7">
        <w:rPr>
          <w:rFonts w:ascii="Calibri" w:hAnsi="Calibri"/>
        </w:rPr>
        <w:t xml:space="preserve"> taken as a principal by the bank for speculative purposes</w:t>
      </w:r>
      <w:ins w:id="5035" w:author="Aleksander Hansen" w:date="2013-02-15T13:27:00Z">
        <w:r w:rsidR="00E625D0">
          <w:rPr>
            <w:rFonts w:ascii="Calibri" w:hAnsi="Calibri"/>
          </w:rPr>
          <w:t xml:space="preserve"> (the 4</w:t>
        </w:r>
        <w:r w:rsidR="00E625D0" w:rsidRPr="00E625D0">
          <w:rPr>
            <w:rFonts w:ascii="Calibri" w:hAnsi="Calibri"/>
            <w:vertAlign w:val="superscript"/>
            <w:rPrChange w:id="5036" w:author="Aleksander Hansen" w:date="2013-02-15T13:27:00Z">
              <w:rPr>
                <w:rFonts w:ascii="Calibri" w:hAnsi="Calibri"/>
              </w:rPr>
            </w:rPrChange>
          </w:rPr>
          <w:t>th</w:t>
        </w:r>
        <w:r w:rsidR="00E625D0">
          <w:rPr>
            <w:rFonts w:ascii="Calibri" w:hAnsi="Calibri"/>
          </w:rPr>
          <w:t xml:space="preserve"> activity).</w:t>
        </w:r>
      </w:ins>
      <w:r w:rsidRPr="008568A7">
        <w:rPr>
          <w:rFonts w:ascii="Calibri" w:hAnsi="Calibri"/>
        </w:rPr>
        <w:t>”</w:t>
      </w:r>
    </w:p>
    <w:p w14:paraId="749CA209" w14:textId="77777777" w:rsidR="00A50538" w:rsidRPr="008568A7" w:rsidRDefault="00A50538" w:rsidP="005F2397">
      <w:pPr>
        <w:rPr>
          <w:rFonts w:ascii="Calibri" w:hAnsi="Calibri"/>
        </w:rPr>
      </w:pPr>
    </w:p>
    <w:p w14:paraId="4B2BEC3C" w14:textId="0761B5CF" w:rsidR="005F2397" w:rsidRPr="008568A7" w:rsidRDefault="005F2397" w:rsidP="00A50538">
      <w:pPr>
        <w:pStyle w:val="Heading2"/>
        <w:pPrChange w:id="5037" w:author="Aleksander Hansen" w:date="2013-02-15T12:15:00Z">
          <w:pPr/>
        </w:pPrChange>
      </w:pPr>
      <w:bookmarkStart w:id="5038" w:name="_Toc222561437"/>
      <w:r w:rsidRPr="008568A7">
        <w:t>Calculate the potential gain or loss from a foreign currency denominated investment</w:t>
      </w:r>
      <w:bookmarkEnd w:id="5038"/>
    </w:p>
    <w:p w14:paraId="6F12847F" w14:textId="76B43070" w:rsidR="005F2397" w:rsidRPr="008568A7" w:rsidRDefault="005F2397" w:rsidP="005A6863">
      <w:pPr>
        <w:pStyle w:val="Heading3SubGTNI"/>
        <w:pPrChange w:id="5039" w:author="Aleksander Hansen" w:date="2013-02-15T12:31:00Z">
          <w:pPr/>
        </w:pPrChange>
      </w:pPr>
      <w:bookmarkStart w:id="5040" w:name="_Toc222561438"/>
      <w:r w:rsidRPr="008568A7">
        <w:t xml:space="preserve">Baseline Scenario: Un-hedged Balance Sheet is </w:t>
      </w:r>
      <w:del w:id="5041" w:author="Aleksander Hansen" w:date="2013-02-15T12:15:00Z">
        <w:r w:rsidRPr="008568A7" w:rsidDel="00A50538">
          <w:delText>Exposed</w:delText>
        </w:r>
      </w:del>
      <w:ins w:id="5042" w:author="Aleksander Hansen" w:date="2013-02-15T12:15:00Z">
        <w:r w:rsidR="00A50538" w:rsidRPr="008568A7">
          <w:t>exposed</w:t>
        </w:r>
      </w:ins>
      <w:r w:rsidRPr="008568A7">
        <w:t xml:space="preserve"> to FX Risk</w:t>
      </w:r>
      <w:ins w:id="5043" w:author="Aleksander Hansen" w:date="2013-02-15T12:16:00Z">
        <w:r w:rsidR="00A50538">
          <w:t>.</w:t>
        </w:r>
      </w:ins>
      <w:bookmarkEnd w:id="5040"/>
    </w:p>
    <w:p w14:paraId="34720003" w14:textId="4AE0DEAC" w:rsidR="005F2397" w:rsidRPr="008568A7" w:rsidRDefault="005F2397" w:rsidP="005F2397">
      <w:pPr>
        <w:rPr>
          <w:rFonts w:ascii="Calibri" w:hAnsi="Calibri"/>
        </w:rPr>
      </w:pPr>
      <w:r w:rsidRPr="008568A7">
        <w:rPr>
          <w:rFonts w:ascii="Calibri" w:hAnsi="Calibri"/>
        </w:rPr>
        <w:t xml:space="preserve">In this scenario (Saunders Example 14-1), a US </w:t>
      </w:r>
      <w:del w:id="5044" w:author="Aleksander Hansen" w:date="2013-02-15T12:16:00Z">
        <w:r w:rsidRPr="008568A7" w:rsidDel="00A50538">
          <w:rPr>
            <w:rFonts w:ascii="Calibri" w:hAnsi="Calibri"/>
          </w:rPr>
          <w:delText>institutions</w:delText>
        </w:r>
      </w:del>
      <w:ins w:id="5045" w:author="Aleksander Hansen" w:date="2013-02-15T12:16:00Z">
        <w:r w:rsidR="00A50538" w:rsidRPr="008568A7">
          <w:rPr>
            <w:rFonts w:ascii="Calibri" w:hAnsi="Calibri"/>
          </w:rPr>
          <w:t>institution</w:t>
        </w:r>
      </w:ins>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del w:id="5046" w:author="Aleksander Hansen" w:date="2013-02-15T12:16:00Z">
        <w:r w:rsidRPr="008568A7" w:rsidDel="00A50538">
          <w:rPr>
            <w:rFonts w:ascii="Calibri" w:hAnsi="Calibri"/>
          </w:rPr>
          <w:delText>cost of funds (COF) are</w:delText>
        </w:r>
      </w:del>
      <w:ins w:id="5047" w:author="Aleksander Hansen" w:date="2013-02-15T12:16:00Z">
        <w:r w:rsidR="00A50538" w:rsidRPr="008568A7">
          <w:rPr>
            <w:rFonts w:ascii="Calibri" w:hAnsi="Calibri"/>
          </w:rPr>
          <w:t>cost of funds (COF) is</w:t>
        </w:r>
      </w:ins>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096BAD8D" w:rsidR="005F2397" w:rsidRPr="005A6863" w:rsidRDefault="005F2397" w:rsidP="005A6863">
      <w:pPr>
        <w:pStyle w:val="Heading3SubGTNI"/>
        <w:rPr>
          <w:rPrChange w:id="5048" w:author="Aleksander Hansen" w:date="2013-02-15T12:32:00Z">
            <w:rPr/>
          </w:rPrChange>
        </w:rPr>
        <w:pPrChange w:id="5049" w:author="Aleksander Hansen" w:date="2013-02-15T12:32:00Z">
          <w:pPr/>
        </w:pPrChange>
      </w:pPr>
      <w:bookmarkStart w:id="5050" w:name="_Toc222561439"/>
      <w:r w:rsidRPr="008568A7">
        <w:t>On Balance Sheet Hedge: Liabilities match FX Exposure of Assets</w:t>
      </w:r>
      <w:ins w:id="5051" w:author="Aleksander Hansen" w:date="2013-02-15T12:32:00Z">
        <w:r w:rsidR="005A6863">
          <w:br/>
        </w:r>
      </w:ins>
      <w:ins w:id="5052" w:author="Aleksander Hansen" w:date="2013-02-15T12:33:00Z">
        <w:r w:rsidR="005A6863">
          <w:rPr>
            <w:rFonts w:ascii="Calibri" w:hAnsi="Calibri"/>
            <w:b w:val="0"/>
          </w:rPr>
          <w:t>The UK Pound Depreciates: both ROA and Cost of Funds lower.</w:t>
        </w:r>
      </w:ins>
      <w:bookmarkEnd w:id="5050"/>
      <w:del w:id="5053" w:author="Aleksander Hansen" w:date="2013-02-15T12:32:00Z">
        <w:r w:rsidRPr="005A6863" w:rsidDel="005A6863">
          <w:rPr>
            <w:rPrChange w:id="5054" w:author="Aleksander Hansen" w:date="2013-02-15T12:32:00Z">
              <w:rPr/>
            </w:rPrChange>
          </w:rPr>
          <w:br/>
        </w:r>
      </w:del>
      <w:del w:id="5055" w:author="Aleksander Hansen" w:date="2013-02-15T12:33:00Z">
        <w:r w:rsidRPr="005A6863" w:rsidDel="005A6863">
          <w:rPr>
            <w:rPrChange w:id="5056" w:author="Aleksander Hansen" w:date="2013-02-15T12:32:00Z">
              <w:rPr/>
            </w:rPrChange>
          </w:rPr>
          <w:delText>UK Pound Depreciates: Both ROA and Cost of Funds (COF) lower!</w:delText>
        </w:r>
      </w:del>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279EE582" w14:textId="77777777" w:rsidR="005A6863" w:rsidRDefault="005F2397" w:rsidP="005A6863">
      <w:pPr>
        <w:pStyle w:val="Heading3"/>
        <w:rPr>
          <w:ins w:id="5057" w:author="Aleksander Hansen" w:date="2013-02-15T12:34:00Z"/>
        </w:rPr>
        <w:pPrChange w:id="5058" w:author="Aleksander Hansen" w:date="2013-02-15T12:34:00Z">
          <w:pPr/>
        </w:pPrChange>
      </w:pPr>
      <w:bookmarkStart w:id="5059" w:name="_Toc222561440"/>
      <w:r w:rsidRPr="008568A7">
        <w:t>On Balance Sheet Hedge: Liabilities match FX Exposure of Assets</w:t>
      </w:r>
      <w:bookmarkEnd w:id="5059"/>
    </w:p>
    <w:p w14:paraId="64326A11" w14:textId="15D7804D" w:rsidR="005F2397" w:rsidRPr="008568A7" w:rsidRDefault="005F2397" w:rsidP="005F2397">
      <w:pPr>
        <w:rPr>
          <w:rFonts w:ascii="Calibri" w:hAnsi="Calibri"/>
        </w:rPr>
      </w:pPr>
      <w:del w:id="5060" w:author="Aleksander Hansen" w:date="2013-02-15T12:34:00Z">
        <w:r w:rsidRPr="008568A7" w:rsidDel="005A6863">
          <w:rPr>
            <w:rFonts w:ascii="Calibri" w:hAnsi="Calibri"/>
          </w:rPr>
          <w:br/>
        </w:r>
      </w:del>
      <w:r w:rsidRPr="008568A7">
        <w:rPr>
          <w:rFonts w:ascii="Calibri" w:hAnsi="Calibri"/>
        </w:rP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0C418369" w:rsidR="005F2397" w:rsidRPr="008568A7" w:rsidRDefault="005F2397" w:rsidP="00CA255D">
      <w:pPr>
        <w:pStyle w:val="Heading2"/>
        <w:pPrChange w:id="5061" w:author="Aleksander Hansen" w:date="2013-02-15T12:26:00Z">
          <w:pPr/>
        </w:pPrChange>
      </w:pPr>
      <w:bookmarkStart w:id="5062" w:name="_Toc222561441"/>
      <w:r w:rsidRPr="008568A7">
        <w:t>Explain balance</w:t>
      </w:r>
      <w:r w:rsidRPr="008568A7">
        <w:rPr>
          <w:rFonts w:cs="Monaco"/>
        </w:rPr>
        <w:t>‐</w:t>
      </w:r>
      <w:r w:rsidRPr="008568A7">
        <w:t>sheet hedging with forwards</w:t>
      </w:r>
      <w:bookmarkEnd w:id="5062"/>
      <w:ins w:id="5063" w:author="Aleksander Hansen" w:date="2013-02-15T12:26:00Z">
        <w:r w:rsidR="00CA255D">
          <w:br/>
        </w:r>
      </w:ins>
    </w:p>
    <w:p w14:paraId="1CB12B49" w14:textId="77777777" w:rsidR="005F2397" w:rsidRPr="008568A7" w:rsidRDefault="005F2397" w:rsidP="005A6863">
      <w:pPr>
        <w:pStyle w:val="Heading3SubGTNI"/>
        <w:pPrChange w:id="5064" w:author="Aleksander Hansen" w:date="2013-02-15T12:34:00Z">
          <w:pPr/>
        </w:pPrChange>
      </w:pPr>
      <w:bookmarkStart w:id="5065" w:name="_Toc222561442"/>
      <w:r w:rsidRPr="008568A7">
        <w:t>Off balance sheet hedge with forwards</w:t>
      </w:r>
      <w:bookmarkEnd w:id="5065"/>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279518FC" w14:textId="77777777" w:rsidR="00CA255D" w:rsidRDefault="00CA255D" w:rsidP="005F2397">
      <w:pPr>
        <w:rPr>
          <w:ins w:id="5066" w:author="Aleksander Hansen" w:date="2013-02-15T12:17:00Z"/>
          <w:rFonts w:ascii="Calibri" w:hAnsi="Calibri"/>
        </w:rPr>
      </w:pPr>
    </w:p>
    <w:p w14:paraId="7FE16291" w14:textId="1DEC45E1" w:rsidR="005F2397" w:rsidRDefault="005F2397" w:rsidP="00CA255D">
      <w:pPr>
        <w:pStyle w:val="Heading2"/>
        <w:rPr>
          <w:ins w:id="5067" w:author="Aleksander Hansen" w:date="2013-02-15T13:48:00Z"/>
        </w:rPr>
        <w:pPrChange w:id="5068" w:author="Aleksander Hansen" w:date="2013-02-15T12:17:00Z">
          <w:pPr/>
        </w:pPrChange>
      </w:pPr>
      <w:bookmarkStart w:id="5069" w:name="_Toc222561443"/>
      <w:r w:rsidRPr="008568A7">
        <w:t>Describe how a non</w:t>
      </w:r>
      <w:r w:rsidRPr="008568A7">
        <w:rPr>
          <w:rFonts w:cs="Monaco"/>
        </w:rPr>
        <w:t>‐</w:t>
      </w:r>
      <w:r w:rsidRPr="008568A7">
        <w:t>arbitrage assumption in the foreign exchange markets leads to the interest rate parity theorem; use this theorem to calculate forward foreign exchange rates</w:t>
      </w:r>
      <w:bookmarkEnd w:id="5069"/>
      <w:ins w:id="5070" w:author="Aleksander Hansen" w:date="2013-02-15T12:17:00Z">
        <w:r w:rsidR="00CA255D">
          <w:br/>
        </w:r>
      </w:ins>
    </w:p>
    <w:p w14:paraId="04C1E19D" w14:textId="59730FE2" w:rsidR="009974E2" w:rsidRPr="009974E2" w:rsidRDefault="009974E2" w:rsidP="009974E2">
      <w:pPr>
        <w:pStyle w:val="Paragraph"/>
        <w:rPr>
          <w:rPrChange w:id="5071" w:author="Aleksander Hansen" w:date="2013-02-15T13:48:00Z">
            <w:rPr/>
          </w:rPrChange>
        </w:rPr>
        <w:pPrChange w:id="5072" w:author="Aleksander Hansen" w:date="2013-02-15T13:48:00Z">
          <w:pPr/>
        </w:pPrChange>
      </w:pPr>
      <w:ins w:id="5073" w:author="Aleksander Hansen" w:date="2013-02-15T13:48:00Z">
        <w:r>
          <w:t xml:space="preserve">The interest rate parity theorem </w:t>
        </w:r>
      </w:ins>
      <w:ins w:id="5074" w:author="Aleksander Hansen" w:date="2013-02-15T13:50:00Z">
        <w:r w:rsidR="006D66D5">
          <w:t xml:space="preserve">(IRPT) </w:t>
        </w:r>
      </w:ins>
      <w:ins w:id="5075" w:author="Aleksander Hansen" w:date="2013-02-15T13:48:00Z">
        <w:r>
          <w:t>s given by the following equation:</w:t>
        </w:r>
      </w:ins>
    </w:p>
    <w:p w14:paraId="15421984" w14:textId="6E722784" w:rsidR="009974E2" w:rsidRDefault="001C28FB" w:rsidP="009974E2">
      <w:pPr>
        <w:jc w:val="center"/>
        <w:rPr>
          <w:ins w:id="5076" w:author="Aleksander Hansen" w:date="2013-02-15T13:49:00Z"/>
          <w:rFonts w:ascii="Calibri" w:hAnsi="Calibri"/>
        </w:rPr>
        <w:pPrChange w:id="5077" w:author="Aleksander Hansen" w:date="2013-02-15T13:49:00Z">
          <w:pPr/>
        </w:pPrChange>
      </w:pPr>
      <w:r>
        <w:rPr>
          <w:rFonts w:ascii="Calibri" w:hAnsi="Calibri"/>
        </w:rPr>
        <w:pict w14:anchorId="5C47BDAA">
          <v:shape id="_x0000_i1064" type="#_x0000_t75" style="width:147pt;height:38pt">
            <v:imagedata r:id="rId147" o:title=""/>
          </v:shape>
        </w:pict>
      </w:r>
      <w:ins w:id="5078" w:author="Aleksander Hansen" w:date="2013-02-15T13:49:00Z">
        <w:r w:rsidR="009974E2">
          <w:rPr>
            <w:rFonts w:ascii="Calibri" w:hAnsi="Calibri"/>
          </w:rPr>
          <w:t xml:space="preserve">  </w:t>
        </w:r>
      </w:ins>
    </w:p>
    <w:p w14:paraId="2C62E48C" w14:textId="703F5699" w:rsidR="009974E2" w:rsidRPr="008568A7" w:rsidRDefault="009974E2" w:rsidP="009974E2">
      <w:pPr>
        <w:rPr>
          <w:rFonts w:ascii="Calibri" w:hAnsi="Calibri"/>
        </w:rPr>
        <w:pPrChange w:id="5079" w:author="Aleksander Hansen" w:date="2013-02-15T13:49:00Z">
          <w:pPr/>
        </w:pPrChange>
      </w:pPr>
      <w:ins w:id="5080" w:author="Aleksander Hansen" w:date="2013-02-15T13:49:00Z">
        <w:r>
          <w:rPr>
            <w:rFonts w:ascii="Calibri" w:hAnsi="Calibri"/>
          </w:rPr>
          <w:t>where</w:t>
        </w:r>
      </w:ins>
      <w:ins w:id="5081" w:author="Aleksander Hansen" w:date="2013-02-15T13:50:00Z">
        <w:r>
          <w:rPr>
            <w:rFonts w:ascii="Calibri" w:hAnsi="Calibri"/>
          </w:rPr>
          <w:t>,</w:t>
        </w:r>
      </w:ins>
    </w:p>
    <w:p w14:paraId="073CCA25" w14:textId="77777777" w:rsidR="005F2397" w:rsidRPr="008568A7" w:rsidRDefault="001C28FB" w:rsidP="009974E2">
      <w:pPr>
        <w:jc w:val="center"/>
        <w:rPr>
          <w:rFonts w:ascii="Calibri" w:hAnsi="Calibri"/>
        </w:rPr>
        <w:pPrChange w:id="5082" w:author="Aleksander Hansen" w:date="2013-02-15T13:49:00Z">
          <w:pPr/>
        </w:pPrChange>
      </w:pPr>
      <w:r>
        <w:rPr>
          <w:rFonts w:ascii="Calibri" w:hAnsi="Calibri"/>
        </w:rPr>
        <w:pict w14:anchorId="47440C2F">
          <v:shape id="_x0000_i1065" type="#_x0000_t75" style="width:289pt;height:105pt">
            <v:imagedata r:id="rId148" o:title=""/>
          </v:shape>
        </w:pict>
      </w:r>
    </w:p>
    <w:p w14:paraId="4223A470" w14:textId="6A429B04" w:rsidR="00FC538A" w:rsidRPr="008568A7" w:rsidRDefault="009974E2" w:rsidP="005F2397">
      <w:pPr>
        <w:rPr>
          <w:rFonts w:ascii="Calibri" w:hAnsi="Calibri"/>
        </w:rPr>
      </w:pPr>
      <w:ins w:id="5083" w:author="Aleksander Hansen" w:date="2013-02-15T13:50:00Z">
        <w:r>
          <w:rPr>
            <w:rFonts w:ascii="Calibri" w:hAnsi="Calibri"/>
          </w:rPr>
          <w:t xml:space="preserve">The </w:t>
        </w:r>
        <w:r w:rsidR="006D66D5">
          <w:rPr>
            <w:rFonts w:ascii="Calibri" w:hAnsi="Calibri"/>
          </w:rPr>
          <w:t xml:space="preserve">IRPT is motivated by arbitrage arguments: if interest rates are higher in, say </w:t>
        </w:r>
      </w:ins>
      <w:ins w:id="5084" w:author="Aleksander Hansen" w:date="2013-02-15T13:52:00Z">
        <w:r w:rsidR="006D66D5">
          <w:rPr>
            <w:rFonts w:ascii="Calibri" w:hAnsi="Calibri"/>
          </w:rPr>
          <w:t>the UK</w:t>
        </w:r>
      </w:ins>
      <w:ins w:id="5085" w:author="Aleksander Hansen" w:date="2013-02-15T13:50:00Z">
        <w:r w:rsidR="006D66D5">
          <w:rPr>
            <w:rFonts w:ascii="Calibri" w:hAnsi="Calibri"/>
          </w:rPr>
          <w:t xml:space="preserve">, than in the US, </w:t>
        </w:r>
      </w:ins>
      <w:ins w:id="5086" w:author="Aleksander Hansen" w:date="2013-02-15T13:52:00Z">
        <w:r w:rsidR="006D66D5">
          <w:rPr>
            <w:rFonts w:ascii="Calibri" w:hAnsi="Calibri"/>
          </w:rPr>
          <w:t xml:space="preserve">it is attractive for investors to invest in UK assets, earning a higher rate of return. Indeed, investors would borrow cheaply in the US and invest in the UK and make a profit on the interest rate differential. However, as you have probably already figured, </w:t>
        </w:r>
      </w:ins>
      <w:ins w:id="5087" w:author="Aleksander Hansen" w:date="2013-02-15T13:54:00Z">
        <w:r w:rsidR="006D66D5">
          <w:rPr>
            <w:rFonts w:ascii="Calibri" w:hAnsi="Calibri"/>
          </w:rPr>
          <w:t>such</w:t>
        </w:r>
      </w:ins>
      <w:ins w:id="5088" w:author="Aleksander Hansen" w:date="2013-02-15T13:52:00Z">
        <w:r w:rsidR="006D66D5">
          <w:rPr>
            <w:rFonts w:ascii="Calibri" w:hAnsi="Calibri"/>
          </w:rPr>
          <w:t xml:space="preserve"> </w:t>
        </w:r>
      </w:ins>
      <w:ins w:id="5089" w:author="Aleksander Hansen" w:date="2013-02-15T13:54:00Z">
        <w:r w:rsidR="006D66D5">
          <w:rPr>
            <w:rFonts w:ascii="Calibri" w:hAnsi="Calibri"/>
          </w:rPr>
          <w:t xml:space="preserve">arbitrage opportunities cannot persist. If US investors borrow </w:t>
        </w:r>
      </w:ins>
      <w:ins w:id="5090" w:author="Aleksander Hansen" w:date="2013-02-15T13:55:00Z">
        <w:r w:rsidR="006D66D5">
          <w:rPr>
            <w:rFonts w:ascii="Calibri" w:hAnsi="Calibri"/>
          </w:rPr>
          <w:t>USD</w:t>
        </w:r>
      </w:ins>
      <w:ins w:id="5091" w:author="Aleksander Hansen" w:date="2013-02-15T13:54:00Z">
        <w:r w:rsidR="006D66D5">
          <w:rPr>
            <w:rFonts w:ascii="Calibri" w:hAnsi="Calibri"/>
          </w:rPr>
          <w:t xml:space="preserve"> to buy Pound Sterling</w:t>
        </w:r>
      </w:ins>
      <w:ins w:id="5092" w:author="Aleksander Hansen" w:date="2013-02-15T14:04:00Z">
        <w:r w:rsidR="004C6D27">
          <w:rPr>
            <w:rFonts w:ascii="Calibri" w:hAnsi="Calibri"/>
          </w:rPr>
          <w:t xml:space="preserve"> denominated CDs</w:t>
        </w:r>
      </w:ins>
      <w:ins w:id="5093" w:author="Aleksander Hansen" w:date="2013-02-15T13:55:00Z">
        <w:r w:rsidR="006D66D5">
          <w:rPr>
            <w:rFonts w:ascii="Calibri" w:hAnsi="Calibri"/>
          </w:rPr>
          <w:t xml:space="preserve">, the cost of Pound Sterling </w:t>
        </w:r>
        <w:r w:rsidR="004C6D27">
          <w:rPr>
            <w:rFonts w:ascii="Calibri" w:hAnsi="Calibri"/>
          </w:rPr>
          <w:t xml:space="preserve">in terms of USD appreciates (becomes more expensive). As the spot price increases, the forward exchange rate </w:t>
        </w:r>
      </w:ins>
      <w:ins w:id="5094" w:author="Aleksander Hansen" w:date="2013-02-15T14:14:00Z">
        <w:r w:rsidR="00B373FA">
          <w:rPr>
            <w:rFonts w:ascii="Calibri" w:hAnsi="Calibri"/>
          </w:rPr>
          <w:t xml:space="preserve">simultaneously </w:t>
        </w:r>
      </w:ins>
      <w:ins w:id="5095" w:author="Aleksander Hansen" w:date="2013-02-15T14:03:00Z">
        <w:r w:rsidR="004C6D27">
          <w:rPr>
            <w:rFonts w:ascii="Calibri" w:hAnsi="Calibri"/>
          </w:rPr>
          <w:t>decreases</w:t>
        </w:r>
      </w:ins>
      <w:ins w:id="5096" w:author="Aleksander Hansen" w:date="2013-02-15T14:04:00Z">
        <w:r w:rsidR="004C6D27">
          <w:rPr>
            <w:rFonts w:ascii="Calibri" w:hAnsi="Calibri"/>
          </w:rPr>
          <w:t xml:space="preserve">. Thus, it becomes less attractive to but Pound Sterling denominated CDs as you get fewer Pounds per USD, and you know that the exchange rate one year from now will be lower (you will receive less for your Pound Sterling). These forces will </w:t>
        </w:r>
      </w:ins>
      <w:ins w:id="5097" w:author="Aleksander Hansen" w:date="2013-02-15T14:15:00Z">
        <w:r w:rsidR="00B373FA">
          <w:rPr>
            <w:rFonts w:ascii="Calibri" w:hAnsi="Calibri"/>
          </w:rPr>
          <w:t>ensure that Covered Interest Rate Parity holds, with any deviation quickly being seized upon by Arbitrageurs.</w:t>
        </w:r>
      </w:ins>
    </w:p>
    <w:p w14:paraId="6C6842F6" w14:textId="77777777" w:rsidR="005F2397" w:rsidRPr="008568A7" w:rsidRDefault="005F2397" w:rsidP="007140DE">
      <w:pPr>
        <w:pStyle w:val="Heading2"/>
      </w:pPr>
      <w:bookmarkStart w:id="5098" w:name="_Toc222561444"/>
      <w:r w:rsidRPr="008568A7">
        <w:t>Explain why diversification in multicurrency asset</w:t>
      </w:r>
      <w:r w:rsidRPr="008568A7">
        <w:rPr>
          <w:rFonts w:cs="Monaco"/>
        </w:rPr>
        <w:t>‐</w:t>
      </w:r>
      <w:r w:rsidRPr="008568A7">
        <w:t>liability positions could reduce portfolio risk</w:t>
      </w:r>
      <w:bookmarkEnd w:id="5098"/>
    </w:p>
    <w:p w14:paraId="76DDD53E" w14:textId="77777777" w:rsidR="00FC538A" w:rsidRPr="008568A7" w:rsidRDefault="00FC538A" w:rsidP="005F2397">
      <w:pPr>
        <w:rPr>
          <w:rFonts w:ascii="Calibri" w:hAnsi="Calibri"/>
        </w:rPr>
      </w:pPr>
    </w:p>
    <w:p w14:paraId="374AB1B9" w14:textId="67B040C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ins w:id="5099" w:author="Aleksander Hansen" w:date="2013-02-15T14:21:00Z">
        <w:r w:rsidR="00413386">
          <w:rPr>
            <w:rFonts w:ascii="Calibri" w:hAnsi="Calibri"/>
          </w:rPr>
          <w:t xml:space="preserve"> This is just basic portfolio theory from Volume 1 regarding diversification effects, applied to a setting where we essentially have assets that can help us reduce the overall systemic risk to our portfolio without reducing the returns, or vice-versa.</w:t>
        </w:r>
      </w:ins>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5100" w:name="_Toc222561445"/>
      <w:r w:rsidRPr="008568A7">
        <w:t>Describe the relationship between nominal and real interest rates</w:t>
      </w:r>
      <w:bookmarkEnd w:id="5100"/>
    </w:p>
    <w:p w14:paraId="79396057" w14:textId="77777777" w:rsidR="00FC538A" w:rsidRPr="008568A7" w:rsidRDefault="00FC538A" w:rsidP="005F2397">
      <w:pPr>
        <w:rPr>
          <w:rFonts w:ascii="Calibri" w:hAnsi="Calibri"/>
        </w:rPr>
      </w:pPr>
    </w:p>
    <w:p w14:paraId="2931F546" w14:textId="4C7DE3D4" w:rsidR="005F2397" w:rsidRDefault="005F2397" w:rsidP="005F2397">
      <w:pPr>
        <w:rPr>
          <w:ins w:id="5101" w:author="Aleksander Hansen" w:date="2013-02-15T12:11:00Z"/>
          <w:rFonts w:ascii="Calibri" w:hAnsi="Calibri"/>
        </w:rPr>
      </w:pPr>
      <w:r w:rsidRPr="008568A7">
        <w:rPr>
          <w:rFonts w:ascii="Calibri" w:hAnsi="Calibri"/>
        </w:rPr>
        <w:t xml:space="preserve">Nominal interest rate </w:t>
      </w:r>
      <w:ins w:id="5102" w:author="Aleksander Hansen" w:date="2013-02-15T13:39:00Z">
        <m:oMath>
          <m:r>
            <w:rPr>
              <w:rFonts w:ascii="Cambria Math" w:hAnsi="Cambria Math"/>
            </w:rPr>
            <m:t xml:space="preserve">≅ </m:t>
          </m:r>
        </m:oMath>
      </w:ins>
      <w:del w:id="5103" w:author="Aleksander Hansen" w:date="2013-02-15T13:39:00Z">
        <m:oMath>
          <m:r>
            <w:rPr>
              <w:rFonts w:ascii="Cambria Math" w:hAnsi="Cambria Math"/>
              <w:rPrChange w:id="5104" w:author="Aleksander Hansen" w:date="2013-02-15T13:29:00Z">
                <w:rPr>
                  <w:rFonts w:ascii="Cambria Math" w:hAnsi="Cambria Math"/>
                </w:rPr>
              </w:rPrChange>
            </w:rPr>
            <m:t xml:space="preserve">= </m:t>
          </m:r>
        </m:oMath>
      </w:del>
      <w:r w:rsidRPr="008568A7">
        <w:rPr>
          <w:rFonts w:ascii="Calibri" w:hAnsi="Calibri"/>
        </w:rPr>
        <w:t xml:space="preserve">real interest rate + </w:t>
      </w:r>
      <w:ins w:id="5105" w:author="Aleksander Hansen" w:date="2013-02-15T12:12:00Z">
        <w:r w:rsidR="00B071E4">
          <w:rPr>
            <w:rFonts w:ascii="Calibri" w:hAnsi="Calibri"/>
          </w:rPr>
          <w:t>[</w:t>
        </w:r>
      </w:ins>
      <w:r w:rsidRPr="008568A7">
        <w:rPr>
          <w:rFonts w:ascii="Calibri" w:hAnsi="Calibri"/>
        </w:rPr>
        <w:t>expected</w:t>
      </w:r>
      <w:ins w:id="5106" w:author="Aleksander Hansen" w:date="2013-02-15T12:12:00Z">
        <w:r w:rsidR="00B071E4">
          <w:rPr>
            <w:rFonts w:ascii="Calibri" w:hAnsi="Calibri"/>
          </w:rPr>
          <w:t>]</w:t>
        </w:r>
      </w:ins>
      <w:r w:rsidRPr="008568A7">
        <w:rPr>
          <w:rFonts w:ascii="Calibri" w:hAnsi="Calibri"/>
        </w:rPr>
        <w:t xml:space="preserve"> inflation rate</w:t>
      </w:r>
      <w:ins w:id="5107" w:author="Aleksander Hansen" w:date="2013-02-15T12:11:00Z">
        <w:r w:rsidR="00B071E4">
          <w:rPr>
            <w:rFonts w:ascii="Calibri" w:hAnsi="Calibri"/>
          </w:rPr>
          <w:t>. This can also be defined slightly more mathematically precise as so,</w:t>
        </w:r>
      </w:ins>
    </w:p>
    <w:p w14:paraId="70474476" w14:textId="1BBED7DB" w:rsidR="00B071E4" w:rsidRDefault="00B071E4" w:rsidP="005F2397">
      <w:pPr>
        <w:rPr>
          <w:ins w:id="5108" w:author="Aleksander Hansen" w:date="2013-02-15T14:23:00Z"/>
          <w:rFonts w:ascii="Calibri" w:hAnsi="Calibri"/>
        </w:rPr>
      </w:pPr>
      <w:ins w:id="5109" w:author="Aleksander Hansen" w:date="2013-02-15T12:11:00Z">
        <w:r>
          <w:rPr>
            <w:rFonts w:ascii="Calibri" w:hAnsi="Calibri"/>
          </w:rPr>
          <w:t xml:space="preserve">Nominal interest rate = </w:t>
        </w:r>
      </w:ins>
      <w:ins w:id="5110" w:author="Aleksander Hansen" w:date="2013-02-15T12:12:00Z">
        <w:r>
          <w:rPr>
            <w:rFonts w:ascii="Calibri" w:hAnsi="Calibri"/>
          </w:rPr>
          <w:t>[</w:t>
        </w:r>
      </w:ins>
      <w:ins w:id="5111" w:author="Aleksander Hansen" w:date="2013-02-15T12:11:00Z">
        <w:r>
          <w:rPr>
            <w:rFonts w:ascii="Calibri" w:hAnsi="Calibri"/>
          </w:rPr>
          <w:t>(1</w:t>
        </w:r>
      </w:ins>
      <w:ins w:id="5112" w:author="Aleksander Hansen" w:date="2013-02-15T12:12:00Z">
        <w:r>
          <w:rPr>
            <w:rFonts w:ascii="Calibri" w:hAnsi="Calibri"/>
          </w:rPr>
          <w:t xml:space="preserve"> </w:t>
        </w:r>
      </w:ins>
      <w:ins w:id="5113" w:author="Aleksander Hansen" w:date="2013-02-15T12:11:00Z">
        <w:r>
          <w:rPr>
            <w:rFonts w:ascii="Calibri" w:hAnsi="Calibri"/>
          </w:rPr>
          <w:t>+ real interest rate) x (1</w:t>
        </w:r>
      </w:ins>
      <w:ins w:id="5114" w:author="Aleksander Hansen" w:date="2013-02-15T12:12:00Z">
        <w:r>
          <w:rPr>
            <w:rFonts w:ascii="Calibri" w:hAnsi="Calibri"/>
          </w:rPr>
          <w:t xml:space="preserve"> </w:t>
        </w:r>
      </w:ins>
      <w:ins w:id="5115" w:author="Aleksander Hansen" w:date="2013-02-15T12:11:00Z">
        <w:r>
          <w:rPr>
            <w:rFonts w:ascii="Calibri" w:hAnsi="Calibri"/>
          </w:rPr>
          <w:t>+</w:t>
        </w:r>
      </w:ins>
      <w:ins w:id="5116" w:author="Aleksander Hansen" w:date="2013-02-15T12:12:00Z">
        <w:r>
          <w:rPr>
            <w:rFonts w:ascii="Calibri" w:hAnsi="Calibri"/>
          </w:rPr>
          <w:t xml:space="preserve"> expected inflation)] -1</w:t>
        </w:r>
      </w:ins>
      <w:ins w:id="5117" w:author="Aleksander Hansen" w:date="2013-02-15T14:23:00Z">
        <w:r w:rsidR="00413386">
          <w:rPr>
            <w:rFonts w:ascii="Calibri" w:hAnsi="Calibri"/>
          </w:rPr>
          <w:t>.</w:t>
        </w:r>
      </w:ins>
    </w:p>
    <w:p w14:paraId="6FB206E1" w14:textId="77777777" w:rsidR="00413386" w:rsidRPr="008568A7" w:rsidRDefault="00413386" w:rsidP="005F2397">
      <w:pPr>
        <w:rPr>
          <w:rFonts w:ascii="Calibri" w:hAnsi="Calibri"/>
        </w:rPr>
      </w:pPr>
    </w:p>
    <w:p w14:paraId="7C9B4815" w14:textId="657A7637" w:rsidR="005F2397" w:rsidRPr="008568A7" w:rsidRDefault="00413386" w:rsidP="00413386">
      <w:pPr>
        <w:rPr>
          <w:rFonts w:ascii="Calibri" w:hAnsi="Calibri"/>
        </w:rPr>
        <w:pPrChange w:id="5118" w:author="Aleksander Hansen" w:date="2013-02-15T14:24:00Z">
          <w:pPr/>
        </w:pPrChange>
      </w:pPr>
      <w:r>
        <w:rPr>
          <w:rFonts w:ascii="Calibri" w:hAnsi="Calibri"/>
        </w:rPr>
        <w:lastRenderedPageBreak/>
        <w:pict w14:anchorId="1894305B">
          <v:shape id="_x0000_i1066" type="#_x0000_t75" style="width:45pt;height:19pt">
            <v:imagedata r:id="rId149" o:title=""/>
          </v:shape>
        </w:pict>
      </w:r>
    </w:p>
    <w:p w14:paraId="6C293CAC" w14:textId="34A18666" w:rsidR="005F2397" w:rsidRPr="008568A7" w:rsidRDefault="00413386" w:rsidP="00413386">
      <w:pPr>
        <w:rPr>
          <w:rFonts w:ascii="Calibri" w:hAnsi="Calibri"/>
        </w:rPr>
        <w:pPrChange w:id="5119" w:author="Aleksander Hansen" w:date="2013-02-15T14:24:00Z">
          <w:pPr/>
        </w:pPrChange>
      </w:pPr>
      <w:r>
        <w:rPr>
          <w:rFonts w:ascii="Calibri" w:hAnsi="Calibri"/>
        </w:rPr>
        <w:pict w14:anchorId="080FDF44">
          <v:shape id="_x0000_i1067" type="#_x0000_t75" style="width:4in;height:44pt">
            <v:imagedata r:id="rId150" o:title=""/>
          </v:shape>
        </w:pict>
      </w:r>
    </w:p>
    <w:p w14:paraId="05826D3E" w14:textId="77777777" w:rsidR="00413386" w:rsidRDefault="00413386">
      <w:pPr>
        <w:rPr>
          <w:ins w:id="5120" w:author="Aleksander Hansen" w:date="2013-02-15T14:24:00Z"/>
          <w:rFonts w:ascii="Calibri" w:hAnsi="Calibri"/>
        </w:rPr>
      </w:pPr>
    </w:p>
    <w:p w14:paraId="75EB56A6" w14:textId="598C8F33" w:rsidR="00A50538" w:rsidRDefault="00413386">
      <w:pPr>
        <w:rPr>
          <w:ins w:id="5121" w:author="Aleksander Hansen" w:date="2013-02-15T12:13:00Z"/>
          <w:rFonts w:ascii="Calibri" w:hAnsi="Calibri"/>
        </w:rPr>
      </w:pPr>
      <w:ins w:id="5122" w:author="Aleksander Hansen" w:date="2013-02-15T14:24:00Z">
        <w:r>
          <w:rPr>
            <w:rFonts w:ascii="Calibri" w:hAnsi="Calibri"/>
          </w:rPr>
          <w:t>We see from the equation above that the interes</w:t>
        </w:r>
      </w:ins>
      <w:ins w:id="5123" w:author="Aleksander Hansen" w:date="2013-02-15T14:25:00Z">
        <w:r>
          <w:rPr>
            <w:rFonts w:ascii="Calibri" w:hAnsi="Calibri"/>
          </w:rPr>
          <w:t xml:space="preserve">t rate has two components, inflation (or expected inflation) and the real interest rate. </w:t>
        </w:r>
      </w:ins>
      <w:ins w:id="5124" w:author="Aleksander Hansen" w:date="2013-02-15T14:28:00Z">
        <w:r>
          <w:rPr>
            <w:rFonts w:ascii="Calibri" w:hAnsi="Calibri"/>
          </w:rPr>
          <w:t xml:space="preserve">The nominal interest rate is observed in the market. </w:t>
        </w:r>
      </w:ins>
      <w:ins w:id="5125" w:author="Aleksander Hansen" w:date="2013-02-15T14:25:00Z">
        <w:r>
          <w:rPr>
            <w:rFonts w:ascii="Calibri" w:hAnsi="Calibri"/>
          </w:rPr>
          <w:t>In the US</w:t>
        </w:r>
      </w:ins>
      <w:ins w:id="5126" w:author="Aleksander Hansen" w:date="2013-02-15T14:26:00Z">
        <w:r>
          <w:rPr>
            <w:rFonts w:ascii="Calibri" w:hAnsi="Calibri"/>
          </w:rPr>
          <w:t xml:space="preserve"> for example, the Bureau of Labor Statistics tries to collect data on inflation in order to </w:t>
        </w:r>
      </w:ins>
      <w:ins w:id="5127" w:author="Aleksander Hansen" w:date="2013-02-15T14:27:00Z">
        <w:r>
          <w:rPr>
            <w:rFonts w:ascii="Calibri" w:hAnsi="Calibri"/>
          </w:rPr>
          <w:t xml:space="preserve">help determine monetary policy. If one applies their Consumer Price Index (CPI) to the equation above, </w:t>
        </w:r>
      </w:ins>
      <w:ins w:id="5128" w:author="Aleksander Hansen" w:date="2013-02-15T14:28:00Z">
        <w:r>
          <w:rPr>
            <w:rFonts w:ascii="Calibri" w:hAnsi="Calibri"/>
          </w:rPr>
          <w:t>we could also find what would be a proxy for real interest rates. It is important</w:t>
        </w:r>
      </w:ins>
      <w:ins w:id="5129" w:author="Aleksander Hansen" w:date="2013-02-15T14:29:00Z">
        <w:r>
          <w:rPr>
            <w:rFonts w:ascii="Calibri" w:hAnsi="Calibri"/>
          </w:rPr>
          <w:t xml:space="preserve"> to understand that CPI does not equal inflation. It is just one measure of it. Indeed, it is a chain</w:t>
        </w:r>
      </w:ins>
      <w:ins w:id="5130" w:author="Aleksander Hansen" w:date="2013-02-15T14:30:00Z">
        <w:r>
          <w:rPr>
            <w:rFonts w:ascii="Calibri" w:hAnsi="Calibri"/>
          </w:rPr>
          <w:t xml:space="preserve">-weighted average of a basket of goods, making it a cost-of-living index, since when </w:t>
        </w:r>
        <w:r w:rsidR="000B3347">
          <w:rPr>
            <w:rFonts w:ascii="Calibri" w:hAnsi="Calibri"/>
          </w:rPr>
          <w:t xml:space="preserve">relative prices fluctuate, consumers will substitute their “typical” basket of goods with another. CPI does not take this into account, nor does it take into account </w:t>
        </w:r>
      </w:ins>
      <w:ins w:id="5131" w:author="Aleksander Hansen" w:date="2013-02-15T14:31:00Z">
        <w:r w:rsidR="000B3347">
          <w:rPr>
            <w:rFonts w:ascii="Calibri" w:hAnsi="Calibri"/>
          </w:rPr>
          <w:t>improvements in the quality of products.</w:t>
        </w:r>
      </w:ins>
      <w:ins w:id="5132" w:author="Aleksander Hansen" w:date="2013-02-15T12:13:00Z">
        <w:r w:rsidR="00A50538">
          <w:rPr>
            <w:rFonts w:ascii="Calibri" w:hAnsi="Calibri"/>
          </w:rPr>
          <w:br w:type="page"/>
        </w:r>
      </w:ins>
    </w:p>
    <w:p w14:paraId="1D6BA94C" w14:textId="77777777" w:rsidR="00A50538" w:rsidRDefault="00A50538" w:rsidP="00A50538">
      <w:pPr>
        <w:pStyle w:val="Heading2"/>
        <w:rPr>
          <w:ins w:id="5133" w:author="Aleksander Hansen" w:date="2013-02-15T12:13:00Z"/>
        </w:rPr>
        <w:pPrChange w:id="5134" w:author="Aleksander Hansen" w:date="2013-02-15T12:13:00Z">
          <w:pPr/>
        </w:pPrChange>
      </w:pPr>
      <w:bookmarkStart w:id="5135" w:name="_Toc222561446"/>
      <w:ins w:id="5136" w:author="Aleksander Hansen" w:date="2013-02-15T12:13:00Z">
        <w:r>
          <w:t>Chapter Summary</w:t>
        </w:r>
        <w:bookmarkEnd w:id="5135"/>
      </w:ins>
    </w:p>
    <w:p w14:paraId="69F07FD3" w14:textId="021EF51F" w:rsidR="007A6BE4" w:rsidRDefault="00A50538" w:rsidP="007A6BE4">
      <w:pPr>
        <w:rPr>
          <w:ins w:id="5137" w:author="Aleksander Hansen" w:date="2013-02-15T14:35:00Z"/>
        </w:rPr>
        <w:pPrChange w:id="5138" w:author="Aleksander Hansen" w:date="2013-02-15T12:13:00Z">
          <w:pPr/>
        </w:pPrChange>
      </w:pPr>
      <w:ins w:id="5139" w:author="Aleksander Hansen" w:date="2013-02-15T12:13:00Z">
        <w:r>
          <w:br/>
        </w:r>
      </w:ins>
      <w:ins w:id="5140" w:author="Aleksander Hansen" w:date="2013-02-15T14:33:00Z">
        <w:r w:rsidR="007A6BE4">
          <w:t xml:space="preserve">Companies and financial institutions are often faced with exposure to foreign currency, due to trading with </w:t>
        </w:r>
      </w:ins>
      <w:ins w:id="5141" w:author="Aleksander Hansen" w:date="2013-02-15T14:34:00Z">
        <w:r w:rsidR="007A6BE4">
          <w:t>other countries in the form of imports or exports, or in the form of investments. A company may wish to reduce, or hedge its exposure to the foreign currency and can do so using, e.g.</w:t>
        </w:r>
      </w:ins>
      <w:ins w:id="5142" w:author="Aleksander Hansen" w:date="2013-02-15T14:35:00Z">
        <w:r w:rsidR="007A6BE4">
          <w:t>,</w:t>
        </w:r>
      </w:ins>
      <w:ins w:id="5143" w:author="Aleksander Hansen" w:date="2013-02-15T14:34:00Z">
        <w:r w:rsidR="007A6BE4">
          <w:t xml:space="preserve"> FX forwards</w:t>
        </w:r>
      </w:ins>
      <w:ins w:id="5144" w:author="Aleksander Hansen" w:date="2013-02-15T14:35:00Z">
        <w:r w:rsidR="007A6BE4">
          <w:t xml:space="preserve">. </w:t>
        </w:r>
      </w:ins>
      <w:ins w:id="5145" w:author="Aleksander Hansen" w:date="2013-02-15T14:36:00Z">
        <w:r w:rsidR="007A6BE4">
          <w:t>The net FX exposure can be decomposed as follows:</w:t>
        </w:r>
      </w:ins>
    </w:p>
    <w:p w14:paraId="4A64AD40" w14:textId="57275653" w:rsidR="007A6BE4" w:rsidRDefault="007A6BE4" w:rsidP="007A6BE4">
      <w:pPr>
        <w:rPr>
          <w:ins w:id="5146" w:author="Aleksander Hansen" w:date="2013-02-15T14:36:00Z"/>
          <w:rFonts w:ascii="Calibri" w:hAnsi="Calibri"/>
        </w:rPr>
        <w:pPrChange w:id="5147" w:author="Aleksander Hansen" w:date="2013-02-15T12:13:00Z">
          <w:pPr/>
        </w:pPrChange>
      </w:pPr>
      <w:ins w:id="5148" w:author="Aleksander Hansen" w:date="2013-02-15T14:35:00Z">
        <w:r w:rsidRPr="00B27361">
          <w:rPr>
            <w:rFonts w:ascii="Calibri" w:hAnsi="Calibri"/>
            <w:i/>
            <w:rPrChange w:id="5149" w:author="Aleksander Hansen" w:date="2013-02-15T15:11:00Z">
              <w:rPr>
                <w:rFonts w:ascii="Calibri" w:hAnsi="Calibri"/>
              </w:rPr>
            </w:rPrChange>
          </w:rPr>
          <w:t xml:space="preserve">Net </w:t>
        </w:r>
        <m:oMath>
          <m:sSub>
            <m:sSubPr>
              <m:ctrlPr>
                <w:rPr>
                  <w:rFonts w:ascii="Cambria Math" w:hAnsi="Cambria Math"/>
                  <w:i/>
                  <w:rPrChange w:id="5150" w:author="Aleksander Hansen" w:date="2013-02-15T15:11:00Z">
                    <w:rPr>
                      <w:rFonts w:ascii="Cambria Math" w:hAnsi="Cambria Math"/>
                    </w:rPr>
                  </w:rPrChange>
                </w:rPr>
              </m:ctrlPr>
            </m:sSubPr>
            <m:e>
              <m:r>
                <w:rPr>
                  <w:rFonts w:ascii="Cambria Math" w:hAnsi="Cambria Math"/>
                  <w:rPrChange w:id="5151" w:author="Aleksander Hansen" w:date="2013-02-15T15:11:00Z">
                    <w:rPr>
                      <w:rFonts w:ascii="Cambria Math" w:hAnsi="Cambria Math"/>
                    </w:rPr>
                  </w:rPrChange>
                </w:rPr>
                <m:t>exposure</m:t>
              </m:r>
            </m:e>
            <m:sub>
              <m:r>
                <w:rPr>
                  <w:rFonts w:ascii="Cambria Math" w:hAnsi="Cambria Math"/>
                  <w:rPrChange w:id="5152" w:author="Aleksander Hansen" w:date="2013-02-15T15:11:00Z">
                    <w:rPr>
                      <w:rFonts w:ascii="Cambria Math" w:hAnsi="Cambria Math"/>
                    </w:rPr>
                  </w:rPrChange>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78AE5504" w14:textId="58E6326F" w:rsidR="007A6BE4" w:rsidRDefault="00B27361" w:rsidP="00B27361">
      <w:pPr>
        <w:rPr>
          <w:ins w:id="5153" w:author="Aleksander Hansen" w:date="2013-02-15T14:36:00Z"/>
          <w:rFonts w:ascii="Calibri" w:hAnsi="Calibri"/>
        </w:rPr>
        <w:pPrChange w:id="5154" w:author="Aleksander Hansen" w:date="2013-02-15T15:12:00Z">
          <w:pPr/>
        </w:pPrChange>
      </w:pPr>
      <w:ins w:id="5155" w:author="Aleksander Hansen" w:date="2013-02-15T15:12:00Z">
        <w:r>
          <w:rPr>
            <w:rFonts w:ascii="Calibri" w:hAnsi="Calibri"/>
          </w:rPr>
          <w:t xml:space="preserve">                            </w:t>
        </w:r>
      </w:ins>
      <w:ins w:id="5156" w:author="Aleksander Hansen" w:date="2013-02-15T14:35:00Z">
        <w:r w:rsidR="007A6BE4"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007A6BE4"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007A6BE4">
          <w:rPr>
            <w:rFonts w:ascii="Calibri" w:hAnsi="Calibri"/>
          </w:rPr>
          <w:t xml:space="preserve">, </w:t>
        </w:r>
        <w:r w:rsidR="007A6BE4" w:rsidRPr="008568A7">
          <w:rPr>
            <w:rFonts w:ascii="Calibri" w:hAnsi="Calibri"/>
          </w:rPr>
          <w:t>where</w:t>
        </w:r>
        <w:r w:rsidR="007A6BE4">
          <w:rPr>
            <w:rFonts w:ascii="Calibri" w:hAnsi="Calibri"/>
          </w:rPr>
          <w:t xml:space="preserve"> </w:t>
        </w:r>
        <w:r w:rsidR="007A6BE4"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A6BE4" w:rsidRPr="008568A7">
          <w:rPr>
            <w:rFonts w:ascii="Calibri" w:hAnsi="Calibri"/>
          </w:rPr>
          <w:t xml:space="preserve"> currency</w:t>
        </w:r>
      </w:ins>
      <w:ins w:id="5157" w:author="Aleksander Hansen" w:date="2013-02-15T14:36:00Z">
        <w:r w:rsidR="007A6BE4">
          <w:rPr>
            <w:rFonts w:ascii="Calibri" w:hAnsi="Calibri"/>
          </w:rPr>
          <w:t>.</w:t>
        </w:r>
      </w:ins>
    </w:p>
    <w:p w14:paraId="5FD49F93" w14:textId="77777777" w:rsidR="00C71687" w:rsidRDefault="007A6BE4" w:rsidP="007A6BE4">
      <w:pPr>
        <w:rPr>
          <w:ins w:id="5158" w:author="Aleksander Hansen" w:date="2013-02-15T14:45:00Z"/>
          <w:rFonts w:ascii="Calibri" w:hAnsi="Calibri"/>
        </w:rPr>
      </w:pPr>
      <w:ins w:id="5159" w:author="Aleksander Hansen" w:date="2013-02-15T14:39:00Z">
        <w:r>
          <w:rPr>
            <w:rFonts w:ascii="Calibri" w:hAnsi="Calibri"/>
          </w:rPr>
          <w:t xml:space="preserve">A financial institution’s potential gain or loss to </w:t>
        </w:r>
      </w:ins>
      <w:ins w:id="5160" w:author="Aleksander Hansen" w:date="2013-02-15T14:41:00Z">
        <w:r w:rsidR="00C71687">
          <w:rPr>
            <w:rFonts w:ascii="Calibri" w:hAnsi="Calibri"/>
          </w:rPr>
          <w:t xml:space="preserve">an </w:t>
        </w:r>
      </w:ins>
      <w:ins w:id="5161" w:author="Aleksander Hansen" w:date="2013-02-15T14:39:00Z">
        <w:r>
          <w:rPr>
            <w:rFonts w:ascii="Calibri" w:hAnsi="Calibri"/>
          </w:rPr>
          <w:t xml:space="preserve">FX </w:t>
        </w:r>
      </w:ins>
      <w:ins w:id="5162" w:author="Aleksander Hansen" w:date="2013-02-15T14:41:00Z">
        <w:r w:rsidR="00C71687">
          <w:rPr>
            <w:rFonts w:ascii="Calibri" w:hAnsi="Calibri"/>
          </w:rPr>
          <w:t>position</w:t>
        </w:r>
      </w:ins>
      <w:ins w:id="5163" w:author="Aleksander Hansen" w:date="2013-02-15T14:40:00Z">
        <w:r>
          <w:rPr>
            <w:rFonts w:ascii="Calibri" w:hAnsi="Calibri"/>
          </w:rPr>
          <w:t xml:space="preserve"> can be calculated as so,</w:t>
        </w:r>
        <w:r>
          <w:rPr>
            <w:rFonts w:ascii="Calibri" w:hAnsi="Calibri"/>
          </w:rPr>
          <w:br/>
        </w:r>
      </w:ins>
      <w:ins w:id="5164" w:author="Aleksander Hansen" w:date="2013-02-15T14:39:00Z">
        <w:r>
          <w:rPr>
            <w:rFonts w:ascii="Calibri" w:hAnsi="Calibri"/>
          </w:rPr>
          <w:t xml:space="preserve">$ </w:t>
        </w:r>
        <w:r w:rsidR="00C71687">
          <w:rPr>
            <w:rFonts w:ascii="Calibri" w:hAnsi="Calibri"/>
          </w:rPr>
          <w:t>gain/loss</w:t>
        </w:r>
        <w:r w:rsidRPr="008568A7">
          <w:rPr>
            <w:rFonts w:ascii="Calibri" w:hAnsi="Calibri"/>
          </w:rPr>
          <w:t xml:space="preserve"> in currency i =</w:t>
        </w:r>
        <w:r>
          <w:rPr>
            <w:rFonts w:ascii="Calibri" w:hAnsi="Calibri"/>
          </w:rPr>
          <w:t xml:space="preserve"> </w:t>
        </w:r>
      </w:ins>
    </w:p>
    <w:p w14:paraId="797CC749" w14:textId="018EF5BE" w:rsidR="007A6BE4" w:rsidRDefault="00C71687" w:rsidP="007A6BE4">
      <w:pPr>
        <w:rPr>
          <w:ins w:id="5165" w:author="Aleksander Hansen" w:date="2013-02-15T14:43:00Z"/>
          <w:rFonts w:ascii="Calibri" w:hAnsi="Calibri"/>
        </w:rPr>
      </w:pPr>
      <w:ins w:id="5166" w:author="Aleksander Hansen" w:date="2013-02-15T14:39:00Z">
        <w:r>
          <w:rPr>
            <w:rFonts w:ascii="Calibri" w:hAnsi="Calibri"/>
          </w:rPr>
          <w:t>Net exposure in</w:t>
        </w:r>
        <w:r w:rsidR="007A6BE4" w:rsidRPr="008568A7">
          <w:rPr>
            <w:rFonts w:ascii="Calibri" w:hAnsi="Calibri"/>
          </w:rPr>
          <w:t xml:space="preserve"> currency </w:t>
        </w:r>
        <w:r w:rsidR="007A6BE4">
          <w:rPr>
            <w:rFonts w:ascii="Calibri" w:hAnsi="Calibri"/>
          </w:rPr>
          <w:t>i</w:t>
        </w:r>
        <w:r>
          <w:rPr>
            <w:rFonts w:ascii="Calibri" w:hAnsi="Calibri"/>
          </w:rPr>
          <w:t xml:space="preserve"> in $</w:t>
        </w:r>
        <w:r w:rsidR="007A6BE4" w:rsidRPr="008568A7">
          <w:rPr>
            <w:rFonts w:ascii="Calibri" w:hAnsi="Calibri"/>
          </w:rPr>
          <w:t xml:space="preserve"> </w:t>
        </w:r>
        <w:r w:rsidR="007A6BE4" w:rsidRPr="008568A7">
          <w:rPr>
            <w:rFonts w:ascii="Calibri" w:hAnsi="Calibri"/>
          </w:rPr>
          <w:sym w:font="Symbol" w:char="F0B4"/>
        </w:r>
      </w:ins>
      <w:ins w:id="5167" w:author="Aleksander Hansen" w:date="2013-02-15T14:41:00Z">
        <w:r>
          <w:rPr>
            <w:rFonts w:ascii="Calibri" w:hAnsi="Calibri"/>
          </w:rPr>
          <w:t xml:space="preserve"> </w:t>
        </w:r>
      </w:ins>
      <w:ins w:id="5168" w:author="Aleksander Hansen" w:date="2013-02-15T14:39:00Z">
        <w:r w:rsidR="007A6BE4" w:rsidRPr="008568A7">
          <w:rPr>
            <w:rFonts w:ascii="Calibri" w:hAnsi="Calibri"/>
          </w:rPr>
          <w:t>Shoc</w:t>
        </w:r>
        <w:r>
          <w:rPr>
            <w:rFonts w:ascii="Calibri" w:hAnsi="Calibri"/>
          </w:rPr>
          <w:t>k (volatility) to the $/</w:t>
        </w:r>
        <w:r w:rsidR="007A6BE4" w:rsidRPr="008568A7">
          <w:rPr>
            <w:rFonts w:ascii="Calibri" w:hAnsi="Calibri"/>
          </w:rPr>
          <w:t xml:space="preserve">currency </w:t>
        </w:r>
        <w:r w:rsidR="007A6BE4">
          <w:rPr>
            <w:rFonts w:ascii="Calibri" w:hAnsi="Calibri"/>
          </w:rPr>
          <w:t>i</w:t>
        </w:r>
        <w:r w:rsidR="007A6BE4" w:rsidRPr="008568A7">
          <w:rPr>
            <w:rFonts w:ascii="Calibri" w:hAnsi="Calibri"/>
          </w:rPr>
          <w:t xml:space="preserve"> exchange rate</w:t>
        </w:r>
        <w:r w:rsidR="007A6BE4">
          <w:rPr>
            <w:rFonts w:ascii="Calibri" w:hAnsi="Calibri"/>
          </w:rPr>
          <w:t>.</w:t>
        </w:r>
      </w:ins>
    </w:p>
    <w:p w14:paraId="7EBF0AFE" w14:textId="77777777" w:rsidR="00C71687" w:rsidRDefault="00C71687" w:rsidP="007A6BE4">
      <w:pPr>
        <w:rPr>
          <w:ins w:id="5169" w:author="Aleksander Hansen" w:date="2013-02-15T14:43:00Z"/>
          <w:rFonts w:ascii="Calibri" w:hAnsi="Calibri"/>
        </w:rPr>
      </w:pPr>
    </w:p>
    <w:p w14:paraId="0215B0FB" w14:textId="1520E866" w:rsidR="00C71687" w:rsidRDefault="00C71687" w:rsidP="007A6BE4">
      <w:pPr>
        <w:rPr>
          <w:ins w:id="5170" w:author="Aleksander Hansen" w:date="2013-02-15T14:46:00Z"/>
          <w:rFonts w:ascii="Calibri" w:hAnsi="Calibri"/>
        </w:rPr>
      </w:pPr>
      <w:ins w:id="5171" w:author="Aleksander Hansen" w:date="2013-02-15T14:43:00Z">
        <w:r>
          <w:rPr>
            <w:rFonts w:ascii="Calibri" w:hAnsi="Calibri"/>
          </w:rPr>
          <w:t xml:space="preserve">For a bank or financial institution there are four main areas from which foreign currency exposure arises. As seen, the </w:t>
        </w:r>
        <w:r w:rsidRPr="00C71687">
          <w:rPr>
            <w:rFonts w:ascii="Calibri" w:hAnsi="Calibri"/>
            <w:b/>
            <w:rPrChange w:id="5172" w:author="Aleksander Hansen" w:date="2013-02-15T14:44:00Z">
              <w:rPr>
                <w:rFonts w:ascii="Calibri" w:hAnsi="Calibri"/>
              </w:rPr>
            </w:rPrChange>
          </w:rPr>
          <w:t>primary</w:t>
        </w:r>
        <w:r>
          <w:rPr>
            <w:rFonts w:ascii="Calibri" w:hAnsi="Calibri"/>
          </w:rPr>
          <w:t xml:space="preserve"> FX exposure </w:t>
        </w:r>
        <w:r w:rsidRPr="008568A7">
          <w:rPr>
            <w:rFonts w:ascii="Calibri" w:hAnsi="Calibri"/>
          </w:rPr>
          <w:t xml:space="preserve">relates to </w:t>
        </w:r>
        <w:r w:rsidRPr="00C71687">
          <w:rPr>
            <w:rFonts w:ascii="Calibri" w:hAnsi="Calibri"/>
            <w:b/>
            <w:i/>
            <w:rPrChange w:id="5173" w:author="Aleksander Hansen" w:date="2013-02-15T14:44:00Z">
              <w:rPr>
                <w:rFonts w:ascii="Calibri" w:hAnsi="Calibri"/>
                <w:i/>
              </w:rPr>
            </w:rPrChange>
          </w:rPr>
          <w:t>open positions</w:t>
        </w:r>
        <w:r w:rsidRPr="008568A7">
          <w:rPr>
            <w:rFonts w:ascii="Calibri" w:hAnsi="Calibri"/>
          </w:rPr>
          <w:t xml:space="preserve"> taken as a principal by the bank for speculative purposes</w:t>
        </w:r>
      </w:ins>
      <w:ins w:id="5174" w:author="Aleksander Hansen" w:date="2013-02-15T14:44:00Z">
        <w:r>
          <w:rPr>
            <w:rFonts w:ascii="Calibri" w:hAnsi="Calibri"/>
          </w:rPr>
          <w:t>.</w:t>
        </w:r>
      </w:ins>
    </w:p>
    <w:p w14:paraId="64763E48" w14:textId="77777777" w:rsidR="00C71687" w:rsidRDefault="00C71687" w:rsidP="007A6BE4">
      <w:pPr>
        <w:rPr>
          <w:ins w:id="5175" w:author="Aleksander Hansen" w:date="2013-02-15T14:46:00Z"/>
          <w:rFonts w:ascii="Calibri" w:hAnsi="Calibri"/>
        </w:rPr>
      </w:pPr>
    </w:p>
    <w:p w14:paraId="27403C35" w14:textId="450653EE" w:rsidR="00C71687" w:rsidRDefault="00C71687" w:rsidP="007A6BE4">
      <w:pPr>
        <w:rPr>
          <w:ins w:id="5176" w:author="Aleksander Hansen" w:date="2013-02-15T14:53:00Z"/>
          <w:rFonts w:ascii="Calibri" w:hAnsi="Calibri"/>
        </w:rPr>
      </w:pPr>
      <w:ins w:id="5177" w:author="Aleksander Hansen" w:date="2013-02-15T14:46:00Z">
        <w:r w:rsidRPr="00B27361">
          <w:rPr>
            <w:rFonts w:ascii="Calibri" w:hAnsi="Calibri"/>
            <w:i/>
            <w:rPrChange w:id="5178" w:author="Aleksander Hansen" w:date="2013-02-15T15:11:00Z">
              <w:rPr>
                <w:rFonts w:ascii="Calibri" w:hAnsi="Calibri"/>
              </w:rPr>
            </w:rPrChange>
          </w:rPr>
          <w:t>Purchasing Power Parity</w:t>
        </w:r>
        <w:r>
          <w:rPr>
            <w:rFonts w:ascii="Calibri" w:hAnsi="Calibri"/>
          </w:rPr>
          <w:t xml:space="preserve"> is defined in Saunders as the relative </w:t>
        </w:r>
      </w:ins>
      <w:ins w:id="5179" w:author="Aleksander Hansen" w:date="2013-02-15T14:48:00Z">
        <w:r>
          <w:rPr>
            <w:rFonts w:ascii="Calibri" w:hAnsi="Calibri"/>
          </w:rPr>
          <w:t>PPP;</w:t>
        </w:r>
      </w:ins>
      <w:ins w:id="5180" w:author="Aleksander Hansen" w:date="2013-02-15T14:46:00Z">
        <w:r>
          <w:rPr>
            <w:rFonts w:ascii="Calibri" w:hAnsi="Calibri"/>
          </w:rPr>
          <w:t xml:space="preserve"> however, in financial equilibrium models this is rarely useful and is rather substituted for the more powerful </w:t>
        </w:r>
      </w:ins>
      <w:ins w:id="5181" w:author="Aleksander Hansen" w:date="2013-02-15T14:48:00Z">
        <w:r>
          <w:rPr>
            <w:rFonts w:ascii="Calibri" w:hAnsi="Calibri"/>
            <w:i/>
          </w:rPr>
          <w:t>law of one price</w:t>
        </w:r>
      </w:ins>
      <w:ins w:id="5182" w:author="Aleksander Hansen" w:date="2013-02-15T15:08:00Z">
        <w:r w:rsidR="00A15689">
          <w:rPr>
            <w:rFonts w:ascii="Calibri" w:hAnsi="Calibri"/>
            <w:i/>
          </w:rPr>
          <w:t xml:space="preserve"> </w:t>
        </w:r>
      </w:ins>
      <w:ins w:id="5183" w:author="Aleksander Hansen" w:date="2013-02-15T15:09:00Z">
        <w:r w:rsidR="00A15689">
          <w:rPr>
            <w:rFonts w:ascii="Calibri" w:hAnsi="Calibri"/>
          </w:rPr>
          <w:t>which states that each commodity should have the same price after converting to ones respective currency. When this holds for all commodities, PPP also holds</w:t>
        </w:r>
      </w:ins>
      <w:ins w:id="5184" w:author="Aleksander Hansen" w:date="2013-02-15T14:48:00Z">
        <w:r>
          <w:rPr>
            <w:rFonts w:ascii="Calibri" w:hAnsi="Calibri"/>
          </w:rPr>
          <w:t xml:space="preserve">. </w:t>
        </w:r>
      </w:ins>
      <w:ins w:id="5185" w:author="Aleksander Hansen" w:date="2013-02-15T14:49:00Z">
        <w:r>
          <w:rPr>
            <w:rFonts w:ascii="Calibri" w:hAnsi="Calibri"/>
          </w:rPr>
          <w:t xml:space="preserve">The Purchasing Power Parity, simply stated, compares the purchasing power </w:t>
        </w:r>
      </w:ins>
      <w:ins w:id="5186" w:author="Aleksander Hansen" w:date="2013-02-15T14:50:00Z">
        <w:r>
          <w:rPr>
            <w:rFonts w:ascii="Calibri" w:hAnsi="Calibri"/>
          </w:rPr>
          <w:t xml:space="preserve">of the currency </w:t>
        </w:r>
      </w:ins>
      <w:ins w:id="5187" w:author="Aleksander Hansen" w:date="2013-02-15T14:49:00Z">
        <w:r>
          <w:rPr>
            <w:rFonts w:ascii="Calibri" w:hAnsi="Calibri"/>
          </w:rPr>
          <w:t xml:space="preserve">in one country with that of </w:t>
        </w:r>
      </w:ins>
      <w:ins w:id="5188" w:author="Aleksander Hansen" w:date="2013-02-15T14:50:00Z">
        <w:r>
          <w:rPr>
            <w:rFonts w:ascii="Calibri" w:hAnsi="Calibri"/>
          </w:rPr>
          <w:t xml:space="preserve">the currency in </w:t>
        </w:r>
      </w:ins>
      <w:ins w:id="5189" w:author="Aleksander Hansen" w:date="2013-02-15T14:49:00Z">
        <w:r>
          <w:rPr>
            <w:rFonts w:ascii="Calibri" w:hAnsi="Calibri"/>
          </w:rPr>
          <w:t>another country</w:t>
        </w:r>
      </w:ins>
      <w:ins w:id="5190" w:author="Aleksander Hansen" w:date="2013-02-15T14:50:00Z">
        <w:r>
          <w:rPr>
            <w:rFonts w:ascii="Calibri" w:hAnsi="Calibri"/>
          </w:rPr>
          <w:t xml:space="preserve">. Since </w:t>
        </w:r>
        <w:r w:rsidR="004474B8">
          <w:rPr>
            <w:rFonts w:ascii="Calibri" w:hAnsi="Calibri"/>
          </w:rPr>
          <w:t xml:space="preserve">one can engage in physical arbitrage, buying in the cheap currency and selling in the expensive currency, one would expect this to lead to </w:t>
        </w:r>
      </w:ins>
      <w:ins w:id="5191" w:author="Aleksander Hansen" w:date="2013-02-15T14:52:00Z">
        <w:r w:rsidR="004474B8">
          <w:rPr>
            <w:rFonts w:ascii="Calibri" w:hAnsi="Calibri"/>
          </w:rPr>
          <w:t>equilibrium</w:t>
        </w:r>
      </w:ins>
      <w:ins w:id="5192" w:author="Aleksander Hansen" w:date="2013-02-15T14:50:00Z">
        <w:r w:rsidR="004474B8">
          <w:rPr>
            <w:rFonts w:ascii="Calibri" w:hAnsi="Calibri"/>
          </w:rPr>
          <w:t xml:space="preserve"> in the exchange rates. In practice, PPP is highly correlated with exchange rates, however, exchange rates can deviate significantly from that suggested by PPP.</w:t>
        </w:r>
      </w:ins>
      <w:ins w:id="5193" w:author="Aleksander Hansen" w:date="2013-02-15T14:52:00Z">
        <w:r w:rsidR="004474B8">
          <w:rPr>
            <w:rFonts w:ascii="Calibri" w:hAnsi="Calibri"/>
          </w:rPr>
          <w:t xml:space="preserve"> This is possible as there are frictions in real markets that </w:t>
        </w:r>
      </w:ins>
      <w:ins w:id="5194" w:author="Aleksander Hansen" w:date="2013-02-15T14:53:00Z">
        <w:r w:rsidR="004474B8">
          <w:rPr>
            <w:rFonts w:ascii="Calibri" w:hAnsi="Calibri"/>
          </w:rPr>
          <w:t>need</w:t>
        </w:r>
      </w:ins>
      <w:ins w:id="5195" w:author="Aleksander Hansen" w:date="2013-02-15T14:52:00Z">
        <w:r w:rsidR="004474B8">
          <w:rPr>
            <w:rFonts w:ascii="Calibri" w:hAnsi="Calibri"/>
          </w:rPr>
          <w:t xml:space="preserve"> to be taken into account. However, in the long run</w:t>
        </w:r>
      </w:ins>
      <w:ins w:id="5196" w:author="Aleksander Hansen" w:date="2013-02-15T14:53:00Z">
        <w:r w:rsidR="004474B8">
          <w:rPr>
            <w:rFonts w:ascii="Calibri" w:hAnsi="Calibri"/>
          </w:rPr>
          <w:t xml:space="preserve"> (10+ years)</w:t>
        </w:r>
      </w:ins>
      <w:ins w:id="5197" w:author="Aleksander Hansen" w:date="2013-02-15T14:52:00Z">
        <w:r w:rsidR="004474B8">
          <w:rPr>
            <w:rFonts w:ascii="Calibri" w:hAnsi="Calibri"/>
          </w:rPr>
          <w:t>, PPP is a good proxy for how exchange rates move.</w:t>
        </w:r>
      </w:ins>
      <w:ins w:id="5198" w:author="Aleksander Hansen" w:date="2013-02-15T14:53:00Z">
        <w:r w:rsidR="004474B8">
          <w:rPr>
            <w:rFonts w:ascii="Calibri" w:hAnsi="Calibri"/>
          </w:rPr>
          <w:t xml:space="preserve"> </w:t>
        </w:r>
      </w:ins>
    </w:p>
    <w:p w14:paraId="3F0086F1" w14:textId="77777777" w:rsidR="004474B8" w:rsidRDefault="004474B8" w:rsidP="007A6BE4">
      <w:pPr>
        <w:rPr>
          <w:ins w:id="5199" w:author="Aleksander Hansen" w:date="2013-02-15T14:54:00Z"/>
          <w:rFonts w:ascii="Calibri" w:hAnsi="Calibri"/>
        </w:rPr>
      </w:pPr>
    </w:p>
    <w:p w14:paraId="135C99E7" w14:textId="76308776" w:rsidR="00A15689" w:rsidRPr="00A15689" w:rsidRDefault="004474B8" w:rsidP="00A15689">
      <w:pPr>
        <w:rPr>
          <w:ins w:id="5200" w:author="Aleksander Hansen" w:date="2013-02-15T15:01:00Z"/>
          <w:rFonts w:ascii="Calibri" w:hAnsi="Calibri"/>
          <w:rPrChange w:id="5201" w:author="Aleksander Hansen" w:date="2013-02-15T15:02:00Z">
            <w:rPr>
              <w:ins w:id="5202" w:author="Aleksander Hansen" w:date="2013-02-15T15:01:00Z"/>
              <w:rFonts w:ascii="Times" w:eastAsia="Times New Roman" w:hAnsi="Times" w:cs="Times New Roman"/>
              <w:sz w:val="20"/>
              <w:szCs w:val="20"/>
            </w:rPr>
          </w:rPrChange>
        </w:rPr>
      </w:pPr>
      <w:ins w:id="5203" w:author="Aleksander Hansen" w:date="2013-02-15T14:54:00Z">
        <w:r w:rsidRPr="00B27361">
          <w:rPr>
            <w:rFonts w:ascii="Calibri" w:hAnsi="Calibri"/>
            <w:i/>
            <w:rPrChange w:id="5204" w:author="Aleksander Hansen" w:date="2013-02-15T15:11:00Z">
              <w:rPr>
                <w:rFonts w:ascii="Calibri" w:hAnsi="Calibri"/>
              </w:rPr>
            </w:rPrChange>
          </w:rPr>
          <w:t>Interest Rate Parity</w:t>
        </w:r>
        <w:r>
          <w:rPr>
            <w:rFonts w:ascii="Calibri" w:hAnsi="Calibri"/>
          </w:rPr>
          <w:t xml:space="preserve"> (IRP) or IRPT describes an equilibrium </w:t>
        </w:r>
      </w:ins>
      <w:ins w:id="5205" w:author="Aleksander Hansen" w:date="2013-02-15T14:55:00Z">
        <w:r>
          <w:rPr>
            <w:rFonts w:ascii="Calibri" w:hAnsi="Calibri"/>
          </w:rPr>
          <w:t>relationship</w:t>
        </w:r>
      </w:ins>
      <w:ins w:id="5206" w:author="Aleksander Hansen" w:date="2013-02-15T14:54:00Z">
        <w:r>
          <w:rPr>
            <w:rFonts w:ascii="Calibri" w:hAnsi="Calibri"/>
          </w:rPr>
          <w:t xml:space="preserve"> </w:t>
        </w:r>
      </w:ins>
      <w:ins w:id="5207" w:author="Aleksander Hansen" w:date="2013-02-15T14:55:00Z">
        <w:r>
          <w:rPr>
            <w:rFonts w:ascii="Calibri" w:hAnsi="Calibri"/>
          </w:rPr>
          <w:t xml:space="preserve">between interest rates in two countries, and the Spot and forward exchange rate between their currencies. This is what is known as Covered Interest Rate Parity, and it tends to hold in general, with deviations usually quickly being corrected by arbitrageurs (although significant shocks to financial markets can introduce other factors which causes CIRP not to hold). </w:t>
        </w:r>
      </w:ins>
      <w:ins w:id="5208" w:author="Aleksander Hansen" w:date="2013-02-15T14:57:00Z">
        <w:r>
          <w:rPr>
            <w:rFonts w:ascii="Calibri" w:hAnsi="Calibri"/>
          </w:rPr>
          <w:t xml:space="preserve">It is also worth to mention that there is also </w:t>
        </w:r>
      </w:ins>
      <w:ins w:id="5209" w:author="Aleksander Hansen" w:date="2013-02-15T15:02:00Z">
        <w:r w:rsidR="00A15689">
          <w:rPr>
            <w:rFonts w:ascii="Calibri" w:hAnsi="Calibri"/>
          </w:rPr>
          <w:t>a theory of</w:t>
        </w:r>
      </w:ins>
      <w:ins w:id="5210" w:author="Aleksander Hansen" w:date="2013-02-15T14:57:00Z">
        <w:r>
          <w:rPr>
            <w:rFonts w:ascii="Calibri" w:hAnsi="Calibri"/>
          </w:rPr>
          <w:t xml:space="preserve"> Uncovered Interest Rate Parity</w:t>
        </w:r>
      </w:ins>
      <w:ins w:id="5211" w:author="Aleksander Hansen" w:date="2013-02-15T15:01:00Z">
        <w:r w:rsidR="00A15689">
          <w:rPr>
            <w:rFonts w:ascii="Calibri" w:hAnsi="Calibri"/>
          </w:rPr>
          <w:t xml:space="preserve"> (UIRP)</w:t>
        </w:r>
      </w:ins>
      <w:ins w:id="5212" w:author="Aleksander Hansen" w:date="2013-02-15T14:57:00Z">
        <w:r>
          <w:rPr>
            <w:rFonts w:ascii="Calibri" w:hAnsi="Calibri"/>
          </w:rPr>
          <w:t xml:space="preserve">, which </w:t>
        </w:r>
      </w:ins>
      <w:ins w:id="5213" w:author="Aleksander Hansen" w:date="2013-02-15T15:00:00Z">
        <w:r>
          <w:rPr>
            <w:rFonts w:ascii="Calibri" w:hAnsi="Calibri"/>
          </w:rPr>
          <w:t xml:space="preserve">is similar to CIRP but </w:t>
        </w:r>
        <w:r w:rsidR="00A15689">
          <w:rPr>
            <w:rFonts w:ascii="Calibri" w:hAnsi="Calibri"/>
          </w:rPr>
          <w:t>the no-arbitrage condition is satisfied without</w:t>
        </w:r>
      </w:ins>
      <w:ins w:id="5214" w:author="Aleksander Hansen" w:date="2013-02-15T15:01:00Z">
        <w:r w:rsidR="00A15689">
          <w:rPr>
            <w:rFonts w:ascii="Calibri" w:hAnsi="Calibri"/>
          </w:rPr>
          <w:t xml:space="preserve"> forward or Futures contracts. When both the CIRP and the UIRP hold the f</w:t>
        </w:r>
        <w:r w:rsidR="00A15689" w:rsidRPr="00A15689">
          <w:rPr>
            <w:rFonts w:ascii="Calibri" w:hAnsi="Calibri"/>
            <w:rPrChange w:id="5215" w:author="Aleksander Hansen" w:date="2013-02-15T15:02:00Z">
              <w:rPr>
                <w:rFonts w:ascii="Helvetica" w:eastAsia="Times New Roman" w:hAnsi="Helvetica" w:cs="Times New Roman"/>
                <w:color w:val="000000"/>
                <w:sz w:val="20"/>
                <w:szCs w:val="20"/>
                <w:shd w:val="clear" w:color="auto" w:fill="FFFFFF"/>
              </w:rPr>
            </w:rPrChange>
          </w:rPr>
          <w:t>orward exchange rate is an unbiased predictor of the future spot exchange rate</w:t>
        </w:r>
      </w:ins>
      <w:ins w:id="5216" w:author="Aleksander Hansen" w:date="2013-02-15T15:03:00Z">
        <w:r w:rsidR="00A15689">
          <w:rPr>
            <w:rFonts w:ascii="Calibri" w:hAnsi="Calibri"/>
          </w:rPr>
          <w:t xml:space="preserve">. </w:t>
        </w:r>
      </w:ins>
    </w:p>
    <w:p w14:paraId="14AD4197" w14:textId="01CF6AEE" w:rsidR="004474B8" w:rsidRPr="00C71687" w:rsidRDefault="004474B8" w:rsidP="007A6BE4">
      <w:pPr>
        <w:rPr>
          <w:ins w:id="5217" w:author="Aleksander Hansen" w:date="2013-02-15T14:39:00Z"/>
          <w:rFonts w:ascii="Calibri" w:hAnsi="Calibri"/>
          <w:rPrChange w:id="5218" w:author="Aleksander Hansen" w:date="2013-02-15T14:48:00Z">
            <w:rPr>
              <w:ins w:id="5219" w:author="Aleksander Hansen" w:date="2013-02-15T14:39:00Z"/>
              <w:rFonts w:ascii="Calibri" w:hAnsi="Calibri"/>
            </w:rPr>
          </w:rPrChange>
        </w:rPr>
      </w:pPr>
    </w:p>
    <w:p w14:paraId="0AAE703B" w14:textId="77777777" w:rsidR="006118AB" w:rsidRDefault="00A15689" w:rsidP="00A15689">
      <w:pPr>
        <w:rPr>
          <w:ins w:id="5220" w:author="Aleksander Hansen" w:date="2013-02-15T15:12:00Z"/>
          <w:rFonts w:ascii="Calibri" w:hAnsi="Calibri"/>
        </w:rPr>
        <w:pPrChange w:id="5221" w:author="Aleksander Hansen" w:date="2013-02-15T15:10:00Z">
          <w:pPr/>
        </w:pPrChange>
      </w:pPr>
      <w:ins w:id="5222" w:author="Aleksander Hansen" w:date="2013-02-15T15:10:00Z">
        <w:r w:rsidRPr="008568A7">
          <w:rPr>
            <w:rFonts w:ascii="Calibri" w:hAnsi="Calibri"/>
          </w:rPr>
          <w:t xml:space="preserve">To the degree that domestic and foreign interest rates (or stock returns) are not perfectly correlated, potential gains from </w:t>
        </w:r>
        <w:r w:rsidRPr="00B27361">
          <w:rPr>
            <w:rFonts w:ascii="Calibri" w:hAnsi="Calibri"/>
            <w:i/>
            <w:rPrChange w:id="5223" w:author="Aleksander Hansen" w:date="2013-02-15T15:11:00Z">
              <w:rPr>
                <w:rFonts w:ascii="Calibri" w:hAnsi="Calibri"/>
              </w:rPr>
            </w:rPrChange>
          </w:rPr>
          <w:t>asset-liability portfolio diversification</w:t>
        </w:r>
        <w:r w:rsidRPr="008568A7">
          <w:rPr>
            <w:rFonts w:ascii="Calibri" w:hAnsi="Calibri"/>
          </w:rPr>
          <w:t xml:space="preserve"> can offset risk of asset-liability currency mismatch.</w:t>
        </w:r>
        <w:r>
          <w:rPr>
            <w:rFonts w:ascii="Calibri" w:hAnsi="Calibri"/>
          </w:rPr>
          <w:t xml:space="preserve"> </w:t>
        </w:r>
      </w:ins>
      <w:ins w:id="5224" w:author="Aleksander Hansen" w:date="2013-02-15T14:38:00Z">
        <w:r w:rsidR="007A6BE4">
          <w:rPr>
            <w:rFonts w:ascii="Calibri" w:hAnsi="Calibri"/>
          </w:rPr>
          <w:t xml:space="preserve"> </w:t>
        </w:r>
      </w:ins>
    </w:p>
    <w:p w14:paraId="6374C82A" w14:textId="77777777" w:rsidR="006118AB" w:rsidRDefault="006118AB" w:rsidP="00A15689">
      <w:pPr>
        <w:rPr>
          <w:ins w:id="5225" w:author="Aleksander Hansen" w:date="2013-02-15T15:12:00Z"/>
          <w:rFonts w:ascii="Calibri" w:hAnsi="Calibri"/>
        </w:rPr>
        <w:pPrChange w:id="5226" w:author="Aleksander Hansen" w:date="2013-02-15T15:10:00Z">
          <w:pPr/>
        </w:pPrChange>
      </w:pPr>
    </w:p>
    <w:p w14:paraId="19D84889" w14:textId="09F2228C" w:rsidR="00007DCE" w:rsidRPr="007A6BE4" w:rsidRDefault="006118AB" w:rsidP="00A15689">
      <w:pPr>
        <w:rPr>
          <w:rFonts w:ascii="Calibri" w:hAnsi="Calibri"/>
          <w:rPrChange w:id="5227" w:author="Aleksander Hansen" w:date="2013-02-15T14:35:00Z">
            <w:rPr/>
          </w:rPrChange>
        </w:rPr>
        <w:pPrChange w:id="5228" w:author="Aleksander Hansen" w:date="2013-02-15T15:10:00Z">
          <w:pPr/>
        </w:pPrChange>
      </w:pPr>
      <w:ins w:id="5229" w:author="Aleksander Hansen" w:date="2013-02-15T15:13:00Z">
        <w:r>
          <w:rPr>
            <w:rFonts w:ascii="Calibri" w:hAnsi="Calibri"/>
          </w:rPr>
          <w:t>Candidates often find exchange rates confusing. It is highly recommended that you do the exercises in the separate practice question set.</w:t>
        </w:r>
      </w:ins>
      <w:r w:rsidR="00007DCE">
        <w:br w:type="page"/>
      </w:r>
    </w:p>
    <w:p w14:paraId="19636AE4" w14:textId="655F173B" w:rsidR="00007DCE" w:rsidRPr="008568A7" w:rsidRDefault="00007DCE" w:rsidP="00007DCE">
      <w:pPr>
        <w:pStyle w:val="Heading2"/>
      </w:pPr>
      <w:bookmarkStart w:id="5230" w:name="_Toc222561447"/>
      <w:r>
        <w:t>Questions &amp; A</w:t>
      </w:r>
      <w:r w:rsidRPr="008568A7">
        <w:t>nswers</w:t>
      </w:r>
      <w:bookmarkEnd w:id="5230"/>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5231" w:name="_Toc222561448"/>
      <w:r w:rsidRPr="008568A7">
        <w:t>Questions</w:t>
      </w:r>
      <w:bookmarkEnd w:id="5231"/>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assets to the balance sheet that are denominated in pound sterlings</w:t>
      </w:r>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liabilities to the balance sheet that are denominated in pound sterlings</w:t>
      </w:r>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unhedged with respect to this currency risk. If there is an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5232" w:name="_Toc222561449"/>
      <w:r>
        <w:lastRenderedPageBreak/>
        <w:t>Answers</w:t>
      </w:r>
      <w:bookmarkEnd w:id="5232"/>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t xml:space="preserve">As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5233" w:name="_Toc254797395"/>
      <w:bookmarkStart w:id="5234" w:name="_Toc222561450"/>
      <w:r w:rsidRPr="008568A7">
        <w:rPr>
          <w:rFonts w:ascii="Calibri" w:hAnsi="Calibri"/>
        </w:rPr>
        <w:lastRenderedPageBreak/>
        <w:t>Fabozzi, Chapter 12: Corporate Bonds</w:t>
      </w:r>
      <w:bookmarkEnd w:id="5233"/>
      <w:bookmarkEnd w:id="5234"/>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A15689" w:rsidRPr="005368C2" w:rsidRDefault="00A15689" w:rsidP="00FC538A">
                            <w:pPr>
                              <w:rPr>
                                <w:b/>
                              </w:rPr>
                            </w:pPr>
                            <w:r w:rsidRPr="005368C2">
                              <w:rPr>
                                <w:b/>
                              </w:rPr>
                              <w:t>Learning Outcomes:</w:t>
                            </w:r>
                          </w:p>
                          <w:p w14:paraId="6E1466D4" w14:textId="77777777" w:rsidR="00A15689" w:rsidRPr="005368C2" w:rsidRDefault="00A15689" w:rsidP="00FC538A"/>
                          <w:p w14:paraId="1FB9C4AF" w14:textId="77777777" w:rsidR="00A15689" w:rsidRDefault="00A15689" w:rsidP="00FC538A">
                            <w:r w:rsidRPr="00A21A0A">
                              <w:rPr>
                                <w:b/>
                              </w:rPr>
                              <w:t>Describe</w:t>
                            </w:r>
                            <w:r w:rsidRPr="005368C2">
                              <w:t xml:space="preserve"> a bond indenture and explain the role of the corporate trustee.</w:t>
                            </w:r>
                          </w:p>
                          <w:p w14:paraId="34BB362E" w14:textId="77777777" w:rsidR="00A15689" w:rsidRPr="00FC538A" w:rsidRDefault="00A15689" w:rsidP="00FC538A">
                            <w:pPr>
                              <w:rPr>
                                <w:sz w:val="16"/>
                                <w:szCs w:val="16"/>
                              </w:rPr>
                            </w:pPr>
                            <w:r w:rsidRPr="005368C2">
                              <w:t xml:space="preserve"> </w:t>
                            </w:r>
                          </w:p>
                          <w:p w14:paraId="0D1A5CEE" w14:textId="77777777" w:rsidR="00A15689" w:rsidRDefault="00A15689" w:rsidP="00FC538A">
                            <w:r w:rsidRPr="00A21A0A">
                              <w:rPr>
                                <w:b/>
                              </w:rPr>
                              <w:t>Explain</w:t>
                            </w:r>
                            <w:r w:rsidRPr="005368C2">
                              <w:t xml:space="preserve"> a bond’s maturity date and how it impacts bond retirements. </w:t>
                            </w:r>
                          </w:p>
                          <w:p w14:paraId="476BBE3F" w14:textId="77777777" w:rsidR="00A15689" w:rsidRPr="00FC538A" w:rsidRDefault="00A15689" w:rsidP="00FC538A">
                            <w:pPr>
                              <w:rPr>
                                <w:sz w:val="16"/>
                                <w:szCs w:val="16"/>
                              </w:rPr>
                            </w:pPr>
                          </w:p>
                          <w:p w14:paraId="0B6E620A" w14:textId="77777777" w:rsidR="00A15689" w:rsidRDefault="00A15689" w:rsidP="00FC538A">
                            <w:r w:rsidRPr="00A21A0A">
                              <w:rPr>
                                <w:b/>
                              </w:rPr>
                              <w:t>Describe</w:t>
                            </w:r>
                            <w:r w:rsidRPr="005368C2">
                              <w:t xml:space="preserve"> the main types of interest payment classifications. </w:t>
                            </w:r>
                          </w:p>
                          <w:p w14:paraId="24B3C35F" w14:textId="77777777" w:rsidR="00A15689" w:rsidRPr="00FC538A" w:rsidRDefault="00A15689" w:rsidP="00FC538A">
                            <w:pPr>
                              <w:rPr>
                                <w:sz w:val="16"/>
                                <w:szCs w:val="16"/>
                              </w:rPr>
                            </w:pPr>
                          </w:p>
                          <w:p w14:paraId="1F5ACDA9" w14:textId="77777777" w:rsidR="00A15689" w:rsidRDefault="00A15689"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A15689" w:rsidRPr="005368C2" w:rsidRDefault="00A15689" w:rsidP="00FC538A"/>
                          <w:p w14:paraId="374162CA" w14:textId="77777777" w:rsidR="00A15689" w:rsidRPr="005368C2" w:rsidRDefault="00A15689" w:rsidP="00FC538A">
                            <w:r w:rsidRPr="00A21A0A">
                              <w:rPr>
                                <w:b/>
                              </w:rPr>
                              <w:t>Describe</w:t>
                            </w:r>
                            <w:r w:rsidRPr="005368C2">
                              <w:t xml:space="preserve"> the various security types relevant for corporate bonds, including: </w:t>
                            </w:r>
                          </w:p>
                          <w:p w14:paraId="6277A8BC" w14:textId="77777777" w:rsidR="00A15689" w:rsidRPr="005368C2" w:rsidRDefault="00A15689" w:rsidP="00FC538A">
                            <w:r w:rsidRPr="005368C2">
                              <w:t xml:space="preserve">Mortgage bonds </w:t>
                            </w:r>
                          </w:p>
                          <w:p w14:paraId="23912DD5" w14:textId="77777777" w:rsidR="00A15689" w:rsidRPr="005368C2" w:rsidRDefault="00A15689" w:rsidP="00FC538A">
                            <w:r w:rsidRPr="005368C2">
                              <w:t xml:space="preserve">Collateral trust bonds </w:t>
                            </w:r>
                          </w:p>
                          <w:p w14:paraId="13980FAF" w14:textId="77777777" w:rsidR="00A15689" w:rsidRPr="005368C2" w:rsidRDefault="00A15689" w:rsidP="00FC538A">
                            <w:r w:rsidRPr="005368C2">
                              <w:t xml:space="preserve">Equipment trust certificates </w:t>
                            </w:r>
                          </w:p>
                          <w:p w14:paraId="4B9E751B" w14:textId="77777777" w:rsidR="00A15689" w:rsidRPr="005368C2" w:rsidRDefault="00A15689" w:rsidP="00FC538A">
                            <w:r w:rsidRPr="005368C2">
                              <w:t xml:space="preserve">Debenture bonds (including subordinated and convertible debentures) </w:t>
                            </w:r>
                          </w:p>
                          <w:p w14:paraId="18FF600E" w14:textId="77777777" w:rsidR="00A15689" w:rsidRDefault="00A15689" w:rsidP="00FC538A">
                            <w:r w:rsidRPr="005368C2">
                              <w:t xml:space="preserve">Guaranteed bonds </w:t>
                            </w:r>
                          </w:p>
                          <w:p w14:paraId="1814CB5C" w14:textId="77777777" w:rsidR="00A15689" w:rsidRPr="00FC538A" w:rsidRDefault="00A15689" w:rsidP="00FC538A">
                            <w:pPr>
                              <w:rPr>
                                <w:sz w:val="16"/>
                                <w:szCs w:val="16"/>
                              </w:rPr>
                            </w:pPr>
                          </w:p>
                          <w:p w14:paraId="70CA4CD4" w14:textId="77777777" w:rsidR="00A15689" w:rsidRPr="005368C2" w:rsidRDefault="00A15689" w:rsidP="00FC538A">
                            <w:r w:rsidRPr="00A21A0A">
                              <w:rPr>
                                <w:b/>
                              </w:rPr>
                              <w:t>Describe</w:t>
                            </w:r>
                            <w:r w:rsidRPr="005368C2">
                              <w:t xml:space="preserve"> the mechanisms by which corporate bonds can be retired before maturity, including: </w:t>
                            </w:r>
                          </w:p>
                          <w:p w14:paraId="1BF25B00" w14:textId="77777777" w:rsidR="00A15689" w:rsidRPr="005368C2" w:rsidRDefault="00A15689" w:rsidP="00FC538A">
                            <w:r w:rsidRPr="005368C2">
                              <w:t xml:space="preserve">Call provisions </w:t>
                            </w:r>
                          </w:p>
                          <w:p w14:paraId="3B99DDC0" w14:textId="77777777" w:rsidR="00A15689" w:rsidRPr="005368C2" w:rsidRDefault="00A15689" w:rsidP="00FC538A">
                            <w:r w:rsidRPr="005368C2">
                              <w:t>Sinking</w:t>
                            </w:r>
                            <w:r w:rsidRPr="005368C2">
                              <w:rPr>
                                <w:rFonts w:cs="Monaco"/>
                              </w:rPr>
                              <w:t>‐</w:t>
                            </w:r>
                            <w:r w:rsidRPr="005368C2">
                              <w:t xml:space="preserve">fund provisions </w:t>
                            </w:r>
                          </w:p>
                          <w:p w14:paraId="18DCE4EC" w14:textId="77777777" w:rsidR="00A15689" w:rsidRPr="005368C2" w:rsidRDefault="00A15689" w:rsidP="00FC538A">
                            <w:r w:rsidRPr="005368C2">
                              <w:t xml:space="preserve">Maintenance and replacement funds </w:t>
                            </w:r>
                          </w:p>
                          <w:p w14:paraId="6D46E0DD" w14:textId="77777777" w:rsidR="00A15689" w:rsidRDefault="00A15689" w:rsidP="00FC538A">
                            <w:r w:rsidRPr="005368C2">
                              <w:t xml:space="preserve">Tender offers </w:t>
                            </w:r>
                          </w:p>
                          <w:p w14:paraId="532D61CA" w14:textId="77777777" w:rsidR="00A15689" w:rsidRPr="00FC538A" w:rsidRDefault="00A15689" w:rsidP="00FC538A">
                            <w:pPr>
                              <w:rPr>
                                <w:sz w:val="16"/>
                                <w:szCs w:val="16"/>
                              </w:rPr>
                            </w:pPr>
                          </w:p>
                          <w:p w14:paraId="0F0D649E" w14:textId="77777777" w:rsidR="00A15689" w:rsidRDefault="00A15689" w:rsidP="00FC538A">
                            <w:r w:rsidRPr="00A21A0A">
                              <w:rPr>
                                <w:b/>
                              </w:rPr>
                              <w:t>Describe</w:t>
                            </w:r>
                            <w:r w:rsidRPr="005368C2">
                              <w:t xml:space="preserve">, and differentiate between credit default risk and credit-spread risk. </w:t>
                            </w:r>
                          </w:p>
                          <w:p w14:paraId="0FD9B9E6" w14:textId="77777777" w:rsidR="00A15689" w:rsidRPr="00FC538A" w:rsidRDefault="00A15689" w:rsidP="00FC538A">
                            <w:pPr>
                              <w:rPr>
                                <w:sz w:val="16"/>
                                <w:szCs w:val="16"/>
                              </w:rPr>
                            </w:pPr>
                          </w:p>
                          <w:p w14:paraId="2EBD5E62" w14:textId="77777777" w:rsidR="00A15689" w:rsidRDefault="00A15689" w:rsidP="00FC538A">
                            <w:r w:rsidRPr="00A21A0A">
                              <w:rPr>
                                <w:b/>
                              </w:rPr>
                              <w:t>Describe</w:t>
                            </w:r>
                            <w:r w:rsidRPr="005368C2">
                              <w:t xml:space="preserve"> event risk and what may cause it in corporate bonds. </w:t>
                            </w:r>
                          </w:p>
                          <w:p w14:paraId="31DAA76D" w14:textId="77777777" w:rsidR="00A15689" w:rsidRPr="00FC538A" w:rsidRDefault="00A15689" w:rsidP="00FC538A">
                            <w:pPr>
                              <w:rPr>
                                <w:sz w:val="16"/>
                                <w:szCs w:val="16"/>
                              </w:rPr>
                            </w:pPr>
                          </w:p>
                          <w:p w14:paraId="2C55C190" w14:textId="77777777" w:rsidR="00A15689" w:rsidRDefault="00A15689"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A15689" w:rsidRPr="00FC538A" w:rsidRDefault="00A15689" w:rsidP="00FC538A">
                            <w:pPr>
                              <w:rPr>
                                <w:sz w:val="16"/>
                                <w:szCs w:val="16"/>
                              </w:rPr>
                            </w:pPr>
                          </w:p>
                          <w:p w14:paraId="2DC06B1D" w14:textId="77777777" w:rsidR="00A15689" w:rsidRDefault="00A15689" w:rsidP="00FC538A">
                            <w:r w:rsidRPr="00FC538A">
                              <w:rPr>
                                <w:b/>
                              </w:rPr>
                              <w:t>Define</w:t>
                            </w:r>
                            <w:r w:rsidRPr="005368C2">
                              <w:t xml:space="preserve"> and differentiate between an issuer default rate and a dollar default rate. </w:t>
                            </w:r>
                          </w:p>
                          <w:p w14:paraId="49D9FC8B" w14:textId="77777777" w:rsidR="00A15689" w:rsidRPr="00FC538A" w:rsidRDefault="00A15689" w:rsidP="00FC538A">
                            <w:pPr>
                              <w:rPr>
                                <w:sz w:val="16"/>
                                <w:szCs w:val="16"/>
                              </w:rPr>
                            </w:pPr>
                          </w:p>
                          <w:p w14:paraId="4ABA4580" w14:textId="77777777" w:rsidR="00A15689" w:rsidRPr="005368C2" w:rsidRDefault="00A15689" w:rsidP="00FC538A">
                            <w:r w:rsidRPr="00FC538A">
                              <w:rPr>
                                <w:b/>
                              </w:rPr>
                              <w:t>Define</w:t>
                            </w:r>
                            <w:r w:rsidRPr="005368C2">
                              <w:t xml:space="preserve"> recovery rates and describe the relationship between recovery rates and seniority. </w:t>
                            </w:r>
                          </w:p>
                          <w:p w14:paraId="670913A4" w14:textId="77777777" w:rsidR="00A15689" w:rsidRPr="005368C2" w:rsidRDefault="00A15689"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1"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YRtBg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" fillcolor="#b1c2a3" stroked="f">
                <v:textbox>
                  <w:txbxContent>
                    <w:p w14:paraId="134235BE" w14:textId="77777777" w:rsidR="00A15689" w:rsidRPr="005368C2" w:rsidRDefault="00A15689" w:rsidP="00FC538A">
                      <w:pPr>
                        <w:rPr>
                          <w:b/>
                        </w:rPr>
                      </w:pPr>
                      <w:r w:rsidRPr="005368C2">
                        <w:rPr>
                          <w:b/>
                        </w:rPr>
                        <w:t>Learning Outcomes:</w:t>
                      </w:r>
                    </w:p>
                    <w:p w14:paraId="6E1466D4" w14:textId="77777777" w:rsidR="00A15689" w:rsidRPr="005368C2" w:rsidRDefault="00A15689" w:rsidP="00FC538A"/>
                    <w:p w14:paraId="1FB9C4AF" w14:textId="77777777" w:rsidR="00A15689" w:rsidRDefault="00A15689" w:rsidP="00FC538A">
                      <w:r w:rsidRPr="00A21A0A">
                        <w:rPr>
                          <w:b/>
                        </w:rPr>
                        <w:t>Describe</w:t>
                      </w:r>
                      <w:r w:rsidRPr="005368C2">
                        <w:t xml:space="preserve"> a bond indenture and explain the role of the corporate trustee.</w:t>
                      </w:r>
                    </w:p>
                    <w:p w14:paraId="34BB362E" w14:textId="77777777" w:rsidR="00A15689" w:rsidRPr="00FC538A" w:rsidRDefault="00A15689" w:rsidP="00FC538A">
                      <w:pPr>
                        <w:rPr>
                          <w:sz w:val="16"/>
                          <w:szCs w:val="16"/>
                        </w:rPr>
                      </w:pPr>
                      <w:r w:rsidRPr="005368C2">
                        <w:t xml:space="preserve"> </w:t>
                      </w:r>
                    </w:p>
                    <w:p w14:paraId="0D1A5CEE" w14:textId="77777777" w:rsidR="00A15689" w:rsidRDefault="00A15689" w:rsidP="00FC538A">
                      <w:r w:rsidRPr="00A21A0A">
                        <w:rPr>
                          <w:b/>
                        </w:rPr>
                        <w:t>Explain</w:t>
                      </w:r>
                      <w:r w:rsidRPr="005368C2">
                        <w:t xml:space="preserve"> a bond’s maturity date and how it impacts bond retirements. </w:t>
                      </w:r>
                    </w:p>
                    <w:p w14:paraId="476BBE3F" w14:textId="77777777" w:rsidR="00A15689" w:rsidRPr="00FC538A" w:rsidRDefault="00A15689" w:rsidP="00FC538A">
                      <w:pPr>
                        <w:rPr>
                          <w:sz w:val="16"/>
                          <w:szCs w:val="16"/>
                        </w:rPr>
                      </w:pPr>
                    </w:p>
                    <w:p w14:paraId="0B6E620A" w14:textId="77777777" w:rsidR="00A15689" w:rsidRDefault="00A15689" w:rsidP="00FC538A">
                      <w:r w:rsidRPr="00A21A0A">
                        <w:rPr>
                          <w:b/>
                        </w:rPr>
                        <w:t>Describe</w:t>
                      </w:r>
                      <w:r w:rsidRPr="005368C2">
                        <w:t xml:space="preserve"> the main types of interest payment classifications. </w:t>
                      </w:r>
                    </w:p>
                    <w:p w14:paraId="24B3C35F" w14:textId="77777777" w:rsidR="00A15689" w:rsidRPr="00FC538A" w:rsidRDefault="00A15689" w:rsidP="00FC538A">
                      <w:pPr>
                        <w:rPr>
                          <w:sz w:val="16"/>
                          <w:szCs w:val="16"/>
                        </w:rPr>
                      </w:pPr>
                    </w:p>
                    <w:p w14:paraId="1F5ACDA9" w14:textId="77777777" w:rsidR="00A15689" w:rsidRDefault="00A15689"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A15689" w:rsidRPr="005368C2" w:rsidRDefault="00A15689" w:rsidP="00FC538A"/>
                    <w:p w14:paraId="374162CA" w14:textId="77777777" w:rsidR="00A15689" w:rsidRPr="005368C2" w:rsidRDefault="00A15689" w:rsidP="00FC538A">
                      <w:r w:rsidRPr="00A21A0A">
                        <w:rPr>
                          <w:b/>
                        </w:rPr>
                        <w:t>Describe</w:t>
                      </w:r>
                      <w:r w:rsidRPr="005368C2">
                        <w:t xml:space="preserve"> the various security types relevant for corporate bonds, including: </w:t>
                      </w:r>
                    </w:p>
                    <w:p w14:paraId="6277A8BC" w14:textId="77777777" w:rsidR="00A15689" w:rsidRPr="005368C2" w:rsidRDefault="00A15689" w:rsidP="00FC538A">
                      <w:r w:rsidRPr="005368C2">
                        <w:t xml:space="preserve">Mortgage bonds </w:t>
                      </w:r>
                    </w:p>
                    <w:p w14:paraId="23912DD5" w14:textId="77777777" w:rsidR="00A15689" w:rsidRPr="005368C2" w:rsidRDefault="00A15689" w:rsidP="00FC538A">
                      <w:r w:rsidRPr="005368C2">
                        <w:t xml:space="preserve">Collateral trust bonds </w:t>
                      </w:r>
                    </w:p>
                    <w:p w14:paraId="13980FAF" w14:textId="77777777" w:rsidR="00A15689" w:rsidRPr="005368C2" w:rsidRDefault="00A15689" w:rsidP="00FC538A">
                      <w:r w:rsidRPr="005368C2">
                        <w:t xml:space="preserve">Equipment trust certificates </w:t>
                      </w:r>
                    </w:p>
                    <w:p w14:paraId="4B9E751B" w14:textId="77777777" w:rsidR="00A15689" w:rsidRPr="005368C2" w:rsidRDefault="00A15689" w:rsidP="00FC538A">
                      <w:r w:rsidRPr="005368C2">
                        <w:t xml:space="preserve">Debenture bonds (including subordinated and convertible debentures) </w:t>
                      </w:r>
                    </w:p>
                    <w:p w14:paraId="18FF600E" w14:textId="77777777" w:rsidR="00A15689" w:rsidRDefault="00A15689" w:rsidP="00FC538A">
                      <w:r w:rsidRPr="005368C2">
                        <w:t xml:space="preserve">Guaranteed bonds </w:t>
                      </w:r>
                    </w:p>
                    <w:p w14:paraId="1814CB5C" w14:textId="77777777" w:rsidR="00A15689" w:rsidRPr="00FC538A" w:rsidRDefault="00A15689" w:rsidP="00FC538A">
                      <w:pPr>
                        <w:rPr>
                          <w:sz w:val="16"/>
                          <w:szCs w:val="16"/>
                        </w:rPr>
                      </w:pPr>
                    </w:p>
                    <w:p w14:paraId="70CA4CD4" w14:textId="77777777" w:rsidR="00A15689" w:rsidRPr="005368C2" w:rsidRDefault="00A15689" w:rsidP="00FC538A">
                      <w:r w:rsidRPr="00A21A0A">
                        <w:rPr>
                          <w:b/>
                        </w:rPr>
                        <w:t>Describe</w:t>
                      </w:r>
                      <w:r w:rsidRPr="005368C2">
                        <w:t xml:space="preserve"> the mechanisms by which corporate bonds can be retired before maturity, including: </w:t>
                      </w:r>
                    </w:p>
                    <w:p w14:paraId="1BF25B00" w14:textId="77777777" w:rsidR="00A15689" w:rsidRPr="005368C2" w:rsidRDefault="00A15689" w:rsidP="00FC538A">
                      <w:r w:rsidRPr="005368C2">
                        <w:t xml:space="preserve">Call provisions </w:t>
                      </w:r>
                    </w:p>
                    <w:p w14:paraId="3B99DDC0" w14:textId="77777777" w:rsidR="00A15689" w:rsidRPr="005368C2" w:rsidRDefault="00A15689" w:rsidP="00FC538A">
                      <w:r w:rsidRPr="005368C2">
                        <w:t>Sinking</w:t>
                      </w:r>
                      <w:r w:rsidRPr="005368C2">
                        <w:rPr>
                          <w:rFonts w:cs="Monaco"/>
                        </w:rPr>
                        <w:t>‐</w:t>
                      </w:r>
                      <w:r w:rsidRPr="005368C2">
                        <w:t xml:space="preserve">fund provisions </w:t>
                      </w:r>
                    </w:p>
                    <w:p w14:paraId="18DCE4EC" w14:textId="77777777" w:rsidR="00A15689" w:rsidRPr="005368C2" w:rsidRDefault="00A15689" w:rsidP="00FC538A">
                      <w:r w:rsidRPr="005368C2">
                        <w:t xml:space="preserve">Maintenance and replacement funds </w:t>
                      </w:r>
                    </w:p>
                    <w:p w14:paraId="6D46E0DD" w14:textId="77777777" w:rsidR="00A15689" w:rsidRDefault="00A15689" w:rsidP="00FC538A">
                      <w:r w:rsidRPr="005368C2">
                        <w:t xml:space="preserve">Tender offers </w:t>
                      </w:r>
                    </w:p>
                    <w:p w14:paraId="532D61CA" w14:textId="77777777" w:rsidR="00A15689" w:rsidRPr="00FC538A" w:rsidRDefault="00A15689" w:rsidP="00FC538A">
                      <w:pPr>
                        <w:rPr>
                          <w:sz w:val="16"/>
                          <w:szCs w:val="16"/>
                        </w:rPr>
                      </w:pPr>
                    </w:p>
                    <w:p w14:paraId="0F0D649E" w14:textId="77777777" w:rsidR="00A15689" w:rsidRDefault="00A15689" w:rsidP="00FC538A">
                      <w:r w:rsidRPr="00A21A0A">
                        <w:rPr>
                          <w:b/>
                        </w:rPr>
                        <w:t>Describe</w:t>
                      </w:r>
                      <w:r w:rsidRPr="005368C2">
                        <w:t xml:space="preserve">, and differentiate between credit default risk and credit-spread risk. </w:t>
                      </w:r>
                    </w:p>
                    <w:p w14:paraId="0FD9B9E6" w14:textId="77777777" w:rsidR="00A15689" w:rsidRPr="00FC538A" w:rsidRDefault="00A15689" w:rsidP="00FC538A">
                      <w:pPr>
                        <w:rPr>
                          <w:sz w:val="16"/>
                          <w:szCs w:val="16"/>
                        </w:rPr>
                      </w:pPr>
                    </w:p>
                    <w:p w14:paraId="2EBD5E62" w14:textId="77777777" w:rsidR="00A15689" w:rsidRDefault="00A15689" w:rsidP="00FC538A">
                      <w:r w:rsidRPr="00A21A0A">
                        <w:rPr>
                          <w:b/>
                        </w:rPr>
                        <w:t>Describe</w:t>
                      </w:r>
                      <w:r w:rsidRPr="005368C2">
                        <w:t xml:space="preserve"> event risk and what may cause it in corporate bonds. </w:t>
                      </w:r>
                    </w:p>
                    <w:p w14:paraId="31DAA76D" w14:textId="77777777" w:rsidR="00A15689" w:rsidRPr="00FC538A" w:rsidRDefault="00A15689" w:rsidP="00FC538A">
                      <w:pPr>
                        <w:rPr>
                          <w:sz w:val="16"/>
                          <w:szCs w:val="16"/>
                        </w:rPr>
                      </w:pPr>
                    </w:p>
                    <w:p w14:paraId="2C55C190" w14:textId="77777777" w:rsidR="00A15689" w:rsidRDefault="00A15689"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A15689" w:rsidRPr="00FC538A" w:rsidRDefault="00A15689" w:rsidP="00FC538A">
                      <w:pPr>
                        <w:rPr>
                          <w:sz w:val="16"/>
                          <w:szCs w:val="16"/>
                        </w:rPr>
                      </w:pPr>
                    </w:p>
                    <w:p w14:paraId="2DC06B1D" w14:textId="77777777" w:rsidR="00A15689" w:rsidRDefault="00A15689" w:rsidP="00FC538A">
                      <w:r w:rsidRPr="00FC538A">
                        <w:rPr>
                          <w:b/>
                        </w:rPr>
                        <w:t>Define</w:t>
                      </w:r>
                      <w:r w:rsidRPr="005368C2">
                        <w:t xml:space="preserve"> and differentiate between an issuer default rate and a dollar default rate. </w:t>
                      </w:r>
                    </w:p>
                    <w:p w14:paraId="49D9FC8B" w14:textId="77777777" w:rsidR="00A15689" w:rsidRPr="00FC538A" w:rsidRDefault="00A15689" w:rsidP="00FC538A">
                      <w:pPr>
                        <w:rPr>
                          <w:sz w:val="16"/>
                          <w:szCs w:val="16"/>
                        </w:rPr>
                      </w:pPr>
                    </w:p>
                    <w:p w14:paraId="4ABA4580" w14:textId="77777777" w:rsidR="00A15689" w:rsidRPr="005368C2" w:rsidRDefault="00A15689" w:rsidP="00FC538A">
                      <w:r w:rsidRPr="00FC538A">
                        <w:rPr>
                          <w:b/>
                        </w:rPr>
                        <w:t>Define</w:t>
                      </w:r>
                      <w:r w:rsidRPr="005368C2">
                        <w:t xml:space="preserve"> recovery rates and describe the relationship between recovery rates and seniority. </w:t>
                      </w:r>
                    </w:p>
                    <w:p w14:paraId="670913A4" w14:textId="77777777" w:rsidR="00A15689" w:rsidRPr="005368C2" w:rsidRDefault="00A15689"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5235" w:name="_Toc222561451"/>
      <w:r w:rsidRPr="008568A7">
        <w:t>Describe a bond indenture and explain the role of the corporate trustee</w:t>
      </w:r>
      <w:bookmarkEnd w:id="5235"/>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5236" w:name="_Toc222561452"/>
      <w:r w:rsidRPr="008568A7">
        <w:t>Bond indenture</w:t>
      </w:r>
      <w:bookmarkEnd w:id="5236"/>
    </w:p>
    <w:p w14:paraId="11981D13" w14:textId="77777777" w:rsidR="005F2397" w:rsidRPr="008568A7" w:rsidRDefault="005F2397" w:rsidP="005F2397">
      <w:pPr>
        <w:rPr>
          <w:rFonts w:ascii="Calibri" w:hAnsi="Calibri"/>
        </w:rPr>
      </w:pPr>
      <w:r w:rsidRPr="008568A7">
        <w:rPr>
          <w:rFonts w:ascii="Calibri" w:hAnsi="Calibri"/>
        </w:rPr>
        <w:t>The contract that contains corporate bond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5237" w:name="_Toc222561453"/>
      <w:r w:rsidRPr="008568A7">
        <w:lastRenderedPageBreak/>
        <w:t>Corporate trustee</w:t>
      </w:r>
      <w:bookmarkEnd w:id="5237"/>
    </w:p>
    <w:p w14:paraId="0024731F" w14:textId="77777777" w:rsidR="005F2397" w:rsidRPr="008568A7" w:rsidRDefault="005F2397" w:rsidP="005F2397">
      <w:pPr>
        <w:rPr>
          <w:rFonts w:ascii="Calibri" w:hAnsi="Calibri"/>
        </w:rPr>
      </w:pPr>
      <w:r w:rsidRPr="008568A7">
        <w:rPr>
          <w:rFonts w:ascii="Calibri" w:hAnsi="Calibri"/>
        </w:rPr>
        <w:t>Third party to the contract.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Is a bank or trust company with a corporate trust department and officers who are experts in performing trustee functions.</w:t>
      </w:r>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r w:rsidRPr="008568A7">
        <w:rPr>
          <w:rFonts w:ascii="Calibri" w:hAnsi="Calibri"/>
        </w:rPr>
        <w:t>International or Yankee issues.</w:t>
      </w:r>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5238" w:name="_Toc222561454"/>
      <w:r w:rsidRPr="008568A7">
        <w:t>Explain a bond’s maturity date and how it impacts bond retirements</w:t>
      </w:r>
      <w:bookmarkEnd w:id="5238"/>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5239" w:name="_Toc222561455"/>
      <w:r w:rsidRPr="008568A7">
        <w:lastRenderedPageBreak/>
        <w:t>Describe the main types of interest payment classifications</w:t>
      </w:r>
      <w:bookmarkEnd w:id="5239"/>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5240" w:name="_Toc222561456"/>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5240"/>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bond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Recall Tuckman: a bond investor faces a a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5241" w:name="_Toc222561457"/>
      <w:r w:rsidRPr="008568A7">
        <w:t xml:space="preserve">Describe the various security types relevant for </w:t>
      </w:r>
      <w:r w:rsidR="00A21A0A" w:rsidRPr="008568A7">
        <w:t>corporate bonds</w:t>
      </w:r>
      <w:r w:rsidRPr="008568A7">
        <w:t>:</w:t>
      </w:r>
      <w:bookmarkEnd w:id="5241"/>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5242" w:name="_Toc222561458"/>
      <w:r w:rsidRPr="008568A7">
        <w:t>Mortgage bonds</w:t>
      </w:r>
      <w:bookmarkEnd w:id="5242"/>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5243" w:name="_Toc222561459"/>
      <w:r w:rsidRPr="008568A7">
        <w:t>Collateral trust bonds</w:t>
      </w:r>
      <w:bookmarkEnd w:id="5243"/>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5244" w:name="_Toc222561460"/>
      <w:r w:rsidRPr="008568A7">
        <w:t>Equipment trust certificates</w:t>
      </w:r>
      <w:bookmarkEnd w:id="5244"/>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5245" w:name="_Toc222561461"/>
      <w:r w:rsidRPr="008568A7">
        <w:t>Debenture bonds (including subordinated and convertible debentures)</w:t>
      </w:r>
      <w:bookmarkEnd w:id="5245"/>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5246" w:name="_Toc222561462"/>
      <w:r w:rsidRPr="008568A7">
        <w:t>Guaranteed bonds</w:t>
      </w:r>
      <w:bookmarkEnd w:id="5246"/>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5247" w:name="_Toc222561463"/>
      <w:r w:rsidRPr="008568A7">
        <w:t>Describe the mechanisms by which corporate bonds can be retired before maturity, including:</w:t>
      </w:r>
      <w:bookmarkEnd w:id="5247"/>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5248" w:name="_Toc222561464"/>
      <w:r w:rsidRPr="008568A7">
        <w:t>Fixed price</w:t>
      </w:r>
      <w:bookmarkEnd w:id="5248"/>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5249" w:name="_Toc222561465"/>
      <w:r w:rsidRPr="008568A7">
        <w:t>Make-whole</w:t>
      </w:r>
      <w:bookmarkEnd w:id="5249"/>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5250" w:name="_Toc222561466"/>
      <w:r>
        <w:t>Call provision</w:t>
      </w:r>
      <w:bookmarkEnd w:id="5250"/>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5251" w:name="_Toc222561467"/>
      <w:r w:rsidRPr="008568A7">
        <w:t>Sinking</w:t>
      </w:r>
      <w:r w:rsidRPr="008568A7">
        <w:rPr>
          <w:rFonts w:cs="Monaco"/>
        </w:rPr>
        <w:t>‐</w:t>
      </w:r>
      <w:r w:rsidRPr="008568A7">
        <w:t>fund provisions</w:t>
      </w:r>
      <w:bookmarkEnd w:id="5251"/>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5252" w:name="_Toc222561468"/>
      <w:r w:rsidRPr="008568A7">
        <w:t>Maintenance and replacement funds</w:t>
      </w:r>
      <w:bookmarkEnd w:id="5252"/>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5253" w:name="_Toc222561469"/>
      <w:r w:rsidRPr="008568A7">
        <w:t>Tender offers</w:t>
      </w:r>
      <w:bookmarkEnd w:id="5253"/>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5254" w:name="_Toc222561470"/>
      <w:r w:rsidRPr="008568A7">
        <w:t xml:space="preserve">Describe, and differentiate between credit default risk and </w:t>
      </w:r>
      <w:r w:rsidR="00A21A0A" w:rsidRPr="008568A7">
        <w:t>credit-spread</w:t>
      </w:r>
      <w:r w:rsidRPr="008568A7">
        <w:t xml:space="preserve"> risk</w:t>
      </w:r>
      <w:bookmarkEnd w:id="5254"/>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5255" w:name="_Toc222561471"/>
      <w:r w:rsidRPr="008568A7">
        <w:t>Credit default risk</w:t>
      </w:r>
      <w:bookmarkEnd w:id="5255"/>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5256" w:name="_Toc222561472"/>
      <w:r>
        <w:t>Credit-spread risk</w:t>
      </w:r>
      <w:bookmarkEnd w:id="5256"/>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5257" w:name="_Toc222561473"/>
      <w:r w:rsidRPr="008568A7">
        <w:lastRenderedPageBreak/>
        <w:t>What explains the difference?</w:t>
      </w:r>
      <w:bookmarkEnd w:id="5257"/>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5258" w:name="_Toc222561474"/>
      <w:r w:rsidRPr="008568A7">
        <w:t>Describe event risk and what may cause it in corporate bonds</w:t>
      </w:r>
      <w:bookmarkEnd w:id="5258"/>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repurchases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5259" w:name="_Toc222561475"/>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5259"/>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5260" w:name="_Toc222561476"/>
      <w:r w:rsidRPr="008568A7">
        <w:t>Define and differentiate between an issuer default rate and a dollar default rate</w:t>
      </w:r>
      <w:bookmarkEnd w:id="5260"/>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7140DE">
      <w:pPr>
        <w:pStyle w:val="Heading2"/>
      </w:pPr>
      <w:bookmarkStart w:id="5261" w:name="_Toc222561477"/>
      <w:r w:rsidRPr="008568A7">
        <w:t>Define recovery rates and describe the relationship between recovery rates and seniority</w:t>
      </w:r>
      <w:bookmarkEnd w:id="5261"/>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5262" w:name="_Toc222561478"/>
      <w:r>
        <w:lastRenderedPageBreak/>
        <w:t>Questions &amp; A</w:t>
      </w:r>
      <w:r w:rsidRPr="008568A7">
        <w:t>nswers</w:t>
      </w:r>
      <w:bookmarkEnd w:id="5262"/>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5263" w:name="_Toc222561479"/>
      <w:r w:rsidRPr="008568A7">
        <w:t>Questions</w:t>
      </w:r>
      <w:bookmarkEnd w:id="5263"/>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5264" w:name="_Toc222561480"/>
      <w:r>
        <w:lastRenderedPageBreak/>
        <w:t>Answers</w:t>
      </w:r>
      <w:bookmarkEnd w:id="5264"/>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call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5265" w:name="_Toc222561481"/>
      <w:r w:rsidRPr="008568A7">
        <w:rPr>
          <w:rFonts w:ascii="Calibri" w:hAnsi="Calibri"/>
        </w:rPr>
        <w:lastRenderedPageBreak/>
        <w:t>Caouette, Chapter 6: The Rating Agencies</w:t>
      </w:r>
      <w:bookmarkEnd w:id="5265"/>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A15689" w:rsidRPr="005368C2" w:rsidRDefault="00A15689" w:rsidP="00DB0FDF">
                            <w:pPr>
                              <w:rPr>
                                <w:b/>
                              </w:rPr>
                            </w:pPr>
                            <w:r w:rsidRPr="005368C2">
                              <w:rPr>
                                <w:b/>
                              </w:rPr>
                              <w:t>Learning Outcomes:</w:t>
                            </w:r>
                          </w:p>
                          <w:p w14:paraId="7133E2E3" w14:textId="77777777" w:rsidR="00A15689" w:rsidRPr="005368C2" w:rsidRDefault="00A15689" w:rsidP="00DB0FDF"/>
                          <w:p w14:paraId="6E940FAE" w14:textId="77777777" w:rsidR="00A15689" w:rsidRDefault="00A15689" w:rsidP="00DB0FDF">
                            <w:r w:rsidRPr="00DB0FDF">
                              <w:rPr>
                                <w:b/>
                              </w:rPr>
                              <w:t>Describe</w:t>
                            </w:r>
                            <w:r w:rsidRPr="005368C2">
                              <w:t xml:space="preserve"> the role of rating agencies in the financial markets.</w:t>
                            </w:r>
                          </w:p>
                          <w:p w14:paraId="412A71BC" w14:textId="77777777" w:rsidR="00A15689" w:rsidRPr="00DB0FDF" w:rsidRDefault="00A15689" w:rsidP="00DB0FDF">
                            <w:pPr>
                              <w:rPr>
                                <w:sz w:val="16"/>
                                <w:szCs w:val="16"/>
                              </w:rPr>
                            </w:pPr>
                          </w:p>
                          <w:p w14:paraId="145A05F4" w14:textId="77777777" w:rsidR="00A15689" w:rsidRDefault="00A15689" w:rsidP="00DB0FDF">
                            <w:r w:rsidRPr="00DB0FDF">
                              <w:rPr>
                                <w:b/>
                              </w:rPr>
                              <w:t>Explain</w:t>
                            </w:r>
                            <w:r w:rsidRPr="005368C2">
                              <w:t xml:space="preserve"> market and regulatory forces that have played a role in the growth of the rating agencies.</w:t>
                            </w:r>
                          </w:p>
                          <w:p w14:paraId="5CA30E26" w14:textId="77777777" w:rsidR="00A15689" w:rsidRPr="00DB0FDF" w:rsidRDefault="00A15689" w:rsidP="00DB0FDF">
                            <w:pPr>
                              <w:rPr>
                                <w:sz w:val="16"/>
                                <w:szCs w:val="16"/>
                              </w:rPr>
                            </w:pPr>
                          </w:p>
                          <w:p w14:paraId="76629D98" w14:textId="77777777" w:rsidR="00A15689" w:rsidRDefault="00A15689" w:rsidP="00DB0FDF">
                            <w:r w:rsidRPr="00DB0FDF">
                              <w:rPr>
                                <w:b/>
                              </w:rPr>
                              <w:t>Describe</w:t>
                            </w:r>
                            <w:r w:rsidRPr="005368C2">
                              <w:t xml:space="preserve"> a rating scale, define credit outlooks, and explain the difference between solicited and unsolicited ratings.</w:t>
                            </w:r>
                          </w:p>
                          <w:p w14:paraId="4044CF99" w14:textId="77777777" w:rsidR="00A15689" w:rsidRPr="00DB0FDF" w:rsidRDefault="00A15689" w:rsidP="00DB0FDF">
                            <w:pPr>
                              <w:rPr>
                                <w:sz w:val="16"/>
                                <w:szCs w:val="16"/>
                              </w:rPr>
                            </w:pPr>
                          </w:p>
                          <w:p w14:paraId="2ADCF255" w14:textId="77777777" w:rsidR="00A15689" w:rsidRDefault="00A15689" w:rsidP="00DB0FDF">
                            <w:r w:rsidRPr="00DB0FDF">
                              <w:rPr>
                                <w:b/>
                              </w:rPr>
                              <w:t>Describe</w:t>
                            </w:r>
                            <w:r w:rsidRPr="005368C2">
                              <w:t xml:space="preserve"> Standard and Poor’s and Moody’s rating scales and distinguish between investment and noninvestment grade ratings.</w:t>
                            </w:r>
                          </w:p>
                          <w:p w14:paraId="794960DF" w14:textId="77777777" w:rsidR="00A15689" w:rsidRPr="00DB0FDF" w:rsidRDefault="00A15689" w:rsidP="00DB0FDF">
                            <w:pPr>
                              <w:rPr>
                                <w:sz w:val="16"/>
                                <w:szCs w:val="16"/>
                              </w:rPr>
                            </w:pPr>
                          </w:p>
                          <w:p w14:paraId="0F163B7B" w14:textId="77777777" w:rsidR="00A15689" w:rsidRDefault="00A15689" w:rsidP="00DB0FDF">
                            <w:r w:rsidRPr="00DB0FDF">
                              <w:rPr>
                                <w:b/>
                              </w:rPr>
                              <w:t>Describe</w:t>
                            </w:r>
                            <w:r w:rsidRPr="005368C2">
                              <w:t xml:space="preserve"> the difference between an issuer-pay and a subscriber-pay model and describe concerns regarding the issuer-pay model.</w:t>
                            </w:r>
                          </w:p>
                          <w:p w14:paraId="62F4A9E2" w14:textId="77777777" w:rsidR="00A15689" w:rsidRPr="00DB0FDF" w:rsidRDefault="00A15689" w:rsidP="00DB0FDF">
                            <w:pPr>
                              <w:rPr>
                                <w:sz w:val="16"/>
                                <w:szCs w:val="16"/>
                              </w:rPr>
                            </w:pPr>
                          </w:p>
                          <w:p w14:paraId="5F2638E3" w14:textId="77777777" w:rsidR="00A15689" w:rsidRDefault="00A15689"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A15689" w:rsidRPr="00DB0FDF" w:rsidRDefault="00A15689" w:rsidP="00DB0FDF">
                            <w:pPr>
                              <w:rPr>
                                <w:sz w:val="16"/>
                                <w:szCs w:val="16"/>
                              </w:rPr>
                            </w:pPr>
                          </w:p>
                          <w:p w14:paraId="27867C51" w14:textId="77777777" w:rsidR="00A15689" w:rsidRDefault="00A15689" w:rsidP="00DB0FDF">
                            <w:r w:rsidRPr="00DB0FDF">
                              <w:rPr>
                                <w:b/>
                              </w:rPr>
                              <w:t>Describe</w:t>
                            </w:r>
                            <w:r w:rsidRPr="005368C2">
                              <w:t xml:space="preserve"> the ratings performance for corporate bonds.</w:t>
                            </w:r>
                          </w:p>
                          <w:p w14:paraId="6D5BEFF0" w14:textId="77777777" w:rsidR="00A15689" w:rsidRPr="00DB0FDF" w:rsidRDefault="00A15689" w:rsidP="00DB0FDF">
                            <w:pPr>
                              <w:rPr>
                                <w:sz w:val="16"/>
                                <w:szCs w:val="16"/>
                              </w:rPr>
                            </w:pPr>
                          </w:p>
                          <w:p w14:paraId="7B10B315" w14:textId="77777777" w:rsidR="00A15689" w:rsidRDefault="00A15689"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A15689" w:rsidRPr="00DB0FDF" w:rsidRDefault="00A15689" w:rsidP="00DB0FDF">
                            <w:pPr>
                              <w:rPr>
                                <w:sz w:val="16"/>
                                <w:szCs w:val="16"/>
                              </w:rPr>
                            </w:pPr>
                          </w:p>
                          <w:p w14:paraId="5880A578" w14:textId="77777777" w:rsidR="00A15689" w:rsidRPr="005368C2" w:rsidRDefault="00A15689"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A15689" w:rsidRPr="005368C2" w:rsidRDefault="00A15689"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2"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X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cbD&#10;Lq1F9QQrpkRPU1qSsoE1uMba3GEFvASrA1xrbuFTM3HIkTiekLcV6tvv5BYPAwda5Nm250h/3WFF&#10;kcc+ciCSWZQk4Na4SwJDBBd1rlmfa/iuXQrYrghYXRJ3tHjDhmOtRPsIlFzYV0GFOYG3c2SG49L0&#10;7AuUTmhROBBQocTmmt9LYl3bMtslf+gesZJHJjAwSTdiYEScvSKEHmstuSh2RtSNYwtb6L6qxwYA&#10;jTpGOFK+5enzu0M9/zHNfwI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Br+oxeFwMAAOAGAAAOAAAAAAAAAAAAAAAAACwCAABk&#10;cnMvZTJvRG9jLnhtbFBLAQItABQABgAIAAAAIQCxZPYE2wAAAAUBAAAPAAAAAAAAAAAAAAAAAG8F&#10;AABkcnMvZG93bnJldi54bWxQSwUGAAAAAAQABADzAAAAdwYAAAAA&#10;" fillcolor="#b1c2a3" stroked="f">
                <v:textbox>
                  <w:txbxContent>
                    <w:p w14:paraId="51B03D7E" w14:textId="77777777" w:rsidR="00A15689" w:rsidRPr="005368C2" w:rsidRDefault="00A15689" w:rsidP="00DB0FDF">
                      <w:pPr>
                        <w:rPr>
                          <w:b/>
                        </w:rPr>
                      </w:pPr>
                      <w:r w:rsidRPr="005368C2">
                        <w:rPr>
                          <w:b/>
                        </w:rPr>
                        <w:t>Learning Outcomes:</w:t>
                      </w:r>
                    </w:p>
                    <w:p w14:paraId="7133E2E3" w14:textId="77777777" w:rsidR="00A15689" w:rsidRPr="005368C2" w:rsidRDefault="00A15689" w:rsidP="00DB0FDF"/>
                    <w:p w14:paraId="6E940FAE" w14:textId="77777777" w:rsidR="00A15689" w:rsidRDefault="00A15689" w:rsidP="00DB0FDF">
                      <w:r w:rsidRPr="00DB0FDF">
                        <w:rPr>
                          <w:b/>
                        </w:rPr>
                        <w:t>Describe</w:t>
                      </w:r>
                      <w:r w:rsidRPr="005368C2">
                        <w:t xml:space="preserve"> the role of rating agencies in the financial markets.</w:t>
                      </w:r>
                    </w:p>
                    <w:p w14:paraId="412A71BC" w14:textId="77777777" w:rsidR="00A15689" w:rsidRPr="00DB0FDF" w:rsidRDefault="00A15689" w:rsidP="00DB0FDF">
                      <w:pPr>
                        <w:rPr>
                          <w:sz w:val="16"/>
                          <w:szCs w:val="16"/>
                        </w:rPr>
                      </w:pPr>
                    </w:p>
                    <w:p w14:paraId="145A05F4" w14:textId="77777777" w:rsidR="00A15689" w:rsidRDefault="00A15689" w:rsidP="00DB0FDF">
                      <w:r w:rsidRPr="00DB0FDF">
                        <w:rPr>
                          <w:b/>
                        </w:rPr>
                        <w:t>Explain</w:t>
                      </w:r>
                      <w:r w:rsidRPr="005368C2">
                        <w:t xml:space="preserve"> market and regulatory forces that have played a role in the growth of the rating agencies.</w:t>
                      </w:r>
                    </w:p>
                    <w:p w14:paraId="5CA30E26" w14:textId="77777777" w:rsidR="00A15689" w:rsidRPr="00DB0FDF" w:rsidRDefault="00A15689" w:rsidP="00DB0FDF">
                      <w:pPr>
                        <w:rPr>
                          <w:sz w:val="16"/>
                          <w:szCs w:val="16"/>
                        </w:rPr>
                      </w:pPr>
                    </w:p>
                    <w:p w14:paraId="76629D98" w14:textId="77777777" w:rsidR="00A15689" w:rsidRDefault="00A15689" w:rsidP="00DB0FDF">
                      <w:r w:rsidRPr="00DB0FDF">
                        <w:rPr>
                          <w:b/>
                        </w:rPr>
                        <w:t>Describe</w:t>
                      </w:r>
                      <w:r w:rsidRPr="005368C2">
                        <w:t xml:space="preserve"> a rating scale, define credit outlooks, and explain the difference between solicited and unsolicited ratings.</w:t>
                      </w:r>
                    </w:p>
                    <w:p w14:paraId="4044CF99" w14:textId="77777777" w:rsidR="00A15689" w:rsidRPr="00DB0FDF" w:rsidRDefault="00A15689" w:rsidP="00DB0FDF">
                      <w:pPr>
                        <w:rPr>
                          <w:sz w:val="16"/>
                          <w:szCs w:val="16"/>
                        </w:rPr>
                      </w:pPr>
                    </w:p>
                    <w:p w14:paraId="2ADCF255" w14:textId="77777777" w:rsidR="00A15689" w:rsidRDefault="00A15689" w:rsidP="00DB0FDF">
                      <w:r w:rsidRPr="00DB0FDF">
                        <w:rPr>
                          <w:b/>
                        </w:rPr>
                        <w:t>Describe</w:t>
                      </w:r>
                      <w:r w:rsidRPr="005368C2">
                        <w:t xml:space="preserve"> Standard and Poor’s and Moody’s rating scales and distinguish between investment and noninvestment grade ratings.</w:t>
                      </w:r>
                    </w:p>
                    <w:p w14:paraId="794960DF" w14:textId="77777777" w:rsidR="00A15689" w:rsidRPr="00DB0FDF" w:rsidRDefault="00A15689" w:rsidP="00DB0FDF">
                      <w:pPr>
                        <w:rPr>
                          <w:sz w:val="16"/>
                          <w:szCs w:val="16"/>
                        </w:rPr>
                      </w:pPr>
                    </w:p>
                    <w:p w14:paraId="0F163B7B" w14:textId="77777777" w:rsidR="00A15689" w:rsidRDefault="00A15689" w:rsidP="00DB0FDF">
                      <w:r w:rsidRPr="00DB0FDF">
                        <w:rPr>
                          <w:b/>
                        </w:rPr>
                        <w:t>Describe</w:t>
                      </w:r>
                      <w:r w:rsidRPr="005368C2">
                        <w:t xml:space="preserve"> the difference between an issuer-pay and a subscriber-pay model and describe concerns regarding the issuer-pay model.</w:t>
                      </w:r>
                    </w:p>
                    <w:p w14:paraId="62F4A9E2" w14:textId="77777777" w:rsidR="00A15689" w:rsidRPr="00DB0FDF" w:rsidRDefault="00A15689" w:rsidP="00DB0FDF">
                      <w:pPr>
                        <w:rPr>
                          <w:sz w:val="16"/>
                          <w:szCs w:val="16"/>
                        </w:rPr>
                      </w:pPr>
                    </w:p>
                    <w:p w14:paraId="5F2638E3" w14:textId="77777777" w:rsidR="00A15689" w:rsidRDefault="00A15689"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A15689" w:rsidRPr="00DB0FDF" w:rsidRDefault="00A15689" w:rsidP="00DB0FDF">
                      <w:pPr>
                        <w:rPr>
                          <w:sz w:val="16"/>
                          <w:szCs w:val="16"/>
                        </w:rPr>
                      </w:pPr>
                    </w:p>
                    <w:p w14:paraId="27867C51" w14:textId="77777777" w:rsidR="00A15689" w:rsidRDefault="00A15689" w:rsidP="00DB0FDF">
                      <w:r w:rsidRPr="00DB0FDF">
                        <w:rPr>
                          <w:b/>
                        </w:rPr>
                        <w:t>Describe</w:t>
                      </w:r>
                      <w:r w:rsidRPr="005368C2">
                        <w:t xml:space="preserve"> the ratings performance for corporate bonds.</w:t>
                      </w:r>
                    </w:p>
                    <w:p w14:paraId="6D5BEFF0" w14:textId="77777777" w:rsidR="00A15689" w:rsidRPr="00DB0FDF" w:rsidRDefault="00A15689" w:rsidP="00DB0FDF">
                      <w:pPr>
                        <w:rPr>
                          <w:sz w:val="16"/>
                          <w:szCs w:val="16"/>
                        </w:rPr>
                      </w:pPr>
                    </w:p>
                    <w:p w14:paraId="7B10B315" w14:textId="77777777" w:rsidR="00A15689" w:rsidRDefault="00A15689"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A15689" w:rsidRPr="00DB0FDF" w:rsidRDefault="00A15689" w:rsidP="00DB0FDF">
                      <w:pPr>
                        <w:rPr>
                          <w:sz w:val="16"/>
                          <w:szCs w:val="16"/>
                        </w:rPr>
                      </w:pPr>
                    </w:p>
                    <w:p w14:paraId="5880A578" w14:textId="77777777" w:rsidR="00A15689" w:rsidRPr="005368C2" w:rsidRDefault="00A15689"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A15689" w:rsidRPr="005368C2" w:rsidRDefault="00A15689"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5266" w:name="_Toc222561482"/>
      <w:r w:rsidRPr="008568A7">
        <w:t>Describe the role of rating agencies in the financial markets.</w:t>
      </w:r>
      <w:bookmarkEnd w:id="5266"/>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A15689" w:rsidRDefault="00A15689">
                            <w:r>
                              <w:t>IMPORTANT CONCEPT</w:t>
                            </w:r>
                            <w:r>
                              <w:br/>
                            </w:r>
                          </w:p>
                          <w:p w14:paraId="2B477358" w14:textId="77777777" w:rsidR="00A15689" w:rsidRPr="00E34369" w:rsidRDefault="00A15689"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A15689" w:rsidRDefault="00A15689"/>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3"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zBL7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e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iHMEv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A15689" w:rsidRDefault="00A15689">
                      <w:r>
                        <w:t>IMPORTANT CONCEPT</w:t>
                      </w:r>
                      <w:r>
                        <w:br/>
                      </w:r>
                    </w:p>
                    <w:p w14:paraId="2B477358" w14:textId="77777777" w:rsidR="00A15689" w:rsidRPr="00E34369" w:rsidRDefault="00A15689"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A15689" w:rsidRDefault="00A15689"/>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5267" w:name="_Toc222561483"/>
      <w:r w:rsidRPr="008568A7">
        <w:t>Describe market and regulatory forces that have played a role in the growth of the rating agencies.</w:t>
      </w:r>
      <w:bookmarkEnd w:id="5267"/>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5268" w:name="_Toc222561484"/>
      <w:r w:rsidRPr="008568A7">
        <w:t>Describe what a rating scale is, what credit outlooks are, and the difference between solicited and unsolicited ratings.</w:t>
      </w:r>
      <w:bookmarkEnd w:id="5268"/>
    </w:p>
    <w:p w14:paraId="0ECC7C57" w14:textId="77777777" w:rsidR="00D566E6" w:rsidRPr="008568A7" w:rsidRDefault="00D566E6" w:rsidP="008568A7">
      <w:pPr>
        <w:pStyle w:val="Heading3"/>
      </w:pPr>
      <w:bookmarkStart w:id="5269" w:name="_Toc222561485"/>
      <w:r w:rsidRPr="008568A7">
        <w:t>D</w:t>
      </w:r>
      <w:r w:rsidR="00FC34F8" w:rsidRPr="008568A7">
        <w:t>escribe what a rating scale is</w:t>
      </w:r>
      <w:bookmarkEnd w:id="5269"/>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5270" w:name="_Toc222561486"/>
      <w:r w:rsidRPr="008568A7">
        <w:t>Define credit outlooks</w:t>
      </w:r>
      <w:bookmarkEnd w:id="5270"/>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5271" w:name="_Toc222561487"/>
      <w:r w:rsidRPr="008568A7">
        <w:t>S</w:t>
      </w:r>
      <w:r w:rsidR="00D566E6" w:rsidRPr="008568A7">
        <w:t>o</w:t>
      </w:r>
      <w:r w:rsidRPr="008568A7">
        <w:t>licited and unsolicited ratings</w:t>
      </w:r>
      <w:bookmarkEnd w:id="5271"/>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5272" w:name="_Toc222561488"/>
      <w:r w:rsidRPr="008568A7">
        <w:t>Identify Standard and Poor’s and Moody’s rating scales and distinguish between investment and noninvestment grade ratings.</w:t>
      </w:r>
      <w:bookmarkEnd w:id="5272"/>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5273" w:name="_Toc222561489"/>
      <w:r w:rsidRPr="008568A7">
        <w:t>Describe the difference between an issuer‐pay and a subscriber‐pay model and what concerns the issuer‐pay model engenders.</w:t>
      </w:r>
      <w:bookmarkEnd w:id="5273"/>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5274" w:name="_Toc222561490"/>
      <w:r w:rsidRPr="008568A7">
        <w:t>Describe and contrast the process for rating industrial and sovereign debt and describe how the distributions of these ratings may differ.</w:t>
      </w:r>
      <w:bookmarkEnd w:id="5274"/>
    </w:p>
    <w:p w14:paraId="734B8977" w14:textId="77777777" w:rsidR="00B860F0" w:rsidRPr="008568A7" w:rsidRDefault="00B860F0" w:rsidP="008568A7">
      <w:pPr>
        <w:pStyle w:val="Heading3"/>
        <w:rPr>
          <w:rStyle w:val="Strong"/>
          <w:b/>
        </w:rPr>
      </w:pPr>
      <w:bookmarkStart w:id="5275" w:name="_Toc222561491"/>
      <w:r w:rsidRPr="008568A7">
        <w:rPr>
          <w:rStyle w:val="Strong"/>
          <w:b/>
        </w:rPr>
        <w:t>Industrial ratings</w:t>
      </w:r>
      <w:bookmarkEnd w:id="5275"/>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5276" w:name="_Toc222561492"/>
      <w:r w:rsidRPr="008568A7">
        <w:rPr>
          <w:rStyle w:val="Strong"/>
          <w:b/>
        </w:rPr>
        <w:t>Sovereign Debt</w:t>
      </w:r>
      <w:r w:rsidRPr="008568A7">
        <w:t>:</w:t>
      </w:r>
      <w:bookmarkEnd w:id="5276"/>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5277" w:name="_Toc222561493"/>
      <w:r w:rsidRPr="008568A7">
        <w:t xml:space="preserve">Discuss the ratings </w:t>
      </w:r>
      <w:r w:rsidR="00FC34F8" w:rsidRPr="008568A7">
        <w:t>performance for corporate bonds</w:t>
      </w:r>
      <w:bookmarkEnd w:id="5277"/>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4469A42" w14:textId="77777777" w:rsidR="00D566E6" w:rsidRPr="008568A7" w:rsidRDefault="00D566E6" w:rsidP="007140DE">
      <w:pPr>
        <w:pStyle w:val="Heading2"/>
      </w:pPr>
      <w:bookmarkStart w:id="5278" w:name="_Toc222561494"/>
      <w:r w:rsidRPr="008568A7">
        <w:t>Describe the relationship between the rating agencies and regulators and identify key regulations that impact the rating agencies and the use of ratings in the market</w:t>
      </w:r>
      <w:bookmarkEnd w:id="5278"/>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5279" w:name="_Toc222561495"/>
      <w:r w:rsidRPr="008568A7">
        <w:t>Discuss some of the trends and issues emerging from the current credit crisis relevant to the rating agencies and the use of ratings in the market.</w:t>
      </w:r>
      <w:bookmarkEnd w:id="5279"/>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A841138" w14:textId="12828185" w:rsidR="00F52B32" w:rsidRDefault="00007DCE">
      <w:pPr>
        <w:pStyle w:val="Heading2"/>
        <w:rPr>
          <w:ins w:id="5280" w:author="Aleksander Hansen" w:date="2013-02-11T18:49:00Z"/>
        </w:rPr>
        <w:pPrChange w:id="5281" w:author="Aleksander Hansen" w:date="2013-02-11T18:49:00Z">
          <w:pPr/>
        </w:pPrChange>
      </w:pPr>
      <w:r>
        <w:br w:type="page"/>
      </w:r>
      <w:bookmarkStart w:id="5282" w:name="_Toc222561496"/>
      <w:ins w:id="5283" w:author="Aleksander Hansen" w:date="2013-02-11T18:47:00Z">
        <w:r w:rsidR="00F52B32">
          <w:lastRenderedPageBreak/>
          <w:t>C</w:t>
        </w:r>
      </w:ins>
      <w:ins w:id="5284" w:author="Aleksander Hansen" w:date="2013-02-11T18:48:00Z">
        <w:r w:rsidR="00F52B32">
          <w:t>hapter Summary</w:t>
        </w:r>
      </w:ins>
      <w:bookmarkEnd w:id="5282"/>
    </w:p>
    <w:p w14:paraId="33AF804B" w14:textId="29303F13" w:rsidR="00F52B32" w:rsidRDefault="00F52B32">
      <w:pPr>
        <w:pStyle w:val="Paragraph"/>
        <w:rPr>
          <w:ins w:id="5285" w:author="Aleksander Hansen" w:date="2013-02-11T18:49:00Z"/>
        </w:rPr>
        <w:pPrChange w:id="5286" w:author="Aleksander Hansen" w:date="2013-02-11T18:49:00Z">
          <w:pPr/>
        </w:pPrChange>
      </w:pPr>
      <w:ins w:id="5287" w:author="Aleksander Hansen" w:date="2013-02-11T18:49:00Z">
        <w:r>
          <w:t xml:space="preserve">The rating agencies play an important role in capital markets around the world. We can generalize and say that two credit ratings agency structures exist: the issuer-pay model, in which the issuer of a security pays the credit ratings agencies to rate their securities, or the subscriber model, in which the ratings are produced independently of the company which issues them, and paid for by subscriber to the ratings services. </w:t>
        </w:r>
      </w:ins>
    </w:p>
    <w:p w14:paraId="6ED980D4" w14:textId="0BD092E5" w:rsidR="00F52B32" w:rsidRPr="00F52B32" w:rsidRDefault="00F52B32">
      <w:pPr>
        <w:pStyle w:val="Paragraph"/>
        <w:rPr>
          <w:ins w:id="5288" w:author="Aleksander Hansen" w:date="2013-02-11T18:48:00Z"/>
        </w:rPr>
        <w:pPrChange w:id="5289" w:author="Aleksander Hansen" w:date="2013-02-11T18:49:00Z">
          <w:pPr/>
        </w:pPrChange>
      </w:pPr>
      <w:ins w:id="5290" w:author="Aleksander Hansen" w:date="2013-02-11T18:51:00Z">
        <w:r>
          <w:t>The former of the two models have come under some criticism in part because of the high ratings that were given to firms prior to the financial crisis that started in 2007. This raised questions about the transparency and independency of the agencies. The agencies have categorically stated that their assessments are independent of the issuer, however, they have acknowledged that other factors such as liquidity could have played a bigger role in their ratings. Following the financial crisis, the major agencies</w:t>
        </w:r>
      </w:ins>
      <w:ins w:id="5291" w:author="Aleksander Hansen" w:date="2013-02-11T19:12:00Z">
        <w:r w:rsidR="002E135D">
          <w:t xml:space="preserve"> have subsequently made strides to improve upon their modeling techniques and ratings.</w:t>
        </w:r>
      </w:ins>
    </w:p>
    <w:p w14:paraId="78390C59" w14:textId="10DDF98F" w:rsidR="009616A2" w:rsidRDefault="009616A2" w:rsidP="009616A2">
      <w:pPr>
        <w:pStyle w:val="Paragraph"/>
        <w:rPr>
          <w:ins w:id="5292" w:author="Aleksander Hansen" w:date="2013-02-11T19:17:00Z"/>
          <w:rFonts w:ascii="Calibri" w:hAnsi="Calibri"/>
          <w:sz w:val="24"/>
          <w:szCs w:val="24"/>
        </w:rPr>
      </w:pPr>
      <w:ins w:id="5293" w:author="Aleksander Hansen" w:date="2013-02-11T19:14:00Z">
        <w:r>
          <w:rPr>
            <w:rFonts w:ascii="Calibri" w:hAnsi="Calibri"/>
            <w:sz w:val="24"/>
            <w:szCs w:val="24"/>
          </w:rPr>
          <w:t xml:space="preserve">It is important to recognize that the </w:t>
        </w:r>
        <w:r w:rsidRPr="008568A7">
          <w:rPr>
            <w:rFonts w:ascii="Calibri" w:hAnsi="Calibri"/>
            <w:sz w:val="24"/>
            <w:szCs w:val="24"/>
          </w:rPr>
          <w:t>agencies</w:t>
        </w:r>
      </w:ins>
      <w:ins w:id="5294" w:author="Aleksander Hansen" w:date="2013-02-11T19:16:00Z">
        <w:r w:rsidR="000048EE">
          <w:rPr>
            <w:rFonts w:ascii="Calibri" w:hAnsi="Calibri"/>
            <w:sz w:val="24"/>
            <w:szCs w:val="24"/>
          </w:rPr>
          <w:t>’</w:t>
        </w:r>
      </w:ins>
      <w:ins w:id="5295" w:author="Aleksander Hansen" w:date="2013-02-11T19:14:00Z">
        <w:r w:rsidRPr="008568A7">
          <w:rPr>
            <w:rFonts w:ascii="Calibri" w:hAnsi="Calibri"/>
            <w:sz w:val="24"/>
            <w:szCs w:val="24"/>
          </w:rPr>
          <w:t xml:space="preserve"> </w:t>
        </w:r>
      </w:ins>
      <w:ins w:id="5296" w:author="Aleksander Hansen" w:date="2013-02-11T19:15:00Z">
        <w:r w:rsidR="000048EE">
          <w:rPr>
            <w:rFonts w:ascii="Calibri" w:hAnsi="Calibri"/>
            <w:sz w:val="24"/>
            <w:szCs w:val="24"/>
          </w:rPr>
          <w:t>ratings do not constitute a recommendation regarding whether or not to buy, sell or hold a security</w:t>
        </w:r>
      </w:ins>
      <w:ins w:id="5297" w:author="Aleksander Hansen" w:date="2013-02-11T19:14:00Z">
        <w:r w:rsidRPr="008568A7">
          <w:rPr>
            <w:rFonts w:ascii="Calibri" w:hAnsi="Calibri"/>
            <w:sz w:val="24"/>
            <w:szCs w:val="24"/>
          </w:rPr>
          <w:t xml:space="preserve">. Their ratings </w:t>
        </w:r>
        <w:r w:rsidRPr="00E66537">
          <w:rPr>
            <w:rStyle w:val="EmphasisStandardChar"/>
            <w:rFonts w:ascii="Calibri" w:eastAsiaTheme="minorEastAsia" w:hAnsi="Calibri"/>
            <w:b w:val="0"/>
            <w:color w:val="000000" w:themeColor="text1"/>
            <w:sz w:val="24"/>
            <w:szCs w:val="24"/>
          </w:rPr>
          <w:t>express nothing more than informed opinions</w:t>
        </w:r>
        <w:r w:rsidRPr="008568A7">
          <w:rPr>
            <w:rFonts w:ascii="Calibri" w:hAnsi="Calibri"/>
            <w:sz w:val="24"/>
            <w:szCs w:val="24"/>
          </w:rPr>
          <w:t xml:space="preserve"> about creditworthiness</w:t>
        </w:r>
      </w:ins>
      <w:ins w:id="5298" w:author="Aleksander Hansen" w:date="2013-02-11T19:17:00Z">
        <w:r w:rsidR="000048EE">
          <w:rPr>
            <w:rFonts w:ascii="Calibri" w:hAnsi="Calibri"/>
            <w:sz w:val="24"/>
            <w:szCs w:val="24"/>
          </w:rPr>
          <w:t>.</w:t>
        </w:r>
      </w:ins>
    </w:p>
    <w:p w14:paraId="36B039B1" w14:textId="76E3F7C7" w:rsidR="00B35D0B" w:rsidRDefault="00B35D0B" w:rsidP="009616A2">
      <w:pPr>
        <w:pStyle w:val="Paragraph"/>
        <w:rPr>
          <w:ins w:id="5299" w:author="Aleksander Hansen" w:date="2013-02-11T19:26:00Z"/>
          <w:rFonts w:ascii="Calibri" w:hAnsi="Calibri"/>
          <w:sz w:val="24"/>
          <w:szCs w:val="24"/>
        </w:rPr>
      </w:pPr>
      <w:ins w:id="5300" w:author="Aleksander Hansen" w:date="2013-02-11T19:17:00Z">
        <w:r>
          <w:rPr>
            <w:rFonts w:ascii="Calibri" w:hAnsi="Calibri"/>
            <w:sz w:val="24"/>
            <w:szCs w:val="24"/>
          </w:rPr>
          <w:t>The three major rating agencies in the US are Standard &amp; Poor</w:t>
        </w:r>
      </w:ins>
      <w:ins w:id="5301" w:author="Aleksander Hansen" w:date="2013-02-11T19:18:00Z">
        <w:r>
          <w:rPr>
            <w:rFonts w:ascii="Calibri" w:hAnsi="Calibri"/>
            <w:sz w:val="24"/>
            <w:szCs w:val="24"/>
          </w:rPr>
          <w:t xml:space="preserve">’s, Moody’s Investor Service and Fitch Ratings, and are all issuer-pay rating agencies. </w:t>
        </w:r>
      </w:ins>
      <w:ins w:id="5302" w:author="Aleksander Hansen" w:date="2013-02-11T19:21:00Z">
        <w:r>
          <w:rPr>
            <w:rFonts w:ascii="Calibri" w:hAnsi="Calibri"/>
            <w:sz w:val="24"/>
            <w:szCs w:val="24"/>
          </w:rPr>
          <w:t>Standard &amp; Poor’s and Moody’s use letter categories to rate firms. AAA/Aaa is the highest, while D and C are the lowest for S&amp;P and Moody</w:t>
        </w:r>
      </w:ins>
      <w:ins w:id="5303" w:author="Aleksander Hansen" w:date="2013-02-11T19:23:00Z">
        <w:r>
          <w:rPr>
            <w:rFonts w:ascii="Calibri" w:hAnsi="Calibri"/>
            <w:sz w:val="24"/>
            <w:szCs w:val="24"/>
          </w:rPr>
          <w:t xml:space="preserve">’s, respectively. Investment grade issues range from AAA/Aaa to BBB/Baa. </w:t>
        </w:r>
      </w:ins>
      <w:ins w:id="5304" w:author="Aleksander Hansen" w:date="2013-02-11T19:25:00Z">
        <w:r w:rsidR="003B467D">
          <w:rPr>
            <w:rFonts w:ascii="Calibri" w:hAnsi="Calibri"/>
            <w:sz w:val="24"/>
            <w:szCs w:val="24"/>
          </w:rPr>
          <w:t>Issues below</w:t>
        </w:r>
      </w:ins>
      <w:ins w:id="5305" w:author="Aleksander Hansen" w:date="2013-02-11T19:23:00Z">
        <w:r w:rsidR="003B467D">
          <w:rPr>
            <w:rFonts w:ascii="Calibri" w:hAnsi="Calibri"/>
            <w:sz w:val="24"/>
            <w:szCs w:val="24"/>
          </w:rPr>
          <w:t xml:space="preserve"> investment grade</w:t>
        </w:r>
        <w:r>
          <w:rPr>
            <w:rFonts w:ascii="Calibri" w:hAnsi="Calibri"/>
            <w:sz w:val="24"/>
            <w:szCs w:val="24"/>
          </w:rPr>
          <w:t xml:space="preserve"> range betw</w:t>
        </w:r>
        <w:r w:rsidR="007173FF">
          <w:rPr>
            <w:rFonts w:ascii="Calibri" w:hAnsi="Calibri"/>
            <w:sz w:val="24"/>
            <w:szCs w:val="24"/>
          </w:rPr>
          <w:t>een BB/Ba and D/C</w:t>
        </w:r>
      </w:ins>
      <w:ins w:id="5306" w:author="Aleksander Hansen" w:date="2013-02-11T19:25:00Z">
        <w:r w:rsidR="003B467D">
          <w:rPr>
            <w:rFonts w:ascii="Calibri" w:hAnsi="Calibri"/>
            <w:sz w:val="24"/>
            <w:szCs w:val="24"/>
          </w:rPr>
          <w:t>.</w:t>
        </w:r>
      </w:ins>
      <w:ins w:id="5307" w:author="Aleksander Hansen" w:date="2013-02-11T19:23:00Z">
        <w:r w:rsidR="003B467D">
          <w:rPr>
            <w:rFonts w:ascii="Calibri" w:hAnsi="Calibri"/>
            <w:sz w:val="24"/>
            <w:szCs w:val="24"/>
          </w:rPr>
          <w:t xml:space="preserve"> T</w:t>
        </w:r>
        <w:r>
          <w:rPr>
            <w:rFonts w:ascii="Calibri" w:hAnsi="Calibri"/>
            <w:sz w:val="24"/>
            <w:szCs w:val="24"/>
          </w:rPr>
          <w:t>he latter category represent</w:t>
        </w:r>
      </w:ins>
      <w:ins w:id="5308" w:author="Aleksander Hansen" w:date="2013-02-11T19:26:00Z">
        <w:r w:rsidR="003B467D">
          <w:rPr>
            <w:rFonts w:ascii="Calibri" w:hAnsi="Calibri"/>
            <w:sz w:val="24"/>
            <w:szCs w:val="24"/>
          </w:rPr>
          <w:t>s</w:t>
        </w:r>
      </w:ins>
      <w:ins w:id="5309" w:author="Aleksander Hansen" w:date="2013-02-11T19:23:00Z">
        <w:r>
          <w:rPr>
            <w:rFonts w:ascii="Calibri" w:hAnsi="Calibri"/>
            <w:sz w:val="24"/>
            <w:szCs w:val="24"/>
          </w:rPr>
          <w:t xml:space="preserve"> </w:t>
        </w:r>
      </w:ins>
      <w:ins w:id="5310" w:author="Aleksander Hansen" w:date="2013-02-11T19:25:00Z">
        <w:r w:rsidR="00F73AEB">
          <w:rPr>
            <w:rFonts w:ascii="Calibri" w:hAnsi="Calibri"/>
            <w:sz w:val="24"/>
            <w:szCs w:val="24"/>
          </w:rPr>
          <w:t xml:space="preserve">companies in </w:t>
        </w:r>
      </w:ins>
      <w:ins w:id="5311" w:author="Aleksander Hansen" w:date="2013-02-11T19:23:00Z">
        <w:r>
          <w:rPr>
            <w:rFonts w:ascii="Calibri" w:hAnsi="Calibri"/>
            <w:sz w:val="24"/>
            <w:szCs w:val="24"/>
          </w:rPr>
          <w:t>bankruptcy or default.</w:t>
        </w:r>
      </w:ins>
    </w:p>
    <w:p w14:paraId="4018E22A" w14:textId="33E5471C" w:rsidR="003B467D" w:rsidRDefault="003B467D" w:rsidP="009616A2">
      <w:pPr>
        <w:pStyle w:val="Paragraph"/>
        <w:rPr>
          <w:ins w:id="5312" w:author="Aleksander Hansen" w:date="2013-02-11T19:38:00Z"/>
          <w:rFonts w:ascii="Calibri" w:hAnsi="Calibri"/>
          <w:sz w:val="24"/>
          <w:szCs w:val="24"/>
        </w:rPr>
      </w:pPr>
      <w:ins w:id="5313" w:author="Aleksander Hansen" w:date="2013-02-11T19:34:00Z">
        <w:r>
          <w:rPr>
            <w:rFonts w:ascii="Calibri" w:hAnsi="Calibri"/>
            <w:sz w:val="24"/>
            <w:szCs w:val="24"/>
          </w:rPr>
          <w:t xml:space="preserve">In the US only </w:t>
        </w:r>
      </w:ins>
      <w:ins w:id="5314" w:author="Aleksander Hansen" w:date="2013-02-11T19:35:00Z">
        <w:r>
          <w:rPr>
            <w:rFonts w:ascii="Calibri" w:hAnsi="Calibri"/>
            <w:sz w:val="24"/>
            <w:szCs w:val="24"/>
          </w:rPr>
          <w:t>4 companies have a AAA rating</w:t>
        </w:r>
        <w:r w:rsidR="000F434E">
          <w:rPr>
            <w:rFonts w:ascii="Calibri" w:hAnsi="Calibri"/>
            <w:sz w:val="24"/>
            <w:szCs w:val="24"/>
          </w:rPr>
          <w:t xml:space="preserve"> (Automatic Data Processing, Exxon Mobile Corp. and </w:t>
        </w:r>
      </w:ins>
      <w:ins w:id="5315" w:author="Aleksander Hansen" w:date="2013-02-11T19:36:00Z">
        <w:r w:rsidR="000F434E">
          <w:rPr>
            <w:rFonts w:ascii="Calibri" w:hAnsi="Calibri"/>
            <w:sz w:val="24"/>
            <w:szCs w:val="24"/>
          </w:rPr>
          <w:t xml:space="preserve">Johnson &amp; Johnson, Microsoft), some companies such as Apple </w:t>
        </w:r>
      </w:ins>
      <w:ins w:id="5316" w:author="Aleksander Hansen" w:date="2013-02-11T19:37:00Z">
        <w:r w:rsidR="000F434E">
          <w:rPr>
            <w:rFonts w:ascii="Calibri" w:hAnsi="Calibri"/>
            <w:sz w:val="24"/>
            <w:szCs w:val="24"/>
          </w:rPr>
          <w:t xml:space="preserve">Inc. </w:t>
        </w:r>
      </w:ins>
      <w:ins w:id="5317" w:author="Aleksander Hansen" w:date="2013-02-11T19:36:00Z">
        <w:r w:rsidR="000F434E">
          <w:rPr>
            <w:rFonts w:ascii="Calibri" w:hAnsi="Calibri"/>
            <w:sz w:val="24"/>
            <w:szCs w:val="24"/>
          </w:rPr>
          <w:t>do not have a rating due to not having any debt or bond issues.</w:t>
        </w:r>
      </w:ins>
    </w:p>
    <w:p w14:paraId="2A8F2F02" w14:textId="3FC31BEC" w:rsidR="00453B98" w:rsidRDefault="00453B98">
      <w:pPr>
        <w:pStyle w:val="Paragraph"/>
        <w:rPr>
          <w:ins w:id="5318" w:author="Aleksander Hansen" w:date="2013-02-11T19:23:00Z"/>
          <w:rFonts w:ascii="Calibri" w:hAnsi="Calibri"/>
          <w:sz w:val="24"/>
          <w:szCs w:val="24"/>
        </w:rPr>
      </w:pPr>
      <w:ins w:id="5319" w:author="Aleksander Hansen" w:date="2013-02-11T19:38:00Z">
        <w:r w:rsidRPr="00D91BD3">
          <w:rPr>
            <w:rFonts w:ascii="Calibri" w:hAnsi="Calibri"/>
            <w:sz w:val="24"/>
          </w:rPr>
          <w:t xml:space="preserve">Agencies </w:t>
        </w:r>
      </w:ins>
      <w:ins w:id="5320" w:author="Aleksander Hansen" w:date="2013-02-11T19:39:00Z">
        <w:r>
          <w:rPr>
            <w:rFonts w:ascii="Calibri" w:hAnsi="Calibri"/>
            <w:sz w:val="24"/>
          </w:rPr>
          <w:t>continuously</w:t>
        </w:r>
      </w:ins>
      <w:ins w:id="5321" w:author="Aleksander Hansen" w:date="2013-02-11T19:38:00Z">
        <w:r>
          <w:rPr>
            <w:rFonts w:ascii="Calibri" w:hAnsi="Calibri"/>
            <w:sz w:val="24"/>
          </w:rPr>
          <w:t xml:space="preserve"> </w:t>
        </w:r>
        <w:r w:rsidRPr="00D91BD3">
          <w:rPr>
            <w:rFonts w:ascii="Calibri" w:hAnsi="Calibri"/>
            <w:sz w:val="24"/>
          </w:rPr>
          <w:t>update their credit outlook for most</w:t>
        </w:r>
        <w:r>
          <w:rPr>
            <w:rFonts w:ascii="Calibri" w:hAnsi="Calibri"/>
            <w:sz w:val="24"/>
          </w:rPr>
          <w:t xml:space="preserve"> issuers and will indicate whether the outlook is positive, negative, stable or evolving</w:t>
        </w:r>
        <w:r w:rsidRPr="00D91BD3">
          <w:rPr>
            <w:rFonts w:ascii="Calibri" w:hAnsi="Calibri"/>
            <w:sz w:val="24"/>
          </w:rPr>
          <w:t>.</w:t>
        </w:r>
      </w:ins>
    </w:p>
    <w:p w14:paraId="547F4FB0" w14:textId="6B0F4D80" w:rsidR="00453B98" w:rsidRDefault="00453B98" w:rsidP="00453B98">
      <w:pPr>
        <w:pStyle w:val="Paragraph"/>
        <w:rPr>
          <w:ins w:id="5322" w:author="Aleksander Hansen" w:date="2013-02-11T19:41:00Z"/>
          <w:rFonts w:ascii="Calibri" w:hAnsi="Calibri"/>
          <w:sz w:val="24"/>
        </w:rPr>
      </w:pPr>
      <w:ins w:id="5323" w:author="Aleksander Hansen" w:date="2013-02-11T19:41:00Z">
        <w:r>
          <w:rPr>
            <w:rFonts w:ascii="Calibri" w:hAnsi="Calibri"/>
            <w:sz w:val="24"/>
            <w:szCs w:val="24"/>
          </w:rPr>
          <w:t xml:space="preserve">Ratings are consistently </w:t>
        </w:r>
        <w:r w:rsidRPr="008568A7">
          <w:rPr>
            <w:rFonts w:ascii="Calibri" w:hAnsi="Calibri"/>
            <w:sz w:val="24"/>
          </w:rPr>
          <w:t>inv</w:t>
        </w:r>
        <w:r>
          <w:rPr>
            <w:rFonts w:ascii="Calibri" w:hAnsi="Calibri"/>
            <w:sz w:val="24"/>
          </w:rPr>
          <w:t>ersely related to default</w:t>
        </w:r>
        <w:r w:rsidRPr="008568A7">
          <w:rPr>
            <w:rFonts w:ascii="Calibri" w:hAnsi="Calibri"/>
            <w:sz w:val="24"/>
          </w:rPr>
          <w:t xml:space="preserve"> over both short </w:t>
        </w:r>
        <w:r>
          <w:rPr>
            <w:rFonts w:ascii="Calibri" w:hAnsi="Calibri"/>
            <w:sz w:val="24"/>
          </w:rPr>
          <w:t xml:space="preserve">and </w:t>
        </w:r>
        <w:r w:rsidRPr="008568A7">
          <w:rPr>
            <w:rFonts w:ascii="Calibri" w:hAnsi="Calibri"/>
            <w:sz w:val="24"/>
          </w:rPr>
          <w:t>long</w:t>
        </w:r>
        <w:r>
          <w:rPr>
            <w:rFonts w:ascii="Calibri" w:hAnsi="Calibri"/>
            <w:sz w:val="24"/>
          </w:rPr>
          <w:t xml:space="preserve"> time periods.</w:t>
        </w:r>
      </w:ins>
    </w:p>
    <w:p w14:paraId="525D944E" w14:textId="1C9F55B3" w:rsidR="00453B98" w:rsidRPr="008568A7" w:rsidRDefault="00453B98" w:rsidP="00453B98">
      <w:pPr>
        <w:pStyle w:val="Paragraph"/>
        <w:rPr>
          <w:ins w:id="5324" w:author="Aleksander Hansen" w:date="2013-02-11T19:41:00Z"/>
          <w:rFonts w:ascii="Calibri" w:hAnsi="Calibri"/>
          <w:sz w:val="24"/>
        </w:rPr>
      </w:pPr>
      <w:ins w:id="5325" w:author="Aleksander Hansen" w:date="2013-02-11T19:42:00Z">
        <w:r>
          <w:rPr>
            <w:rFonts w:ascii="Calibri" w:hAnsi="Calibri"/>
            <w:sz w:val="24"/>
          </w:rPr>
          <w:t>Sovereign</w:t>
        </w:r>
      </w:ins>
      <w:ins w:id="5326" w:author="Aleksander Hansen" w:date="2013-02-11T19:41:00Z">
        <w:r>
          <w:rPr>
            <w:rFonts w:ascii="Calibri" w:hAnsi="Calibri"/>
            <w:sz w:val="24"/>
          </w:rPr>
          <w:t xml:space="preserve"> debt</w:t>
        </w:r>
      </w:ins>
      <w:ins w:id="5327" w:author="Aleksander Hansen" w:date="2013-02-11T19:42:00Z">
        <w:r>
          <w:rPr>
            <w:rFonts w:ascii="Calibri" w:hAnsi="Calibri"/>
            <w:sz w:val="24"/>
          </w:rPr>
          <w:t xml:space="preserve"> introduces a lot of factors such as socioeconomic and demographic </w:t>
        </w:r>
      </w:ins>
      <w:ins w:id="5328" w:author="Aleksander Hansen" w:date="2013-02-11T19:43:00Z">
        <w:r>
          <w:rPr>
            <w:rFonts w:ascii="Calibri" w:hAnsi="Calibri"/>
            <w:sz w:val="24"/>
          </w:rPr>
          <w:t>factors, which</w:t>
        </w:r>
      </w:ins>
      <w:ins w:id="5329" w:author="Aleksander Hansen" w:date="2013-02-11T19:42:00Z">
        <w:r>
          <w:rPr>
            <w:rFonts w:ascii="Calibri" w:hAnsi="Calibri"/>
            <w:sz w:val="24"/>
          </w:rPr>
          <w:t xml:space="preserve"> make the ratings distribution for countries more dispersed. Sovereign debt cannot readily be compared to corporate ratings.</w:t>
        </w:r>
      </w:ins>
    </w:p>
    <w:p w14:paraId="65565EA3" w14:textId="3B130620" w:rsidR="00B35D0B" w:rsidRPr="008568A7" w:rsidRDefault="00B35D0B" w:rsidP="009616A2">
      <w:pPr>
        <w:pStyle w:val="Paragraph"/>
        <w:rPr>
          <w:ins w:id="5330" w:author="Aleksander Hansen" w:date="2013-02-11T19:14:00Z"/>
          <w:rFonts w:ascii="Calibri" w:hAnsi="Calibri"/>
          <w:sz w:val="24"/>
          <w:szCs w:val="24"/>
        </w:rPr>
      </w:pPr>
    </w:p>
    <w:p w14:paraId="138939FE" w14:textId="77777777" w:rsidR="00F52B32" w:rsidRDefault="00F52B32">
      <w:pPr>
        <w:rPr>
          <w:ins w:id="5331" w:author="Aleksander Hansen" w:date="2013-02-11T18:48:00Z"/>
          <w:rFonts w:ascii="Calibri" w:hAnsi="Calibri"/>
        </w:rPr>
      </w:pPr>
      <w:ins w:id="5332" w:author="Aleksander Hansen" w:date="2013-02-11T18:48:00Z">
        <w:r>
          <w:rPr>
            <w:rFonts w:ascii="Calibri" w:hAnsi="Calibri"/>
          </w:rPr>
          <w:br w:type="page"/>
        </w:r>
      </w:ins>
    </w:p>
    <w:p w14:paraId="794FFBA3" w14:textId="77777777" w:rsidR="00007DCE" w:rsidRPr="00F52B32" w:rsidRDefault="00007DCE">
      <w:pPr>
        <w:rPr>
          <w:rFonts w:ascii="Calibri" w:hAnsi="Calibri"/>
          <w:rPrChange w:id="5333" w:author="Aleksander Hansen" w:date="2013-02-11T18:47:00Z">
            <w:rPr>
              <w:rFonts w:ascii="Calibri" w:hAnsi="Calibri"/>
              <w:color w:val="000000" w:themeColor="text1"/>
              <w:szCs w:val="22"/>
              <w:lang w:bidi="en-US"/>
            </w:rPr>
          </w:rPrChange>
        </w:rPr>
      </w:pPr>
    </w:p>
    <w:p w14:paraId="16EEDEFF" w14:textId="0A8441E5" w:rsidR="00007DCE" w:rsidRPr="008568A7" w:rsidRDefault="00007DCE" w:rsidP="00007DCE">
      <w:pPr>
        <w:pStyle w:val="Heading2"/>
      </w:pPr>
      <w:bookmarkStart w:id="5334" w:name="_Toc222561497"/>
      <w:r>
        <w:t>Questions &amp; A</w:t>
      </w:r>
      <w:r w:rsidRPr="008568A7">
        <w:t>nswers</w:t>
      </w:r>
      <w:bookmarkEnd w:id="5334"/>
      <w:r w:rsidRPr="008568A7">
        <w:t xml:space="preserve">  </w:t>
      </w:r>
    </w:p>
    <w:p w14:paraId="08769D72" w14:textId="187E6C19" w:rsidR="00007DCE" w:rsidRDefault="00007DCE" w:rsidP="00007DCE">
      <w:pPr>
        <w:pStyle w:val="Heading3"/>
      </w:pPr>
      <w:bookmarkStart w:id="5335" w:name="_Toc222561498"/>
      <w:r w:rsidRPr="008568A7">
        <w:t>Questions</w:t>
      </w:r>
      <w:bookmarkEnd w:id="5335"/>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an 'Aaa'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lastRenderedPageBreak/>
        <w:br w:type="page"/>
      </w:r>
    </w:p>
    <w:p w14:paraId="39BF7722" w14:textId="2F95D0CD" w:rsidR="00007DCE" w:rsidRDefault="00007DCE" w:rsidP="00007DCE">
      <w:pPr>
        <w:pStyle w:val="Heading3"/>
      </w:pPr>
      <w:bookmarkStart w:id="5336" w:name="_Toc222561499"/>
      <w:r>
        <w:lastRenderedPageBreak/>
        <w:t>Answers</w:t>
      </w:r>
      <w:bookmarkEnd w:id="5336"/>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longer term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 which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Pr[default in second year] = Pr[BB-&gt;AAA-&gt;D] + Pr[BB-&gt;AA-&gt;D] + Pr[BB-&gt;A-&gt;D] + Pr[BB-&gt;BBB-&gt;D] + Pr[BB-&gt;BB-&gt;D] + Pr[BB-&gt;B-&gt;D] + Pr[BB-&gt;C-&gt;D]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then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this is obviously false; even if downgraded to Aa,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1364C7">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382" w:author="Aleksander Hansen" w:date="2013-02-03T13:54:00Z" w:initials="AH">
    <w:p w14:paraId="0F1FD6DD" w14:textId="77777777" w:rsidR="00A15689" w:rsidRDefault="00A15689">
      <w:pPr>
        <w:pStyle w:val="CommentText"/>
      </w:pPr>
      <w:r>
        <w:rPr>
          <w:rStyle w:val="CommentReference"/>
        </w:rPr>
        <w:annotationRef/>
      </w:r>
      <w:r>
        <w:t>Review AIMS and writings</w:t>
      </w:r>
    </w:p>
  </w:comment>
  <w:comment w:id="1383" w:author="Aleksander Hansen" w:date="2013-02-03T13:54:00Z" w:initials="AH">
    <w:p w14:paraId="53828CFD" w14:textId="77777777" w:rsidR="00A15689" w:rsidRDefault="00A15689">
      <w:pPr>
        <w:pStyle w:val="CommentText"/>
      </w:pPr>
      <w:r>
        <w:rPr>
          <w:rStyle w:val="CommentReference"/>
        </w:rPr>
        <w:annotationRef/>
      </w:r>
      <w:r>
        <w:t>Write new sections</w:t>
      </w:r>
    </w:p>
  </w:comment>
  <w:comment w:id="1384" w:author="Aleksander Hansen" w:date="2013-02-03T13:54:00Z" w:initials="AH">
    <w:p w14:paraId="5267A24C" w14:textId="77777777" w:rsidR="00A15689" w:rsidRDefault="00A15689">
      <w:pPr>
        <w:pStyle w:val="CommentText"/>
      </w:pPr>
      <w:r>
        <w:rPr>
          <w:rStyle w:val="CommentReference"/>
        </w:rPr>
        <w:annotationRef/>
      </w:r>
      <w:r>
        <w:t>Summary section</w:t>
      </w:r>
    </w:p>
  </w:comment>
  <w:comment w:id="1396" w:author="Aleksander Hansen" w:date="2013-02-10T21:23:00Z" w:initials="AH">
    <w:p w14:paraId="6BAFB830" w14:textId="7D3530EA" w:rsidR="00A15689" w:rsidRDefault="00A15689">
      <w:pPr>
        <w:pStyle w:val="CommentText"/>
      </w:pPr>
      <w:r>
        <w:rPr>
          <w:rStyle w:val="CommentReference"/>
        </w:rPr>
        <w:annotationRef/>
      </w:r>
      <w:r>
        <w:t>Table changed</w:t>
      </w:r>
    </w:p>
  </w:comment>
  <w:comment w:id="1401" w:author="Aleksander Hansen" w:date="2013-02-03T13:52:00Z" w:initials="AH">
    <w:p w14:paraId="02640153" w14:textId="77777777" w:rsidR="00A15689" w:rsidRDefault="00A15689">
      <w:pPr>
        <w:pStyle w:val="CommentText"/>
      </w:pPr>
      <w:r>
        <w:rPr>
          <w:rStyle w:val="CommentReference"/>
        </w:rPr>
        <w:annotationRef/>
      </w:r>
      <w:r>
        <w:t>Change to nicer pictures</w:t>
      </w:r>
    </w:p>
  </w:comment>
  <w:comment w:id="1408" w:author="Aleksander Hansen" w:date="2013-02-10T21:23:00Z" w:initials="AH">
    <w:p w14:paraId="53C2E076" w14:textId="77777777" w:rsidR="00A15689" w:rsidRDefault="00A15689" w:rsidP="00812F30">
      <w:pPr>
        <w:pStyle w:val="CommentText"/>
      </w:pPr>
      <w:r>
        <w:rPr>
          <w:rStyle w:val="CommentReference"/>
        </w:rPr>
        <w:annotationRef/>
      </w:r>
      <w:r>
        <w:rPr>
          <w:rStyle w:val="CommentReference"/>
        </w:rPr>
        <w:annotationRef/>
      </w:r>
      <w:r>
        <w:t>Table changed</w:t>
      </w:r>
    </w:p>
    <w:p w14:paraId="01E1DF55" w14:textId="51415E13" w:rsidR="00A15689" w:rsidRDefault="00A15689">
      <w:pPr>
        <w:pStyle w:val="CommentText"/>
      </w:pPr>
    </w:p>
  </w:comment>
  <w:comment w:id="1411" w:author="Aleksander Hansen" w:date="2013-02-10T21:23:00Z" w:initials="AH">
    <w:p w14:paraId="510F28B4" w14:textId="77777777" w:rsidR="00A15689" w:rsidRDefault="00A15689" w:rsidP="00812F30">
      <w:pPr>
        <w:pStyle w:val="CommentText"/>
      </w:pPr>
      <w:r>
        <w:rPr>
          <w:rStyle w:val="CommentReference"/>
        </w:rPr>
        <w:annotationRef/>
      </w:r>
      <w:r>
        <w:rPr>
          <w:rStyle w:val="CommentReference"/>
        </w:rPr>
        <w:annotationRef/>
      </w:r>
      <w:r>
        <w:t>Table changed</w:t>
      </w:r>
    </w:p>
    <w:p w14:paraId="7629EC60" w14:textId="415E1317" w:rsidR="00A15689" w:rsidRDefault="00A15689">
      <w:pPr>
        <w:pStyle w:val="CommentText"/>
      </w:pPr>
    </w:p>
  </w:comment>
  <w:comment w:id="1412" w:author="Aleksander Hansen" w:date="2013-02-10T21:23:00Z" w:initials="AH">
    <w:p w14:paraId="07F26F31" w14:textId="77777777" w:rsidR="00A15689" w:rsidRDefault="00A15689" w:rsidP="00812F30">
      <w:pPr>
        <w:pStyle w:val="CommentText"/>
      </w:pPr>
      <w:r>
        <w:rPr>
          <w:rStyle w:val="CommentReference"/>
        </w:rPr>
        <w:annotationRef/>
      </w:r>
      <w:r>
        <w:rPr>
          <w:rStyle w:val="CommentReference"/>
        </w:rPr>
        <w:annotationRef/>
      </w:r>
      <w:r>
        <w:t>Table changed</w:t>
      </w:r>
    </w:p>
    <w:p w14:paraId="4D9968F1" w14:textId="115BC071" w:rsidR="00A15689" w:rsidRDefault="00A15689">
      <w:pPr>
        <w:pStyle w:val="CommentText"/>
      </w:pPr>
    </w:p>
  </w:comment>
  <w:comment w:id="1491" w:author="Aleksander Hansen" w:date="2013-02-10T21:24:00Z" w:initials="AH">
    <w:p w14:paraId="118892A8" w14:textId="77777777" w:rsidR="00A15689" w:rsidRDefault="00A15689" w:rsidP="00812F30">
      <w:pPr>
        <w:pStyle w:val="CommentText"/>
      </w:pPr>
      <w:r>
        <w:rPr>
          <w:rStyle w:val="CommentReference"/>
        </w:rPr>
        <w:annotationRef/>
      </w:r>
      <w:r>
        <w:rPr>
          <w:rStyle w:val="CommentReference"/>
        </w:rPr>
        <w:annotationRef/>
      </w:r>
      <w:r>
        <w:t>Table changed</w:t>
      </w:r>
    </w:p>
    <w:p w14:paraId="7AA070DB" w14:textId="78167B64" w:rsidR="00A15689" w:rsidRDefault="00A15689">
      <w:pPr>
        <w:pStyle w:val="CommentText"/>
      </w:pPr>
    </w:p>
  </w:comment>
  <w:comment w:id="1492" w:author="Aleksander Hansen" w:date="2013-02-10T21:24:00Z" w:initials="AH">
    <w:p w14:paraId="5C413BD4" w14:textId="77777777" w:rsidR="00A15689" w:rsidRDefault="00A15689" w:rsidP="00812F30">
      <w:pPr>
        <w:pStyle w:val="CommentText"/>
      </w:pPr>
      <w:r>
        <w:rPr>
          <w:rStyle w:val="CommentReference"/>
        </w:rPr>
        <w:annotationRef/>
      </w:r>
      <w:r>
        <w:rPr>
          <w:rStyle w:val="CommentReference"/>
        </w:rPr>
        <w:annotationRef/>
      </w:r>
      <w:r>
        <w:t>Table changed</w:t>
      </w:r>
    </w:p>
    <w:p w14:paraId="3F6EFD17" w14:textId="1FF02ED4" w:rsidR="00A15689" w:rsidRDefault="00A15689">
      <w:pPr>
        <w:pStyle w:val="CommentText"/>
      </w:pPr>
    </w:p>
  </w:comment>
  <w:comment w:id="1493" w:author="Aleksander Hansen" w:date="2013-02-10T21:24:00Z" w:initials="AH">
    <w:p w14:paraId="4EA919AE" w14:textId="77777777" w:rsidR="00A15689" w:rsidRDefault="00A15689" w:rsidP="00812F30">
      <w:pPr>
        <w:pStyle w:val="CommentText"/>
      </w:pPr>
      <w:r>
        <w:rPr>
          <w:rStyle w:val="CommentReference"/>
        </w:rPr>
        <w:annotationRef/>
      </w:r>
      <w:r>
        <w:rPr>
          <w:rStyle w:val="CommentReference"/>
        </w:rPr>
        <w:annotationRef/>
      </w:r>
      <w:r>
        <w:t>Table changed</w:t>
      </w:r>
    </w:p>
    <w:p w14:paraId="47DA8E0B" w14:textId="26881C0E" w:rsidR="00A15689" w:rsidRDefault="00A15689">
      <w:pPr>
        <w:pStyle w:val="CommentText"/>
      </w:pPr>
    </w:p>
  </w:comment>
  <w:comment w:id="1496" w:author="Aleksander Hansen" w:date="2013-02-10T21:25:00Z" w:initials="AH">
    <w:p w14:paraId="1CC0E0B1" w14:textId="10046712" w:rsidR="00A15689" w:rsidRDefault="00A15689">
      <w:pPr>
        <w:pStyle w:val="CommentText"/>
      </w:pPr>
      <w:r>
        <w:rPr>
          <w:rStyle w:val="CommentReference"/>
        </w:rPr>
        <w:annotationRef/>
      </w:r>
      <w:r>
        <w:t>Graph changed</w:t>
      </w:r>
    </w:p>
  </w:comment>
  <w:comment w:id="2455" w:author="Aleksander Hansen" w:date="2013-02-03T13:50:00Z" w:initials="AH">
    <w:p w14:paraId="38E4CF35" w14:textId="77777777" w:rsidR="00A15689" w:rsidRDefault="00A15689">
      <w:pPr>
        <w:pStyle w:val="CommentText"/>
      </w:pPr>
      <w:r>
        <w:rPr>
          <w:rStyle w:val="CommentReference"/>
        </w:rPr>
        <w:annotationRef/>
      </w:r>
      <w:r>
        <w:t>Reformat</w:t>
      </w:r>
    </w:p>
  </w:comment>
  <w:comment w:id="3201" w:author="Aleksander Hansen" w:date="2013-02-03T13:50:00Z" w:initials="AH">
    <w:p w14:paraId="3CEE00A4" w14:textId="77777777" w:rsidR="00A15689" w:rsidRDefault="00A15689">
      <w:pPr>
        <w:pStyle w:val="CommentText"/>
      </w:pPr>
      <w:r>
        <w:rPr>
          <w:rStyle w:val="CommentReference"/>
        </w:rPr>
        <w:annotationRef/>
      </w:r>
      <w:r>
        <w:t>Reformat</w:t>
      </w:r>
    </w:p>
  </w:comment>
  <w:comment w:id="3629" w:author="Aleksander Hansen" w:date="2013-02-03T13:50:00Z" w:initials="AH">
    <w:p w14:paraId="119B6BFF" w14:textId="77777777" w:rsidR="00A15689" w:rsidRDefault="00A15689">
      <w:pPr>
        <w:pStyle w:val="CommentText"/>
      </w:pPr>
      <w:r>
        <w:rPr>
          <w:rStyle w:val="CommentReference"/>
        </w:rPr>
        <w:annotationRef/>
      </w:r>
      <w:r>
        <w:t>Reformat</w:t>
      </w:r>
    </w:p>
  </w:comment>
  <w:comment w:id="3660" w:author="Aleksander Hansen" w:date="2013-02-03T12:31:00Z" w:initials="AH">
    <w:p w14:paraId="128AD601" w14:textId="77777777" w:rsidR="00A15689" w:rsidRDefault="00A15689">
      <w:pPr>
        <w:pStyle w:val="CommentText"/>
      </w:pPr>
      <w:r>
        <w:rPr>
          <w:rStyle w:val="CommentReference"/>
        </w:rPr>
        <w:annotationRef/>
      </w:r>
      <w:r>
        <w:t>ChANGE TO IMPORTANT CONCEPT</w:t>
      </w:r>
    </w:p>
  </w:comment>
  <w:comment w:id="3776" w:author="Aleksander Hansen" w:date="2013-02-03T13:49:00Z" w:initials="AH">
    <w:p w14:paraId="734098F6" w14:textId="77777777" w:rsidR="00A15689" w:rsidRDefault="00A15689">
      <w:pPr>
        <w:pStyle w:val="CommentText"/>
      </w:pPr>
      <w:r>
        <w:rPr>
          <w:rStyle w:val="CommentReference"/>
        </w:rPr>
        <w:annotationRef/>
      </w:r>
      <w:r>
        <w:t>Reformat</w:t>
      </w:r>
    </w:p>
  </w:comment>
  <w:comment w:id="3861" w:author="Aleksander Hansen" w:date="2013-02-14T18:58:00Z" w:initials="AH">
    <w:p w14:paraId="7D302E63" w14:textId="42D714CE" w:rsidR="00A15689" w:rsidRDefault="00A15689">
      <w:pPr>
        <w:pStyle w:val="CommentText"/>
      </w:pPr>
      <w:r>
        <w:rPr>
          <w:rStyle w:val="CommentReference"/>
        </w:rPr>
        <w:annotationRef/>
      </w:r>
      <w:r>
        <w:t>Upper bound for European should be p &lt;= X*e^-rt not just X</w:t>
      </w:r>
    </w:p>
  </w:comment>
  <w:comment w:id="4330" w:author="Aleksander Hansen" w:date="2013-02-08T12:56:00Z" w:initials="AH">
    <w:p w14:paraId="2E88E6DF" w14:textId="0BB58585" w:rsidR="00A15689" w:rsidRDefault="00A15689">
      <w:pPr>
        <w:pStyle w:val="CommentText"/>
      </w:pPr>
      <w:r>
        <w:rPr>
          <w:rStyle w:val="CommentReference"/>
        </w:rPr>
        <w:annotationRef/>
      </w:r>
      <w:r>
        <w:t>Added this AIM</w:t>
      </w:r>
    </w:p>
  </w:comment>
  <w:comment w:id="4340" w:author="Aleksander Hansen" w:date="2013-02-03T13:48:00Z" w:initials="AH">
    <w:p w14:paraId="0C16A6ED" w14:textId="77777777" w:rsidR="00A15689" w:rsidRDefault="00A15689">
      <w:pPr>
        <w:pStyle w:val="CommentText"/>
      </w:pPr>
      <w:r>
        <w:rPr>
          <w:rStyle w:val="CommentReference"/>
        </w:rPr>
        <w:annotationRef/>
      </w:r>
      <w:r>
        <w:t>Rewrite &amp; clean-up</w:t>
      </w:r>
    </w:p>
  </w:comment>
  <w:comment w:id="4345" w:author="Aleksander Hansen" w:date="2013-02-11T16:29:00Z" w:initials="AH">
    <w:p w14:paraId="2D2B5011" w14:textId="5157DB26" w:rsidR="00A15689" w:rsidRDefault="00A15689">
      <w:pPr>
        <w:pStyle w:val="CommentText"/>
      </w:pPr>
      <w:r>
        <w:rPr>
          <w:rStyle w:val="CommentReference"/>
        </w:rPr>
        <w:annotationRef/>
      </w:r>
      <w:r>
        <w:t>AIM Needs content</w:t>
      </w:r>
    </w:p>
  </w:comment>
  <w:comment w:id="4565" w:author="Aleksander Hansen" w:date="2013-02-03T13:46:00Z" w:initials="AH">
    <w:p w14:paraId="5EB49C78" w14:textId="77777777" w:rsidR="00A15689" w:rsidRDefault="00A15689">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A15689" w:rsidRDefault="00A15689" w:rsidP="00AF1DE8">
      <w:r>
        <w:separator/>
      </w:r>
    </w:p>
  </w:endnote>
  <w:endnote w:type="continuationSeparator" w:id="0">
    <w:p w14:paraId="318E4C72" w14:textId="77777777" w:rsidR="00A15689" w:rsidRDefault="00A15689"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A15689" w:rsidRDefault="00A156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A15689" w:rsidRDefault="00A15689"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A15689" w:rsidRDefault="00A156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D32BD">
      <w:rPr>
        <w:rStyle w:val="PageNumber"/>
        <w:noProof/>
      </w:rPr>
      <w:t>9</w:t>
    </w:r>
    <w:r>
      <w:rPr>
        <w:rStyle w:val="PageNumber"/>
      </w:rPr>
      <w:fldChar w:fldCharType="end"/>
    </w:r>
  </w:p>
  <w:p w14:paraId="3C894D0C" w14:textId="6C74AB53" w:rsidR="00A15689" w:rsidRDefault="00A15689"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A15689" w:rsidRDefault="00A15689" w:rsidP="00AF1DE8">
      <w:r>
        <w:separator/>
      </w:r>
    </w:p>
  </w:footnote>
  <w:footnote w:type="continuationSeparator" w:id="0">
    <w:p w14:paraId="211C9892" w14:textId="77777777" w:rsidR="00A15689" w:rsidRDefault="00A15689" w:rsidP="00AF1DE8">
      <w:r>
        <w:continuationSeparator/>
      </w:r>
    </w:p>
  </w:footnote>
  <w:footnote w:id="1">
    <w:p w14:paraId="483786E0" w14:textId="77777777" w:rsidR="00A15689" w:rsidRPr="00AF1DE8" w:rsidRDefault="00A15689">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A15689" w:rsidRPr="00FE5582" w:rsidRDefault="00A15689">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A15689" w:rsidRDefault="00A15689">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A15689" w:rsidRPr="00363A39" w:rsidRDefault="00A15689">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2B62DF98" w14:textId="2E6E0CBB" w:rsidR="00A15689" w:rsidRDefault="00A15689">
      <w:pPr>
        <w:pStyle w:val="FootnoteText"/>
      </w:pPr>
      <w:ins w:id="1688" w:author="Aleksander Hansen" w:date="2013-02-11T13:34:00Z">
        <w:r>
          <w:rPr>
            <w:rStyle w:val="FootnoteReference"/>
          </w:rPr>
          <w:footnoteRef/>
        </w:r>
        <w:r>
          <w:t xml:space="preserve"> We discuss the OIS rate in more detail in Chapter 7 on Swaps.</w:t>
        </w:r>
      </w:ins>
    </w:p>
  </w:footnote>
  <w:footnote w:id="6">
    <w:p w14:paraId="153E1984" w14:textId="77777777" w:rsidR="00A15689" w:rsidRDefault="00A15689">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7">
    <w:p w14:paraId="7655FC36" w14:textId="6BE544B6" w:rsidR="00A15689" w:rsidRPr="000D5C9E" w:rsidRDefault="00A15689">
      <w:pPr>
        <w:pStyle w:val="FootnoteText"/>
        <w:rPr>
          <w:sz w:val="20"/>
          <w:szCs w:val="20"/>
          <w:rPrChange w:id="2357" w:author="Aleksander Hansen" w:date="2013-02-11T20:49:00Z">
            <w:rPr/>
          </w:rPrChange>
        </w:rPr>
      </w:pPr>
      <w:ins w:id="2358" w:author="Aleksander Hansen" w:date="2013-02-11T20:48:00Z">
        <w:r w:rsidRPr="000D5C9E">
          <w:rPr>
            <w:rStyle w:val="FootnoteReference"/>
            <w:sz w:val="20"/>
            <w:szCs w:val="20"/>
            <w:rPrChange w:id="2359" w:author="Aleksander Hansen" w:date="2013-02-11T20:49:00Z">
              <w:rPr>
                <w:rStyle w:val="FootnoteReference"/>
              </w:rPr>
            </w:rPrChange>
          </w:rPr>
          <w:footnoteRef/>
        </w:r>
        <w:r w:rsidRPr="000D5C9E">
          <w:rPr>
            <w:sz w:val="20"/>
            <w:szCs w:val="20"/>
            <w:rPrChange w:id="2360" w:author="Aleksander Hansen" w:date="2013-02-11T20:49:00Z">
              <w:rPr/>
            </w:rPrChange>
          </w:rPr>
          <w:t xml:space="preserve"> Refer to chapter 10 in this reading</w:t>
        </w:r>
      </w:ins>
      <w:ins w:id="2361" w:author="Aleksander Hansen" w:date="2013-02-11T20:49:00Z">
        <w:r w:rsidRPr="000D5C9E">
          <w:rPr>
            <w:sz w:val="20"/>
            <w:szCs w:val="20"/>
            <w:rPrChange w:id="2362" w:author="Aleksander Hansen" w:date="2013-02-11T20:49:00Z">
              <w:rPr/>
            </w:rPrChange>
          </w:rPr>
          <w:t>, based on Robert McDonald’s Chapter 6.</w:t>
        </w:r>
      </w:ins>
    </w:p>
  </w:footnote>
  <w:footnote w:id="8">
    <w:p w14:paraId="1CB0B09C" w14:textId="74EA13B8" w:rsidR="00A15689" w:rsidRDefault="00A15689">
      <w:pPr>
        <w:pStyle w:val="FootnoteText"/>
      </w:pPr>
      <w:ins w:id="3228" w:author="Aleksander Hansen" w:date="2013-02-10T13:28:00Z">
        <w:r>
          <w:rPr>
            <w:rStyle w:val="FootnoteReference"/>
          </w:rPr>
          <w:footnoteRef/>
        </w:r>
        <w:r>
          <w:t xml:space="preserve"> One can of course also force the value to be zero at inception by solving </w:t>
        </w:r>
      </w:ins>
      <w:ins w:id="3229" w:author="Aleksander Hansen" w:date="2013-02-10T13:29:00Z">
        <w:r>
          <w:t>recursively</w:t>
        </w:r>
      </w:ins>
      <w:ins w:id="3230" w:author="Aleksander Hansen" w:date="2013-02-10T13:28:00Z">
        <w:r>
          <w:t xml:space="preserve"> </w:t>
        </w:r>
      </w:ins>
      <w:ins w:id="3231" w:author="Aleksander Hansen" w:date="2013-02-10T13:29:00Z">
        <w:r>
          <w:t>for the spread.</w:t>
        </w:r>
      </w:ins>
    </w:p>
  </w:footnote>
  <w:footnote w:id="9">
    <w:p w14:paraId="2098F13D" w14:textId="02CDDB0A" w:rsidR="00A15689" w:rsidRDefault="00A15689">
      <w:pPr>
        <w:pStyle w:val="FootnoteText"/>
      </w:pPr>
      <w:ins w:id="3355" w:author="Aleksander Hansen" w:date="2013-02-09T15:37:00Z">
        <w:r>
          <w:rPr>
            <w:rStyle w:val="FootnoteReference"/>
          </w:rPr>
          <w:footnoteRef/>
        </w:r>
        <w:r>
          <w:t xml:space="preserve"> We will shortly see that this is not strictly true in practice.</w:t>
        </w:r>
      </w:ins>
    </w:p>
  </w:footnote>
  <w:footnote w:id="10">
    <w:p w14:paraId="3EBA2D7F" w14:textId="569C0BBB" w:rsidR="00A15689" w:rsidRDefault="00A15689">
      <w:pPr>
        <w:pStyle w:val="FootnoteText"/>
      </w:pPr>
      <w:ins w:id="3722" w:author="Aleksander Hansen" w:date="2013-02-10T11:53:00Z">
        <w:r>
          <w:rPr>
            <w:rStyle w:val="FootnoteReference"/>
          </w:rPr>
          <w:footnoteRef/>
        </w:r>
        <w:r>
          <w:t xml:space="preserve"> In practice, the principal is often not actually </w:t>
        </w:r>
      </w:ins>
      <w:ins w:id="3723" w:author="Aleksander Hansen" w:date="2013-02-10T11:54:00Z">
        <w:r>
          <w:t>exchanged</w:t>
        </w:r>
      </w:ins>
      <w:ins w:id="3724" w:author="Aleksander Hansen" w:date="2013-02-10T11:56:00Z">
        <w:r>
          <w:t xml:space="preserve"> in a plain vanilla swap</w:t>
        </w:r>
      </w:ins>
      <w:ins w:id="3725" w:author="Aleksander Hansen" w:date="2013-02-10T11:54:00Z">
        <w:r>
          <w:t>;</w:t>
        </w:r>
      </w:ins>
      <w:ins w:id="3726" w:author="Aleksander Hansen" w:date="2013-02-10T11:53:00Z">
        <w:r>
          <w:t xml:space="preserve"> rather it merely serves as the basis from which interest rate payments are calculated.</w:t>
        </w:r>
      </w:ins>
      <w:ins w:id="3727" w:author="Aleksander Hansen" w:date="2013-02-10T11:57:00Z">
        <w:r>
          <w:t xml:space="preserve"> In a currency swap however, the principal is generally exchanged.</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D25FC"/>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3">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3A57B4"/>
    <w:multiLevelType w:val="hybridMultilevel"/>
    <w:tmpl w:val="6278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83157B"/>
    <w:multiLevelType w:val="hybridMultilevel"/>
    <w:tmpl w:val="8CBE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F65892"/>
    <w:multiLevelType w:val="hybridMultilevel"/>
    <w:tmpl w:val="3C503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DB277DC"/>
    <w:multiLevelType w:val="hybridMultilevel"/>
    <w:tmpl w:val="C5FAB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7">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FBE4596"/>
    <w:multiLevelType w:val="multilevel"/>
    <w:tmpl w:val="0409001D"/>
    <w:numStyleLink w:val="1ai"/>
  </w:abstractNum>
  <w:abstractNum w:abstractNumId="41">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53">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5">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C1761AE"/>
    <w:multiLevelType w:val="hybridMultilevel"/>
    <w:tmpl w:val="A4D8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E8F0746"/>
    <w:multiLevelType w:val="hybridMultilevel"/>
    <w:tmpl w:val="8F4A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nsid w:val="520F5250"/>
    <w:multiLevelType w:val="multilevel"/>
    <w:tmpl w:val="4009001D"/>
    <w:numStyleLink w:val="List-AIM"/>
  </w:abstractNum>
  <w:abstractNum w:abstractNumId="67">
    <w:nsid w:val="570C25D9"/>
    <w:multiLevelType w:val="hybridMultilevel"/>
    <w:tmpl w:val="26829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9137445"/>
    <w:multiLevelType w:val="hybridMultilevel"/>
    <w:tmpl w:val="97F06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215C07"/>
    <w:multiLevelType w:val="hybridMultilevel"/>
    <w:tmpl w:val="673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F42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nsid w:val="64025B53"/>
    <w:multiLevelType w:val="hybridMultilevel"/>
    <w:tmpl w:val="895C1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0">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2672B7D"/>
    <w:multiLevelType w:val="hybridMultilevel"/>
    <w:tmpl w:val="29CA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97">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52"/>
  </w:num>
  <w:num w:numId="3">
    <w:abstractNumId w:val="48"/>
  </w:num>
  <w:num w:numId="4">
    <w:abstractNumId w:val="88"/>
  </w:num>
  <w:num w:numId="5">
    <w:abstractNumId w:val="65"/>
  </w:num>
  <w:num w:numId="6">
    <w:abstractNumId w:val="29"/>
  </w:num>
  <w:num w:numId="7">
    <w:abstractNumId w:val="13"/>
  </w:num>
  <w:num w:numId="8">
    <w:abstractNumId w:val="7"/>
  </w:num>
  <w:num w:numId="9">
    <w:abstractNumId w:val="8"/>
  </w:num>
  <w:num w:numId="10">
    <w:abstractNumId w:val="95"/>
  </w:num>
  <w:num w:numId="11">
    <w:abstractNumId w:val="101"/>
  </w:num>
  <w:num w:numId="12">
    <w:abstractNumId w:val="40"/>
  </w:num>
  <w:num w:numId="13">
    <w:abstractNumId w:val="85"/>
  </w:num>
  <w:num w:numId="14">
    <w:abstractNumId w:val="97"/>
  </w:num>
  <w:num w:numId="15">
    <w:abstractNumId w:val="5"/>
  </w:num>
  <w:num w:numId="16">
    <w:abstractNumId w:val="35"/>
  </w:num>
  <w:num w:numId="17">
    <w:abstractNumId w:val="61"/>
  </w:num>
  <w:num w:numId="18">
    <w:abstractNumId w:val="28"/>
  </w:num>
  <w:num w:numId="19">
    <w:abstractNumId w:val="31"/>
  </w:num>
  <w:num w:numId="20">
    <w:abstractNumId w:val="42"/>
  </w:num>
  <w:num w:numId="21">
    <w:abstractNumId w:val="16"/>
  </w:num>
  <w:num w:numId="22">
    <w:abstractNumId w:val="1"/>
  </w:num>
  <w:num w:numId="23">
    <w:abstractNumId w:val="41"/>
  </w:num>
  <w:num w:numId="24">
    <w:abstractNumId w:val="77"/>
  </w:num>
  <w:num w:numId="25">
    <w:abstractNumId w:val="72"/>
  </w:num>
  <w:num w:numId="26">
    <w:abstractNumId w:val="30"/>
  </w:num>
  <w:num w:numId="27">
    <w:abstractNumId w:val="46"/>
  </w:num>
  <w:num w:numId="28">
    <w:abstractNumId w:val="76"/>
  </w:num>
  <w:num w:numId="29">
    <w:abstractNumId w:val="39"/>
  </w:num>
  <w:num w:numId="30">
    <w:abstractNumId w:val="80"/>
  </w:num>
  <w:num w:numId="31">
    <w:abstractNumId w:val="4"/>
  </w:num>
  <w:num w:numId="32">
    <w:abstractNumId w:val="10"/>
  </w:num>
  <w:num w:numId="33">
    <w:abstractNumId w:val="49"/>
  </w:num>
  <w:num w:numId="34">
    <w:abstractNumId w:val="27"/>
  </w:num>
  <w:num w:numId="35">
    <w:abstractNumId w:val="24"/>
  </w:num>
  <w:num w:numId="36">
    <w:abstractNumId w:val="44"/>
  </w:num>
  <w:num w:numId="37">
    <w:abstractNumId w:val="71"/>
  </w:num>
  <w:num w:numId="38">
    <w:abstractNumId w:val="57"/>
  </w:num>
  <w:num w:numId="39">
    <w:abstractNumId w:val="56"/>
  </w:num>
  <w:num w:numId="40">
    <w:abstractNumId w:val="84"/>
  </w:num>
  <w:num w:numId="41">
    <w:abstractNumId w:val="60"/>
  </w:num>
  <w:num w:numId="42">
    <w:abstractNumId w:val="53"/>
  </w:num>
  <w:num w:numId="43">
    <w:abstractNumId w:val="14"/>
  </w:num>
  <w:num w:numId="44">
    <w:abstractNumId w:val="50"/>
  </w:num>
  <w:num w:numId="45">
    <w:abstractNumId w:val="43"/>
  </w:num>
  <w:num w:numId="46">
    <w:abstractNumId w:val="59"/>
  </w:num>
  <w:num w:numId="47">
    <w:abstractNumId w:val="37"/>
  </w:num>
  <w:num w:numId="48">
    <w:abstractNumId w:val="3"/>
  </w:num>
  <w:num w:numId="49">
    <w:abstractNumId w:val="47"/>
  </w:num>
  <w:num w:numId="50">
    <w:abstractNumId w:val="20"/>
  </w:num>
  <w:num w:numId="51">
    <w:abstractNumId w:val="15"/>
  </w:num>
  <w:num w:numId="52">
    <w:abstractNumId w:val="69"/>
  </w:num>
  <w:num w:numId="53">
    <w:abstractNumId w:val="89"/>
  </w:num>
  <w:num w:numId="54">
    <w:abstractNumId w:val="11"/>
  </w:num>
  <w:num w:numId="55">
    <w:abstractNumId w:val="74"/>
  </w:num>
  <w:num w:numId="56">
    <w:abstractNumId w:val="36"/>
  </w:num>
  <w:num w:numId="57">
    <w:abstractNumId w:val="90"/>
  </w:num>
  <w:num w:numId="58">
    <w:abstractNumId w:val="87"/>
  </w:num>
  <w:num w:numId="59">
    <w:abstractNumId w:val="93"/>
  </w:num>
  <w:num w:numId="60">
    <w:abstractNumId w:val="6"/>
  </w:num>
  <w:num w:numId="61">
    <w:abstractNumId w:val="45"/>
  </w:num>
  <w:num w:numId="62">
    <w:abstractNumId w:val="2"/>
  </w:num>
  <w:num w:numId="63">
    <w:abstractNumId w:val="82"/>
  </w:num>
  <w:num w:numId="64">
    <w:abstractNumId w:val="96"/>
  </w:num>
  <w:num w:numId="65">
    <w:abstractNumId w:val="99"/>
  </w:num>
  <w:num w:numId="66">
    <w:abstractNumId w:val="33"/>
  </w:num>
  <w:num w:numId="67">
    <w:abstractNumId w:val="51"/>
  </w:num>
  <w:num w:numId="68">
    <w:abstractNumId w:val="92"/>
  </w:num>
  <w:num w:numId="69">
    <w:abstractNumId w:val="62"/>
  </w:num>
  <w:num w:numId="70">
    <w:abstractNumId w:val="38"/>
  </w:num>
  <w:num w:numId="71">
    <w:abstractNumId w:val="9"/>
  </w:num>
  <w:num w:numId="72">
    <w:abstractNumId w:val="73"/>
  </w:num>
  <w:num w:numId="73">
    <w:abstractNumId w:val="55"/>
  </w:num>
  <w:num w:numId="74">
    <w:abstractNumId w:val="34"/>
  </w:num>
  <w:num w:numId="75">
    <w:abstractNumId w:val="75"/>
  </w:num>
  <w:num w:numId="76">
    <w:abstractNumId w:val="81"/>
  </w:num>
  <w:num w:numId="77">
    <w:abstractNumId w:val="0"/>
  </w:num>
  <w:num w:numId="78">
    <w:abstractNumId w:val="86"/>
  </w:num>
  <w:num w:numId="79">
    <w:abstractNumId w:val="83"/>
  </w:num>
  <w:num w:numId="80">
    <w:abstractNumId w:val="17"/>
  </w:num>
  <w:num w:numId="81">
    <w:abstractNumId w:val="100"/>
  </w:num>
  <w:num w:numId="82">
    <w:abstractNumId w:val="98"/>
  </w:num>
  <w:num w:numId="83">
    <w:abstractNumId w:val="91"/>
  </w:num>
  <w:num w:numId="84">
    <w:abstractNumId w:val="21"/>
  </w:num>
  <w:num w:numId="85">
    <w:abstractNumId w:val="58"/>
  </w:num>
  <w:num w:numId="86">
    <w:abstractNumId w:val="32"/>
  </w:num>
  <w:num w:numId="87">
    <w:abstractNumId w:val="19"/>
  </w:num>
  <w:num w:numId="88">
    <w:abstractNumId w:val="54"/>
  </w:num>
  <w:num w:numId="89">
    <w:abstractNumId w:val="26"/>
  </w:num>
  <w:num w:numId="90">
    <w:abstractNumId w:val="22"/>
  </w:num>
  <w:num w:numId="91">
    <w:abstractNumId w:val="64"/>
  </w:num>
  <w:num w:numId="92">
    <w:abstractNumId w:val="79"/>
  </w:num>
  <w:num w:numId="93">
    <w:abstractNumId w:val="70"/>
  </w:num>
  <w:num w:numId="94">
    <w:abstractNumId w:val="12"/>
  </w:num>
  <w:num w:numId="95">
    <w:abstractNumId w:val="78"/>
  </w:num>
  <w:num w:numId="96">
    <w:abstractNumId w:val="25"/>
  </w:num>
  <w:num w:numId="97">
    <w:abstractNumId w:val="63"/>
  </w:num>
  <w:num w:numId="98">
    <w:abstractNumId w:val="23"/>
  </w:num>
  <w:num w:numId="99">
    <w:abstractNumId w:val="68"/>
  </w:num>
  <w:num w:numId="100">
    <w:abstractNumId w:val="18"/>
  </w:num>
  <w:num w:numId="101">
    <w:abstractNumId w:val="94"/>
  </w:num>
  <w:num w:numId="102">
    <w:abstractNumId w:val="6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revisionView w:markup="0"/>
  <w:trackRevisions/>
  <w:defaultTabStop w:val="144"/>
  <w:characterSpacingControl w:val="doNotCompress"/>
  <w:savePreviewPicture/>
  <w:hdrShapeDefaults>
    <o:shapedefaults v:ext="edit" spidmax="2050">
      <o:colormru v:ext="edit" colors="#a2b593"/>
      <o:colormenu v:ext="edit" fillcolor="#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48EE"/>
    <w:rsid w:val="00007DCE"/>
    <w:rsid w:val="0001023F"/>
    <w:rsid w:val="0001050D"/>
    <w:rsid w:val="00015C12"/>
    <w:rsid w:val="000240A4"/>
    <w:rsid w:val="00030BDE"/>
    <w:rsid w:val="00031D53"/>
    <w:rsid w:val="0004078E"/>
    <w:rsid w:val="0004233E"/>
    <w:rsid w:val="0004308A"/>
    <w:rsid w:val="00052AE0"/>
    <w:rsid w:val="00057AC3"/>
    <w:rsid w:val="000616B2"/>
    <w:rsid w:val="00063E99"/>
    <w:rsid w:val="00067635"/>
    <w:rsid w:val="00070083"/>
    <w:rsid w:val="000704B4"/>
    <w:rsid w:val="00071FEF"/>
    <w:rsid w:val="000828A3"/>
    <w:rsid w:val="0008348D"/>
    <w:rsid w:val="00084821"/>
    <w:rsid w:val="00087402"/>
    <w:rsid w:val="00087DCE"/>
    <w:rsid w:val="000945F8"/>
    <w:rsid w:val="000A24BB"/>
    <w:rsid w:val="000A2FD9"/>
    <w:rsid w:val="000A3462"/>
    <w:rsid w:val="000B3347"/>
    <w:rsid w:val="000B57EC"/>
    <w:rsid w:val="000B6844"/>
    <w:rsid w:val="000C2513"/>
    <w:rsid w:val="000C2803"/>
    <w:rsid w:val="000C5C39"/>
    <w:rsid w:val="000C63B6"/>
    <w:rsid w:val="000D5B8C"/>
    <w:rsid w:val="000D5C9E"/>
    <w:rsid w:val="000D747B"/>
    <w:rsid w:val="000E3B15"/>
    <w:rsid w:val="000E52F4"/>
    <w:rsid w:val="000F434E"/>
    <w:rsid w:val="00116722"/>
    <w:rsid w:val="00131177"/>
    <w:rsid w:val="001345EE"/>
    <w:rsid w:val="001364C7"/>
    <w:rsid w:val="00155B01"/>
    <w:rsid w:val="00165F99"/>
    <w:rsid w:val="00170606"/>
    <w:rsid w:val="0017124F"/>
    <w:rsid w:val="001731C8"/>
    <w:rsid w:val="001810A3"/>
    <w:rsid w:val="001840AC"/>
    <w:rsid w:val="00184727"/>
    <w:rsid w:val="0018594D"/>
    <w:rsid w:val="001873DC"/>
    <w:rsid w:val="00190B44"/>
    <w:rsid w:val="00192381"/>
    <w:rsid w:val="00192C3F"/>
    <w:rsid w:val="00192CF4"/>
    <w:rsid w:val="001A2088"/>
    <w:rsid w:val="001A29FF"/>
    <w:rsid w:val="001A3067"/>
    <w:rsid w:val="001B35A7"/>
    <w:rsid w:val="001B4108"/>
    <w:rsid w:val="001B5C82"/>
    <w:rsid w:val="001B65F2"/>
    <w:rsid w:val="001C28FB"/>
    <w:rsid w:val="001C29A3"/>
    <w:rsid w:val="001C5104"/>
    <w:rsid w:val="001D1E98"/>
    <w:rsid w:val="001D20AF"/>
    <w:rsid w:val="001D2B0C"/>
    <w:rsid w:val="001D66B1"/>
    <w:rsid w:val="001D6872"/>
    <w:rsid w:val="001E0E50"/>
    <w:rsid w:val="001E2A7C"/>
    <w:rsid w:val="001E3158"/>
    <w:rsid w:val="001F1960"/>
    <w:rsid w:val="001F3182"/>
    <w:rsid w:val="001F512D"/>
    <w:rsid w:val="001F7FAC"/>
    <w:rsid w:val="00202830"/>
    <w:rsid w:val="00205533"/>
    <w:rsid w:val="00207D54"/>
    <w:rsid w:val="00210591"/>
    <w:rsid w:val="00217693"/>
    <w:rsid w:val="00233390"/>
    <w:rsid w:val="00237F30"/>
    <w:rsid w:val="00242742"/>
    <w:rsid w:val="00245178"/>
    <w:rsid w:val="0024656A"/>
    <w:rsid w:val="002514AB"/>
    <w:rsid w:val="002634C9"/>
    <w:rsid w:val="00270194"/>
    <w:rsid w:val="00277D49"/>
    <w:rsid w:val="0028261E"/>
    <w:rsid w:val="0028416E"/>
    <w:rsid w:val="0028735D"/>
    <w:rsid w:val="00295423"/>
    <w:rsid w:val="002A0BB1"/>
    <w:rsid w:val="002A2C96"/>
    <w:rsid w:val="002A4C41"/>
    <w:rsid w:val="002B49C2"/>
    <w:rsid w:val="002D13E2"/>
    <w:rsid w:val="002D19A0"/>
    <w:rsid w:val="002D343D"/>
    <w:rsid w:val="002D4734"/>
    <w:rsid w:val="002D7ABD"/>
    <w:rsid w:val="002E135D"/>
    <w:rsid w:val="00300668"/>
    <w:rsid w:val="00305F5E"/>
    <w:rsid w:val="00306C2D"/>
    <w:rsid w:val="003108B5"/>
    <w:rsid w:val="00313C2C"/>
    <w:rsid w:val="0032478E"/>
    <w:rsid w:val="003345B2"/>
    <w:rsid w:val="00335F26"/>
    <w:rsid w:val="00337067"/>
    <w:rsid w:val="00346DAD"/>
    <w:rsid w:val="00347FCB"/>
    <w:rsid w:val="00351144"/>
    <w:rsid w:val="00353558"/>
    <w:rsid w:val="00357847"/>
    <w:rsid w:val="003607D3"/>
    <w:rsid w:val="003626AF"/>
    <w:rsid w:val="00363A39"/>
    <w:rsid w:val="00373407"/>
    <w:rsid w:val="00384111"/>
    <w:rsid w:val="00384B8F"/>
    <w:rsid w:val="003932EC"/>
    <w:rsid w:val="003A16CC"/>
    <w:rsid w:val="003B42B4"/>
    <w:rsid w:val="003B467D"/>
    <w:rsid w:val="003C1F36"/>
    <w:rsid w:val="003C3293"/>
    <w:rsid w:val="003C591D"/>
    <w:rsid w:val="003D30C6"/>
    <w:rsid w:val="003E06CA"/>
    <w:rsid w:val="003E1DA9"/>
    <w:rsid w:val="003F30BE"/>
    <w:rsid w:val="003F4269"/>
    <w:rsid w:val="003F4995"/>
    <w:rsid w:val="003F6775"/>
    <w:rsid w:val="004028DE"/>
    <w:rsid w:val="00404D42"/>
    <w:rsid w:val="00407015"/>
    <w:rsid w:val="00413386"/>
    <w:rsid w:val="00415AE4"/>
    <w:rsid w:val="00415B12"/>
    <w:rsid w:val="00426E34"/>
    <w:rsid w:val="00434BAF"/>
    <w:rsid w:val="00442BFC"/>
    <w:rsid w:val="004446D3"/>
    <w:rsid w:val="004474B8"/>
    <w:rsid w:val="00451ADE"/>
    <w:rsid w:val="00453B98"/>
    <w:rsid w:val="00460244"/>
    <w:rsid w:val="00481EB5"/>
    <w:rsid w:val="0049661C"/>
    <w:rsid w:val="004A0131"/>
    <w:rsid w:val="004A43A8"/>
    <w:rsid w:val="004A69E8"/>
    <w:rsid w:val="004A7536"/>
    <w:rsid w:val="004A7AD6"/>
    <w:rsid w:val="004B1CE2"/>
    <w:rsid w:val="004B3725"/>
    <w:rsid w:val="004B5D02"/>
    <w:rsid w:val="004B6DF2"/>
    <w:rsid w:val="004C6D27"/>
    <w:rsid w:val="004D1EF6"/>
    <w:rsid w:val="004D7521"/>
    <w:rsid w:val="004F2CF1"/>
    <w:rsid w:val="004F51EC"/>
    <w:rsid w:val="004F783E"/>
    <w:rsid w:val="00506671"/>
    <w:rsid w:val="005103C1"/>
    <w:rsid w:val="0052109B"/>
    <w:rsid w:val="00525A5C"/>
    <w:rsid w:val="005276F2"/>
    <w:rsid w:val="00531F53"/>
    <w:rsid w:val="005368C2"/>
    <w:rsid w:val="0054528E"/>
    <w:rsid w:val="00545477"/>
    <w:rsid w:val="00547EA9"/>
    <w:rsid w:val="00552F42"/>
    <w:rsid w:val="005539B2"/>
    <w:rsid w:val="0056742A"/>
    <w:rsid w:val="00576F04"/>
    <w:rsid w:val="005777BC"/>
    <w:rsid w:val="005902C5"/>
    <w:rsid w:val="005948E3"/>
    <w:rsid w:val="005A1EF9"/>
    <w:rsid w:val="005A28F0"/>
    <w:rsid w:val="005A4894"/>
    <w:rsid w:val="005A5A26"/>
    <w:rsid w:val="005A6863"/>
    <w:rsid w:val="005B6690"/>
    <w:rsid w:val="005C3EFB"/>
    <w:rsid w:val="005D249C"/>
    <w:rsid w:val="005D3C73"/>
    <w:rsid w:val="005D6197"/>
    <w:rsid w:val="005E31FD"/>
    <w:rsid w:val="005E342D"/>
    <w:rsid w:val="005E3C70"/>
    <w:rsid w:val="005E5744"/>
    <w:rsid w:val="005F2397"/>
    <w:rsid w:val="005F78D6"/>
    <w:rsid w:val="00602B18"/>
    <w:rsid w:val="0060624F"/>
    <w:rsid w:val="006118AB"/>
    <w:rsid w:val="006219E4"/>
    <w:rsid w:val="006223B9"/>
    <w:rsid w:val="00631964"/>
    <w:rsid w:val="00635984"/>
    <w:rsid w:val="006405F3"/>
    <w:rsid w:val="00644197"/>
    <w:rsid w:val="00646445"/>
    <w:rsid w:val="006477F3"/>
    <w:rsid w:val="0065222F"/>
    <w:rsid w:val="00652460"/>
    <w:rsid w:val="00661B21"/>
    <w:rsid w:val="00666143"/>
    <w:rsid w:val="006739DA"/>
    <w:rsid w:val="00673F37"/>
    <w:rsid w:val="00674C37"/>
    <w:rsid w:val="00682181"/>
    <w:rsid w:val="00683379"/>
    <w:rsid w:val="00687CC8"/>
    <w:rsid w:val="00690A9C"/>
    <w:rsid w:val="00696474"/>
    <w:rsid w:val="006A135B"/>
    <w:rsid w:val="006A2034"/>
    <w:rsid w:val="006A2DE2"/>
    <w:rsid w:val="006B0913"/>
    <w:rsid w:val="006B3B86"/>
    <w:rsid w:val="006B7543"/>
    <w:rsid w:val="006C021F"/>
    <w:rsid w:val="006C7606"/>
    <w:rsid w:val="006D1FD3"/>
    <w:rsid w:val="006D66D5"/>
    <w:rsid w:val="006E3414"/>
    <w:rsid w:val="006E5BB5"/>
    <w:rsid w:val="006E6439"/>
    <w:rsid w:val="006F2892"/>
    <w:rsid w:val="006F51DB"/>
    <w:rsid w:val="0070750A"/>
    <w:rsid w:val="0071057E"/>
    <w:rsid w:val="007140DE"/>
    <w:rsid w:val="00714DE0"/>
    <w:rsid w:val="00715117"/>
    <w:rsid w:val="00716FDC"/>
    <w:rsid w:val="007173FF"/>
    <w:rsid w:val="00722DFD"/>
    <w:rsid w:val="007255D6"/>
    <w:rsid w:val="0072599E"/>
    <w:rsid w:val="00725AB5"/>
    <w:rsid w:val="00727305"/>
    <w:rsid w:val="0074232C"/>
    <w:rsid w:val="00743357"/>
    <w:rsid w:val="007537D2"/>
    <w:rsid w:val="00757406"/>
    <w:rsid w:val="007833AB"/>
    <w:rsid w:val="0078540F"/>
    <w:rsid w:val="00791B5E"/>
    <w:rsid w:val="00791D26"/>
    <w:rsid w:val="00792A10"/>
    <w:rsid w:val="00797505"/>
    <w:rsid w:val="00797D33"/>
    <w:rsid w:val="007A6BE4"/>
    <w:rsid w:val="007B3B58"/>
    <w:rsid w:val="007B45B1"/>
    <w:rsid w:val="007B4C34"/>
    <w:rsid w:val="007D3793"/>
    <w:rsid w:val="007D4C6A"/>
    <w:rsid w:val="007E311A"/>
    <w:rsid w:val="007E43FB"/>
    <w:rsid w:val="007E5E0F"/>
    <w:rsid w:val="007F1336"/>
    <w:rsid w:val="007F3F2D"/>
    <w:rsid w:val="007F5AB3"/>
    <w:rsid w:val="00807DE7"/>
    <w:rsid w:val="008114E1"/>
    <w:rsid w:val="008118A9"/>
    <w:rsid w:val="00812F30"/>
    <w:rsid w:val="008168E0"/>
    <w:rsid w:val="00821F16"/>
    <w:rsid w:val="00827603"/>
    <w:rsid w:val="008324DC"/>
    <w:rsid w:val="00833F91"/>
    <w:rsid w:val="00841142"/>
    <w:rsid w:val="00842BAD"/>
    <w:rsid w:val="008506C7"/>
    <w:rsid w:val="00852FE2"/>
    <w:rsid w:val="00853105"/>
    <w:rsid w:val="008568A7"/>
    <w:rsid w:val="00862028"/>
    <w:rsid w:val="00865716"/>
    <w:rsid w:val="00872376"/>
    <w:rsid w:val="008727D6"/>
    <w:rsid w:val="008939F3"/>
    <w:rsid w:val="008957A0"/>
    <w:rsid w:val="00896F10"/>
    <w:rsid w:val="008A686A"/>
    <w:rsid w:val="008B0925"/>
    <w:rsid w:val="008B15F3"/>
    <w:rsid w:val="008B25EB"/>
    <w:rsid w:val="008B44BC"/>
    <w:rsid w:val="008B73B6"/>
    <w:rsid w:val="008B7E2F"/>
    <w:rsid w:val="008C2503"/>
    <w:rsid w:val="008C43BC"/>
    <w:rsid w:val="008C6E3E"/>
    <w:rsid w:val="008C773B"/>
    <w:rsid w:val="008D0B81"/>
    <w:rsid w:val="008D32BD"/>
    <w:rsid w:val="008D378D"/>
    <w:rsid w:val="008D3C8B"/>
    <w:rsid w:val="008F1EF8"/>
    <w:rsid w:val="008F5D73"/>
    <w:rsid w:val="00901CCF"/>
    <w:rsid w:val="009026F8"/>
    <w:rsid w:val="0090540C"/>
    <w:rsid w:val="009067F6"/>
    <w:rsid w:val="00913D16"/>
    <w:rsid w:val="00915AE0"/>
    <w:rsid w:val="00922524"/>
    <w:rsid w:val="0092629D"/>
    <w:rsid w:val="00930B38"/>
    <w:rsid w:val="0093429A"/>
    <w:rsid w:val="00935DDE"/>
    <w:rsid w:val="00937BFA"/>
    <w:rsid w:val="00944F42"/>
    <w:rsid w:val="00947C72"/>
    <w:rsid w:val="009616A2"/>
    <w:rsid w:val="00962AD7"/>
    <w:rsid w:val="00963501"/>
    <w:rsid w:val="009643F5"/>
    <w:rsid w:val="0097111C"/>
    <w:rsid w:val="00972464"/>
    <w:rsid w:val="00972AAA"/>
    <w:rsid w:val="009757AE"/>
    <w:rsid w:val="00986A9F"/>
    <w:rsid w:val="009927FB"/>
    <w:rsid w:val="009974E2"/>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02708"/>
    <w:rsid w:val="00A0413A"/>
    <w:rsid w:val="00A15689"/>
    <w:rsid w:val="00A21A0A"/>
    <w:rsid w:val="00A26F6F"/>
    <w:rsid w:val="00A30B1B"/>
    <w:rsid w:val="00A325D4"/>
    <w:rsid w:val="00A33A38"/>
    <w:rsid w:val="00A4226B"/>
    <w:rsid w:val="00A4404D"/>
    <w:rsid w:val="00A5024F"/>
    <w:rsid w:val="00A50538"/>
    <w:rsid w:val="00A52243"/>
    <w:rsid w:val="00A526DD"/>
    <w:rsid w:val="00A52F93"/>
    <w:rsid w:val="00A63AAB"/>
    <w:rsid w:val="00A82B69"/>
    <w:rsid w:val="00A82CD7"/>
    <w:rsid w:val="00A851AE"/>
    <w:rsid w:val="00A85898"/>
    <w:rsid w:val="00A92A73"/>
    <w:rsid w:val="00A94552"/>
    <w:rsid w:val="00A962D3"/>
    <w:rsid w:val="00A97AC0"/>
    <w:rsid w:val="00AA1498"/>
    <w:rsid w:val="00AA54E0"/>
    <w:rsid w:val="00AC0915"/>
    <w:rsid w:val="00AC43FF"/>
    <w:rsid w:val="00AE02DE"/>
    <w:rsid w:val="00AE1BC6"/>
    <w:rsid w:val="00AF1B1C"/>
    <w:rsid w:val="00AF1DE8"/>
    <w:rsid w:val="00B071E4"/>
    <w:rsid w:val="00B076F2"/>
    <w:rsid w:val="00B20A0D"/>
    <w:rsid w:val="00B24098"/>
    <w:rsid w:val="00B2542A"/>
    <w:rsid w:val="00B27361"/>
    <w:rsid w:val="00B307B4"/>
    <w:rsid w:val="00B30C7E"/>
    <w:rsid w:val="00B31A28"/>
    <w:rsid w:val="00B35D0B"/>
    <w:rsid w:val="00B373FA"/>
    <w:rsid w:val="00B4034F"/>
    <w:rsid w:val="00B4526A"/>
    <w:rsid w:val="00B563EF"/>
    <w:rsid w:val="00B61446"/>
    <w:rsid w:val="00B72260"/>
    <w:rsid w:val="00B860F0"/>
    <w:rsid w:val="00B91140"/>
    <w:rsid w:val="00B93788"/>
    <w:rsid w:val="00BA2656"/>
    <w:rsid w:val="00BA6C51"/>
    <w:rsid w:val="00BB7AF8"/>
    <w:rsid w:val="00BC5527"/>
    <w:rsid w:val="00BD0E52"/>
    <w:rsid w:val="00BD3460"/>
    <w:rsid w:val="00BE0E3F"/>
    <w:rsid w:val="00BE4299"/>
    <w:rsid w:val="00BE4D05"/>
    <w:rsid w:val="00BE5976"/>
    <w:rsid w:val="00BF0950"/>
    <w:rsid w:val="00BF1F4C"/>
    <w:rsid w:val="00BF3620"/>
    <w:rsid w:val="00C003CD"/>
    <w:rsid w:val="00C02A89"/>
    <w:rsid w:val="00C06A2E"/>
    <w:rsid w:val="00C07059"/>
    <w:rsid w:val="00C07196"/>
    <w:rsid w:val="00C10D97"/>
    <w:rsid w:val="00C16240"/>
    <w:rsid w:val="00C2212B"/>
    <w:rsid w:val="00C24AD6"/>
    <w:rsid w:val="00C2631F"/>
    <w:rsid w:val="00C33630"/>
    <w:rsid w:val="00C415AA"/>
    <w:rsid w:val="00C452A5"/>
    <w:rsid w:val="00C46FD4"/>
    <w:rsid w:val="00C541B6"/>
    <w:rsid w:val="00C569B0"/>
    <w:rsid w:val="00C65F53"/>
    <w:rsid w:val="00C67A03"/>
    <w:rsid w:val="00C71687"/>
    <w:rsid w:val="00C72BD7"/>
    <w:rsid w:val="00C93635"/>
    <w:rsid w:val="00CA11ED"/>
    <w:rsid w:val="00CA255D"/>
    <w:rsid w:val="00CA3D1B"/>
    <w:rsid w:val="00CB15DC"/>
    <w:rsid w:val="00CB4290"/>
    <w:rsid w:val="00CC188C"/>
    <w:rsid w:val="00CD1C1B"/>
    <w:rsid w:val="00CD268D"/>
    <w:rsid w:val="00CD40F7"/>
    <w:rsid w:val="00CD657B"/>
    <w:rsid w:val="00CE1EE9"/>
    <w:rsid w:val="00CE2DB3"/>
    <w:rsid w:val="00CF2CCC"/>
    <w:rsid w:val="00CF3AF5"/>
    <w:rsid w:val="00CF4063"/>
    <w:rsid w:val="00CF5088"/>
    <w:rsid w:val="00CF6FDD"/>
    <w:rsid w:val="00D00629"/>
    <w:rsid w:val="00D049C3"/>
    <w:rsid w:val="00D06770"/>
    <w:rsid w:val="00D068CA"/>
    <w:rsid w:val="00D069EC"/>
    <w:rsid w:val="00D139AF"/>
    <w:rsid w:val="00D2031A"/>
    <w:rsid w:val="00D41809"/>
    <w:rsid w:val="00D50D9D"/>
    <w:rsid w:val="00D566E6"/>
    <w:rsid w:val="00D614E3"/>
    <w:rsid w:val="00D63CF7"/>
    <w:rsid w:val="00D83729"/>
    <w:rsid w:val="00D8409F"/>
    <w:rsid w:val="00D86E50"/>
    <w:rsid w:val="00D91BD3"/>
    <w:rsid w:val="00D95B93"/>
    <w:rsid w:val="00DA129C"/>
    <w:rsid w:val="00DA12CD"/>
    <w:rsid w:val="00DA1E8A"/>
    <w:rsid w:val="00DB0FDF"/>
    <w:rsid w:val="00DB3493"/>
    <w:rsid w:val="00DB6DAB"/>
    <w:rsid w:val="00DB79AD"/>
    <w:rsid w:val="00DC17CB"/>
    <w:rsid w:val="00DD227A"/>
    <w:rsid w:val="00DD34AB"/>
    <w:rsid w:val="00DE6A33"/>
    <w:rsid w:val="00E01965"/>
    <w:rsid w:val="00E037C5"/>
    <w:rsid w:val="00E06BAA"/>
    <w:rsid w:val="00E2494C"/>
    <w:rsid w:val="00E25889"/>
    <w:rsid w:val="00E32BCB"/>
    <w:rsid w:val="00E34369"/>
    <w:rsid w:val="00E433BD"/>
    <w:rsid w:val="00E47E2D"/>
    <w:rsid w:val="00E51023"/>
    <w:rsid w:val="00E54F83"/>
    <w:rsid w:val="00E625D0"/>
    <w:rsid w:val="00E66537"/>
    <w:rsid w:val="00E738C1"/>
    <w:rsid w:val="00E81FD9"/>
    <w:rsid w:val="00E8328D"/>
    <w:rsid w:val="00E963C6"/>
    <w:rsid w:val="00EA3001"/>
    <w:rsid w:val="00EA540C"/>
    <w:rsid w:val="00EA7846"/>
    <w:rsid w:val="00EA7DD1"/>
    <w:rsid w:val="00EC3E44"/>
    <w:rsid w:val="00EC5D77"/>
    <w:rsid w:val="00ED4ECE"/>
    <w:rsid w:val="00ED5980"/>
    <w:rsid w:val="00ED7E7D"/>
    <w:rsid w:val="00EF03E5"/>
    <w:rsid w:val="00EF6457"/>
    <w:rsid w:val="00EF6FFA"/>
    <w:rsid w:val="00F0479C"/>
    <w:rsid w:val="00F10177"/>
    <w:rsid w:val="00F1029B"/>
    <w:rsid w:val="00F213E5"/>
    <w:rsid w:val="00F279AF"/>
    <w:rsid w:val="00F33813"/>
    <w:rsid w:val="00F35B00"/>
    <w:rsid w:val="00F443C5"/>
    <w:rsid w:val="00F52B32"/>
    <w:rsid w:val="00F60C85"/>
    <w:rsid w:val="00F63CDD"/>
    <w:rsid w:val="00F701B5"/>
    <w:rsid w:val="00F71A9E"/>
    <w:rsid w:val="00F73AEB"/>
    <w:rsid w:val="00F73DEE"/>
    <w:rsid w:val="00F740FA"/>
    <w:rsid w:val="00F83910"/>
    <w:rsid w:val="00F86827"/>
    <w:rsid w:val="00F8784C"/>
    <w:rsid w:val="00F92DEB"/>
    <w:rsid w:val="00FA197D"/>
    <w:rsid w:val="00FA56B8"/>
    <w:rsid w:val="00FA63F4"/>
    <w:rsid w:val="00FB2BCA"/>
    <w:rsid w:val="00FC20BE"/>
    <w:rsid w:val="00FC34F8"/>
    <w:rsid w:val="00FC44ED"/>
    <w:rsid w:val="00FC4DD3"/>
    <w:rsid w:val="00FC538A"/>
    <w:rsid w:val="00FE46A0"/>
    <w:rsid w:val="00FE5582"/>
    <w:rsid w:val="00FE5CD2"/>
    <w:rsid w:val="00FF2D4D"/>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colormenu v:ext="edit" fillcolor="#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E037C5"/>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E037C5"/>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0" w:author="Aleksander Hansen" w:date="2013-02-14T19:09:00Z">
        <w:pPr/>
      </w:pPrChange>
    </w:pPr>
    <w:rPr>
      <w:rFonts w:ascii="Calibri" w:hAnsi="Calibri" w:cs="Calibri"/>
      <w:color w:val="000000"/>
      <w:kern w:val="24"/>
      <w:lang w:bidi="en-US"/>
      <w:rPrChange w:id="0"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E037C5"/>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E037C5"/>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1" w:author="Aleksander Hansen" w:date="2013-02-14T19:09:00Z">
        <w:pPr/>
      </w:pPrChange>
    </w:pPr>
    <w:rPr>
      <w:rFonts w:ascii="Calibri" w:hAnsi="Calibri" w:cs="Calibri"/>
      <w:color w:val="000000"/>
      <w:kern w:val="24"/>
      <w:lang w:bidi="en-US"/>
      <w:rPrChange w:id="1"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6108">
      <w:bodyDiv w:val="1"/>
      <w:marLeft w:val="0"/>
      <w:marRight w:val="0"/>
      <w:marTop w:val="0"/>
      <w:marBottom w:val="0"/>
      <w:divBdr>
        <w:top w:val="none" w:sz="0" w:space="0" w:color="auto"/>
        <w:left w:val="none" w:sz="0" w:space="0" w:color="auto"/>
        <w:bottom w:val="none" w:sz="0" w:space="0" w:color="auto"/>
        <w:right w:val="none" w:sz="0" w:space="0" w:color="auto"/>
      </w:divBdr>
    </w:div>
    <w:div w:id="139815089">
      <w:bodyDiv w:val="1"/>
      <w:marLeft w:val="0"/>
      <w:marRight w:val="0"/>
      <w:marTop w:val="0"/>
      <w:marBottom w:val="0"/>
      <w:divBdr>
        <w:top w:val="none" w:sz="0" w:space="0" w:color="auto"/>
        <w:left w:val="none" w:sz="0" w:space="0" w:color="auto"/>
        <w:bottom w:val="none" w:sz="0" w:space="0" w:color="auto"/>
        <w:right w:val="none" w:sz="0" w:space="0" w:color="auto"/>
      </w:divBdr>
    </w:div>
    <w:div w:id="228999681">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30792378">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0185574">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5815041">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8.wmf"/><Relationship Id="rId121" Type="http://schemas.openxmlformats.org/officeDocument/2006/relationships/image" Target="media/image89.png"/><Relationship Id="rId122" Type="http://schemas.openxmlformats.org/officeDocument/2006/relationships/image" Target="media/image90.wmf"/><Relationship Id="rId123" Type="http://schemas.openxmlformats.org/officeDocument/2006/relationships/image" Target="media/image91.wmf"/><Relationship Id="rId124" Type="http://schemas.openxmlformats.org/officeDocument/2006/relationships/image" Target="media/image92.wmf"/><Relationship Id="rId125" Type="http://schemas.openxmlformats.org/officeDocument/2006/relationships/image" Target="media/image93.wmf"/><Relationship Id="rId126" Type="http://schemas.openxmlformats.org/officeDocument/2006/relationships/image" Target="media/image94.wmf"/><Relationship Id="rId127" Type="http://schemas.openxmlformats.org/officeDocument/2006/relationships/chart" Target="charts/chart8.xml"/><Relationship Id="rId128" Type="http://schemas.openxmlformats.org/officeDocument/2006/relationships/chart" Target="charts/chart9.xml"/><Relationship Id="rId129" Type="http://schemas.openxmlformats.org/officeDocument/2006/relationships/chart" Target="charts/chart10.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diagramData" Target="diagrams/data3.xml"/><Relationship Id="rId101" Type="http://schemas.openxmlformats.org/officeDocument/2006/relationships/image" Target="media/image69.wmf"/><Relationship Id="rId102" Type="http://schemas.openxmlformats.org/officeDocument/2006/relationships/image" Target="media/image70.wmf"/><Relationship Id="rId103" Type="http://schemas.openxmlformats.org/officeDocument/2006/relationships/image" Target="media/image71.emf"/><Relationship Id="rId104" Type="http://schemas.openxmlformats.org/officeDocument/2006/relationships/image" Target="media/image72.emf"/><Relationship Id="rId105" Type="http://schemas.openxmlformats.org/officeDocument/2006/relationships/image" Target="media/image73.emf"/><Relationship Id="rId106" Type="http://schemas.openxmlformats.org/officeDocument/2006/relationships/image" Target="media/image74.emf"/><Relationship Id="rId107" Type="http://schemas.openxmlformats.org/officeDocument/2006/relationships/image" Target="media/image75.emf"/><Relationship Id="rId108" Type="http://schemas.openxmlformats.org/officeDocument/2006/relationships/image" Target="media/image76.emf"/><Relationship Id="rId109" Type="http://schemas.openxmlformats.org/officeDocument/2006/relationships/image" Target="media/image77.emf"/><Relationship Id="rId97" Type="http://schemas.openxmlformats.org/officeDocument/2006/relationships/diagramLayout" Target="diagrams/layout3.xml"/><Relationship Id="rId98" Type="http://schemas.openxmlformats.org/officeDocument/2006/relationships/diagramQuickStyle" Target="diagrams/quickStyle3.xml"/><Relationship Id="rId99" Type="http://schemas.openxmlformats.org/officeDocument/2006/relationships/diagramColors" Target="diagrams/colors3.xml"/><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microsoft.com/office/2007/relationships/diagramDrawing" Target="diagrams/drawing3.xml"/><Relationship Id="rId150" Type="http://schemas.openxmlformats.org/officeDocument/2006/relationships/image" Target="media/image112.wmf"/><Relationship Id="rId151" Type="http://schemas.openxmlformats.org/officeDocument/2006/relationships/chart" Target="charts/chart14.xml"/><Relationship Id="rId152" Type="http://schemas.openxmlformats.org/officeDocument/2006/relationships/image" Target="media/image113.png"/><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image" Target="media/image47.wmf"/><Relationship Id="rId75" Type="http://schemas.openxmlformats.org/officeDocument/2006/relationships/image" Target="media/image48.wmf"/><Relationship Id="rId76" Type="http://schemas.openxmlformats.org/officeDocument/2006/relationships/image" Target="media/image49.wmf"/><Relationship Id="rId77" Type="http://schemas.openxmlformats.org/officeDocument/2006/relationships/image" Target="media/image50.wmf"/><Relationship Id="rId78" Type="http://schemas.openxmlformats.org/officeDocument/2006/relationships/image" Target="media/image51.emf"/><Relationship Id="rId79" Type="http://schemas.openxmlformats.org/officeDocument/2006/relationships/image" Target="media/image52.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chart" Target="charts/chart11.xml"/><Relationship Id="rId131" Type="http://schemas.openxmlformats.org/officeDocument/2006/relationships/chart" Target="charts/chart12.xml"/><Relationship Id="rId132" Type="http://schemas.openxmlformats.org/officeDocument/2006/relationships/image" Target="media/image95.png"/><Relationship Id="rId133" Type="http://schemas.openxmlformats.org/officeDocument/2006/relationships/image" Target="media/image96.wmf"/><Relationship Id="rId134" Type="http://schemas.openxmlformats.org/officeDocument/2006/relationships/image" Target="media/image97.wmf"/><Relationship Id="rId135" Type="http://schemas.openxmlformats.org/officeDocument/2006/relationships/image" Target="media/image98.wmf"/><Relationship Id="rId136" Type="http://schemas.openxmlformats.org/officeDocument/2006/relationships/image" Target="media/image99.wmf"/><Relationship Id="rId137" Type="http://schemas.openxmlformats.org/officeDocument/2006/relationships/image" Target="media/image100.wmf"/><Relationship Id="rId138" Type="http://schemas.openxmlformats.org/officeDocument/2006/relationships/chart" Target="charts/chart13.xml"/><Relationship Id="rId139" Type="http://schemas.openxmlformats.org/officeDocument/2006/relationships/image" Target="media/image10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8.emf"/><Relationship Id="rId111" Type="http://schemas.openxmlformats.org/officeDocument/2006/relationships/image" Target="media/image79.emf"/><Relationship Id="rId112" Type="http://schemas.openxmlformats.org/officeDocument/2006/relationships/image" Target="media/image80.emf"/><Relationship Id="rId113" Type="http://schemas.openxmlformats.org/officeDocument/2006/relationships/image" Target="media/image81.wmf"/><Relationship Id="rId114" Type="http://schemas.openxmlformats.org/officeDocument/2006/relationships/image" Target="media/image82.wmf"/><Relationship Id="rId115" Type="http://schemas.openxmlformats.org/officeDocument/2006/relationships/image" Target="media/image83.wmf"/><Relationship Id="rId116" Type="http://schemas.openxmlformats.org/officeDocument/2006/relationships/image" Target="media/image84.wmf"/><Relationship Id="rId117" Type="http://schemas.openxmlformats.org/officeDocument/2006/relationships/image" Target="media/image85.jpg"/><Relationship Id="rId118" Type="http://schemas.openxmlformats.org/officeDocument/2006/relationships/image" Target="media/image86.wmf"/><Relationship Id="rId119" Type="http://schemas.openxmlformats.org/officeDocument/2006/relationships/image" Target="media/image87.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png"/><Relationship Id="rId88" Type="http://schemas.openxmlformats.org/officeDocument/2006/relationships/image" Target="media/image61.wmf"/><Relationship Id="rId89" Type="http://schemas.openxmlformats.org/officeDocument/2006/relationships/image" Target="media/image62.wmf"/><Relationship Id="rId140" Type="http://schemas.openxmlformats.org/officeDocument/2006/relationships/image" Target="media/image102.png"/><Relationship Id="rId141" Type="http://schemas.openxmlformats.org/officeDocument/2006/relationships/image" Target="media/image103.wmf"/><Relationship Id="rId142" Type="http://schemas.openxmlformats.org/officeDocument/2006/relationships/image" Target="media/image104.emf"/><Relationship Id="rId143" Type="http://schemas.openxmlformats.org/officeDocument/2006/relationships/image" Target="media/image105.wmf"/><Relationship Id="rId144" Type="http://schemas.openxmlformats.org/officeDocument/2006/relationships/image" Target="media/image106.wmf"/><Relationship Id="rId145" Type="http://schemas.openxmlformats.org/officeDocument/2006/relationships/image" Target="media/image107.wmf"/><Relationship Id="rId146" Type="http://schemas.openxmlformats.org/officeDocument/2006/relationships/image" Target="media/image108.wmf"/><Relationship Id="rId147" Type="http://schemas.openxmlformats.org/officeDocument/2006/relationships/image" Target="media/image109.wmf"/><Relationship Id="rId148" Type="http://schemas.openxmlformats.org/officeDocument/2006/relationships/image" Target="media/image110.wmf"/><Relationship Id="rId149" Type="http://schemas.openxmlformats.org/officeDocument/2006/relationships/image" Target="media/image111.wmf"/></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68659592"/>
        <c:axId val="-2068662744"/>
      </c:lineChart>
      <c:catAx>
        <c:axId val="-2068659592"/>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662744"/>
        <c:crosses val="autoZero"/>
        <c:auto val="1"/>
        <c:lblAlgn val="ctr"/>
        <c:lblOffset val="100"/>
        <c:noMultiLvlLbl val="0"/>
      </c:catAx>
      <c:valAx>
        <c:axId val="-206866274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6865959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53672984"/>
        <c:axId val="-2053667016"/>
      </c:lineChart>
      <c:dateAx>
        <c:axId val="-2053672984"/>
        <c:scaling>
          <c:orientation val="minMax"/>
        </c:scaling>
        <c:delete val="0"/>
        <c:axPos val="b"/>
        <c:numFmt formatCode="mmm/yy" sourceLinked="1"/>
        <c:majorTickMark val="out"/>
        <c:minorTickMark val="none"/>
        <c:tickLblPos val="nextTo"/>
        <c:txPr>
          <a:bodyPr/>
          <a:lstStyle/>
          <a:p>
            <a:pPr>
              <a:defRPr lang="en-US" sz="1100"/>
            </a:pPr>
            <a:endParaRPr lang="en-US"/>
          </a:p>
        </c:txPr>
        <c:crossAx val="-2053667016"/>
        <c:crosses val="autoZero"/>
        <c:auto val="1"/>
        <c:lblOffset val="100"/>
        <c:baseTimeUnit val="months"/>
      </c:dateAx>
      <c:valAx>
        <c:axId val="-2053667016"/>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5367298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53639512"/>
        <c:axId val="-2053634056"/>
      </c:lineChart>
      <c:catAx>
        <c:axId val="-2053639512"/>
        <c:scaling>
          <c:orientation val="minMax"/>
        </c:scaling>
        <c:delete val="0"/>
        <c:axPos val="b"/>
        <c:majorTickMark val="out"/>
        <c:minorTickMark val="none"/>
        <c:tickLblPos val="nextTo"/>
        <c:txPr>
          <a:bodyPr/>
          <a:lstStyle/>
          <a:p>
            <a:pPr>
              <a:defRPr lang="en-US" sz="1100"/>
            </a:pPr>
            <a:endParaRPr lang="en-US"/>
          </a:p>
        </c:txPr>
        <c:crossAx val="-2053634056"/>
        <c:crosses val="autoZero"/>
        <c:auto val="1"/>
        <c:lblAlgn val="ctr"/>
        <c:lblOffset val="100"/>
        <c:tickLblSkip val="4"/>
        <c:tickMarkSkip val="1"/>
        <c:noMultiLvlLbl val="0"/>
      </c:catAx>
      <c:valAx>
        <c:axId val="-2053634056"/>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536395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53608952"/>
        <c:axId val="-2053603144"/>
      </c:lineChart>
      <c:dateAx>
        <c:axId val="-2053608952"/>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53603144"/>
        <c:crosses val="autoZero"/>
        <c:auto val="1"/>
        <c:lblOffset val="100"/>
        <c:baseTimeUnit val="months"/>
      </c:dateAx>
      <c:valAx>
        <c:axId val="-2053603144"/>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5360895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53559528"/>
        <c:axId val="-2053553464"/>
      </c:lineChart>
      <c:catAx>
        <c:axId val="-2053559528"/>
        <c:scaling>
          <c:orientation val="minMax"/>
        </c:scaling>
        <c:delete val="0"/>
        <c:axPos val="b"/>
        <c:numFmt formatCode="[$-409]h:mm\ AM/PM;@" sourceLinked="1"/>
        <c:majorTickMark val="out"/>
        <c:minorTickMark val="none"/>
        <c:tickLblPos val="nextTo"/>
        <c:crossAx val="-2053553464"/>
        <c:crosses val="autoZero"/>
        <c:auto val="1"/>
        <c:lblAlgn val="ctr"/>
        <c:lblOffset val="100"/>
        <c:noMultiLvlLbl val="0"/>
      </c:catAx>
      <c:valAx>
        <c:axId val="-2053553464"/>
        <c:scaling>
          <c:orientation val="minMax"/>
        </c:scaling>
        <c:delete val="0"/>
        <c:axPos val="l"/>
        <c:majorGridlines/>
        <c:numFmt formatCode="General" sourceLinked="1"/>
        <c:majorTickMark val="out"/>
        <c:minorTickMark val="none"/>
        <c:tickLblPos val="nextTo"/>
        <c:crossAx val="-2053559528"/>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65012008"/>
        <c:axId val="-2065006376"/>
      </c:lineChart>
      <c:catAx>
        <c:axId val="-2065012008"/>
        <c:scaling>
          <c:orientation val="minMax"/>
        </c:scaling>
        <c:delete val="0"/>
        <c:axPos val="b"/>
        <c:numFmt formatCode="0" sourceLinked="1"/>
        <c:majorTickMark val="out"/>
        <c:minorTickMark val="none"/>
        <c:tickLblPos val="nextTo"/>
        <c:txPr>
          <a:bodyPr/>
          <a:lstStyle/>
          <a:p>
            <a:pPr>
              <a:defRPr lang="en-US" sz="1200"/>
            </a:pPr>
            <a:endParaRPr lang="en-US"/>
          </a:p>
        </c:txPr>
        <c:crossAx val="-2065006376"/>
        <c:crosses val="autoZero"/>
        <c:auto val="1"/>
        <c:lblAlgn val="ctr"/>
        <c:lblOffset val="100"/>
        <c:noMultiLvlLbl val="0"/>
      </c:catAx>
      <c:valAx>
        <c:axId val="-2065006376"/>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65012008"/>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68689928"/>
        <c:axId val="-2068693080"/>
      </c:lineChart>
      <c:catAx>
        <c:axId val="-2068689928"/>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693080"/>
        <c:crosses val="autoZero"/>
        <c:auto val="1"/>
        <c:lblAlgn val="ctr"/>
        <c:lblOffset val="100"/>
        <c:noMultiLvlLbl val="0"/>
      </c:catAx>
      <c:valAx>
        <c:axId val="-206869308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686899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68718664"/>
        <c:axId val="-2068721816"/>
      </c:lineChart>
      <c:catAx>
        <c:axId val="-2068718664"/>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721816"/>
        <c:crosses val="autoZero"/>
        <c:auto val="1"/>
        <c:lblAlgn val="ctr"/>
        <c:lblOffset val="100"/>
        <c:noMultiLvlLbl val="0"/>
      </c:catAx>
      <c:valAx>
        <c:axId val="-206872181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687186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68748120"/>
        <c:axId val="-2068751272"/>
      </c:lineChart>
      <c:catAx>
        <c:axId val="-2068748120"/>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751272"/>
        <c:crosses val="autoZero"/>
        <c:auto val="1"/>
        <c:lblAlgn val="ctr"/>
        <c:lblOffset val="100"/>
        <c:noMultiLvlLbl val="0"/>
      </c:catAx>
      <c:valAx>
        <c:axId val="-206875127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6874812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55009752"/>
        <c:axId val="-2055004152"/>
      </c:scatterChart>
      <c:valAx>
        <c:axId val="-2055009752"/>
        <c:scaling>
          <c:orientation val="minMax"/>
        </c:scaling>
        <c:delete val="0"/>
        <c:axPos val="b"/>
        <c:title>
          <c:tx>
            <c:rich>
              <a:bodyPr/>
              <a:lstStyle/>
              <a:p>
                <a:pPr>
                  <a:defRPr lang="en-US" sz="1100"/>
                </a:pPr>
                <a:r>
                  <a:rPr lang="en-US" sz="1100" dirty="0" smtClean="0">
                    <a:sym typeface="Symbol"/>
                  </a:rPr>
                  <a:t> Forward</a:t>
                </a:r>
                <a:endParaRPr lang="en-US" sz="1100" dirty="0"/>
              </a:p>
            </c:rich>
          </c:tx>
          <c:overlay val="0"/>
          <c:spPr>
            <a:solidFill>
              <a:srgbClr val="FFFFFF"/>
            </a:solidFill>
          </c:spPr>
        </c:title>
        <c:numFmt formatCode="0.0%" sourceLinked="1"/>
        <c:majorTickMark val="out"/>
        <c:minorTickMark val="none"/>
        <c:tickLblPos val="low"/>
        <c:txPr>
          <a:bodyPr/>
          <a:lstStyle/>
          <a:p>
            <a:pPr>
              <a:defRPr lang="en-US" sz="1000"/>
            </a:pPr>
            <a:endParaRPr lang="en-US"/>
          </a:p>
        </c:txPr>
        <c:crossAx val="-2055004152"/>
        <c:crosses val="autoZero"/>
        <c:crossBetween val="midCat"/>
      </c:valAx>
      <c:valAx>
        <c:axId val="-2055004152"/>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overlay val="0"/>
          <c:spPr>
            <a:noFill/>
          </c:spPr>
        </c:title>
        <c:numFmt formatCode="0.0%" sourceLinked="1"/>
        <c:majorTickMark val="out"/>
        <c:minorTickMark val="none"/>
        <c:tickLblPos val="low"/>
        <c:txPr>
          <a:bodyPr/>
          <a:lstStyle/>
          <a:p>
            <a:pPr>
              <a:defRPr lang="en-US" sz="1000"/>
            </a:pPr>
            <a:endParaRPr lang="en-US"/>
          </a:p>
        </c:txPr>
        <c:crossAx val="-2055009752"/>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54899576"/>
        <c:axId val="-2054896472"/>
      </c:lineChart>
      <c:catAx>
        <c:axId val="-2054899576"/>
        <c:scaling>
          <c:orientation val="minMax"/>
        </c:scaling>
        <c:delete val="0"/>
        <c:axPos val="b"/>
        <c:numFmt formatCode="0.0" sourceLinked="1"/>
        <c:majorTickMark val="out"/>
        <c:minorTickMark val="none"/>
        <c:tickLblPos val="nextTo"/>
        <c:txPr>
          <a:bodyPr/>
          <a:lstStyle/>
          <a:p>
            <a:pPr>
              <a:defRPr lang="en-US" sz="1100"/>
            </a:pPr>
            <a:endParaRPr lang="en-US"/>
          </a:p>
        </c:txPr>
        <c:crossAx val="-2054896472"/>
        <c:crosses val="autoZero"/>
        <c:auto val="1"/>
        <c:lblAlgn val="ctr"/>
        <c:lblOffset val="100"/>
        <c:noMultiLvlLbl val="0"/>
      </c:catAx>
      <c:valAx>
        <c:axId val="-205489647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54899576"/>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1039768"/>
        <c:axId val="-2071032584"/>
      </c:scatterChart>
      <c:valAx>
        <c:axId val="-2071039768"/>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71032584"/>
        <c:crosses val="autoZero"/>
        <c:crossBetween val="midCat"/>
      </c:valAx>
      <c:valAx>
        <c:axId val="-207103258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103976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53732152"/>
        <c:axId val="-2053726664"/>
      </c:lineChart>
      <c:dateAx>
        <c:axId val="-2053732152"/>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53726664"/>
        <c:crosses val="autoZero"/>
        <c:auto val="1"/>
        <c:lblOffset val="100"/>
        <c:baseTimeUnit val="months"/>
      </c:dateAx>
      <c:valAx>
        <c:axId val="-2053726664"/>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5373215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53701112"/>
        <c:axId val="-2053695624"/>
      </c:lineChart>
      <c:dateAx>
        <c:axId val="-205370111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53695624"/>
        <c:crosses val="autoZero"/>
        <c:auto val="1"/>
        <c:lblOffset val="100"/>
        <c:baseTimeUnit val="months"/>
      </c:dateAx>
      <c:valAx>
        <c:axId val="-205369562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537011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6B283-13CF-C740-B8F7-391C011C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187</Pages>
  <Words>46891</Words>
  <Characters>267285</Characters>
  <Application>Microsoft Macintosh Word</Application>
  <DocSecurity>0</DocSecurity>
  <Lines>2227</Lines>
  <Paragraphs>627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313549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13</cp:revision>
  <cp:lastPrinted>2013-02-05T19:09:00Z</cp:lastPrinted>
  <dcterms:created xsi:type="dcterms:W3CDTF">2013-02-15T04:58:00Z</dcterms:created>
  <dcterms:modified xsi:type="dcterms:W3CDTF">2013-02-15T21:17:00Z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